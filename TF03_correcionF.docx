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9C5BC8" w:rsidRDefault="003D4812">
      <w:pPr>
        <w:jc w:val="center"/>
      </w:pPr>
      <w:r>
        <w:rPr>
          <w:noProof/>
          <w:lang w:val="en-US"/>
        </w:rPr>
        <w:drawing>
          <wp:inline distT="0" distB="0" distL="0" distR="0">
            <wp:extent cx="3079520" cy="3262971"/>
            <wp:effectExtent l="0" t="0" r="0" b="0"/>
            <wp:docPr id="15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3079520" cy="3262971"/>
                    </a:xfrm>
                    <a:prstGeom prst="rect">
                      <a:avLst/>
                    </a:prstGeom>
                    <a:ln/>
                  </pic:spPr>
                </pic:pic>
              </a:graphicData>
            </a:graphic>
          </wp:inline>
        </w:drawing>
      </w:r>
    </w:p>
    <w:p w14:paraId="00000002" w14:textId="77777777" w:rsidR="009C5BC8" w:rsidRDefault="003D4812">
      <w:pPr>
        <w:tabs>
          <w:tab w:val="left" w:pos="1772"/>
        </w:tabs>
        <w:jc w:val="center"/>
        <w:rPr>
          <w:rFonts w:ascii="Arial" w:eastAsia="Arial" w:hAnsi="Arial" w:cs="Arial"/>
          <w:b/>
          <w:sz w:val="44"/>
          <w:szCs w:val="44"/>
        </w:rPr>
      </w:pPr>
      <w:r>
        <w:rPr>
          <w:rFonts w:ascii="Arial" w:eastAsia="Arial" w:hAnsi="Arial" w:cs="Arial"/>
          <w:b/>
          <w:sz w:val="44"/>
          <w:szCs w:val="44"/>
        </w:rPr>
        <w:t xml:space="preserve">TESIS </w:t>
      </w:r>
    </w:p>
    <w:p w14:paraId="00000003" w14:textId="77777777" w:rsidR="009C5BC8" w:rsidRDefault="003D4812">
      <w:pPr>
        <w:jc w:val="center"/>
        <w:rPr>
          <w:rFonts w:ascii="Arial" w:eastAsia="Arial" w:hAnsi="Arial" w:cs="Arial"/>
          <w:color w:val="000000"/>
          <w:sz w:val="44"/>
          <w:szCs w:val="44"/>
        </w:rPr>
      </w:pPr>
      <w:r>
        <w:t>IMPLEMENTACIÓN DE UN SISTEMA WEB PARA EL CONTROL BIBLIOTECARIO DEL INSTITUTO SUPERIOR TECNOLOGICO VICENTE LEON</w:t>
      </w:r>
    </w:p>
    <w:p w14:paraId="00000004" w14:textId="77777777" w:rsidR="009C5BC8" w:rsidRDefault="003D4812">
      <w:pPr>
        <w:spacing w:line="240" w:lineRule="auto"/>
        <w:jc w:val="center"/>
        <w:rPr>
          <w:rFonts w:ascii="Arial" w:eastAsia="Arial" w:hAnsi="Arial" w:cs="Arial"/>
          <w:b/>
          <w:color w:val="000000"/>
          <w:sz w:val="36"/>
          <w:szCs w:val="36"/>
        </w:rPr>
      </w:pPr>
      <w:r>
        <w:rPr>
          <w:rFonts w:ascii="Arial" w:eastAsia="Arial" w:hAnsi="Arial" w:cs="Arial"/>
          <w:b/>
          <w:color w:val="000000"/>
          <w:sz w:val="36"/>
          <w:szCs w:val="36"/>
        </w:rPr>
        <w:t>PRESENTADO POR:</w:t>
      </w:r>
    </w:p>
    <w:p w14:paraId="00000005" w14:textId="77777777" w:rsidR="009C5BC8" w:rsidRDefault="009C5BC8">
      <w:pPr>
        <w:spacing w:line="240" w:lineRule="auto"/>
        <w:jc w:val="center"/>
        <w:rPr>
          <w:rFonts w:ascii="Arial" w:eastAsia="Arial" w:hAnsi="Arial" w:cs="Arial"/>
          <w:color w:val="000000"/>
          <w:sz w:val="36"/>
          <w:szCs w:val="36"/>
        </w:rPr>
      </w:pPr>
    </w:p>
    <w:p w14:paraId="00000006" w14:textId="77777777" w:rsidR="009C5BC8" w:rsidRDefault="003D4812">
      <w:pPr>
        <w:tabs>
          <w:tab w:val="left" w:pos="1772"/>
        </w:tabs>
        <w:jc w:val="center"/>
        <w:rPr>
          <w:rFonts w:ascii="Arial" w:eastAsia="Arial" w:hAnsi="Arial" w:cs="Arial"/>
          <w:b/>
          <w:sz w:val="36"/>
          <w:szCs w:val="36"/>
        </w:rPr>
      </w:pPr>
      <w:r>
        <w:rPr>
          <w:rFonts w:ascii="Arial" w:eastAsia="Arial" w:hAnsi="Arial" w:cs="Arial"/>
          <w:b/>
          <w:sz w:val="36"/>
          <w:szCs w:val="36"/>
        </w:rPr>
        <w:t>ASESOR:</w:t>
      </w:r>
    </w:p>
    <w:p w14:paraId="00000007" w14:textId="77777777" w:rsidR="009C5BC8" w:rsidRDefault="009C5BC8">
      <w:pPr>
        <w:ind w:firstLine="0"/>
      </w:pPr>
    </w:p>
    <w:p w14:paraId="00000008" w14:textId="77777777" w:rsidR="009C5BC8" w:rsidRDefault="009C5BC8">
      <w:pPr>
        <w:ind w:firstLine="0"/>
        <w:sectPr w:rsidR="009C5BC8">
          <w:headerReference w:type="default" r:id="rId9"/>
          <w:footerReference w:type="default" r:id="rId10"/>
          <w:pgSz w:w="12240" w:h="15840"/>
          <w:pgMar w:top="1440" w:right="1440" w:bottom="1440" w:left="1440" w:header="709" w:footer="709" w:gutter="0"/>
          <w:pgNumType w:start="1"/>
          <w:cols w:space="720"/>
          <w:titlePg/>
        </w:sectPr>
      </w:pPr>
    </w:p>
    <w:p w14:paraId="00000009"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0" w:name="_heading=h.gjdgxs" w:colFirst="0" w:colLast="0"/>
      <w:bookmarkEnd w:id="0"/>
      <w:r>
        <w:rPr>
          <w:b/>
          <w:color w:val="000000"/>
        </w:rPr>
        <w:lastRenderedPageBreak/>
        <w:t>CERTIFICACIÓN DEL TUTOR</w:t>
      </w:r>
    </w:p>
    <w:p w14:paraId="0000000A" w14:textId="77777777" w:rsidR="009C5BC8" w:rsidRDefault="009C5BC8"/>
    <w:p w14:paraId="0000000B" w14:textId="77777777" w:rsidR="009C5BC8" w:rsidRDefault="003D4812">
      <w:pPr>
        <w:spacing w:line="259" w:lineRule="auto"/>
        <w:ind w:firstLine="0"/>
      </w:pPr>
      <w:r>
        <w:br w:type="page"/>
      </w:r>
    </w:p>
    <w:p w14:paraId="0000000C"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1" w:name="_heading=h.30j0zll" w:colFirst="0" w:colLast="0"/>
      <w:bookmarkEnd w:id="1"/>
      <w:r>
        <w:rPr>
          <w:b/>
          <w:color w:val="000000"/>
        </w:rPr>
        <w:lastRenderedPageBreak/>
        <w:t>DECLARACIÓN DE AUTENTICIDAD</w:t>
      </w:r>
    </w:p>
    <w:p w14:paraId="0000000D" w14:textId="77777777" w:rsidR="009C5BC8" w:rsidRDefault="009C5BC8"/>
    <w:p w14:paraId="0000000E" w14:textId="77777777" w:rsidR="009C5BC8" w:rsidRDefault="009C5BC8"/>
    <w:p w14:paraId="0000000F" w14:textId="77777777" w:rsidR="009C5BC8" w:rsidRDefault="009C5BC8"/>
    <w:p w14:paraId="00000010" w14:textId="77777777" w:rsidR="009C5BC8" w:rsidRDefault="009C5BC8"/>
    <w:p w14:paraId="00000011" w14:textId="77777777" w:rsidR="009C5BC8" w:rsidRDefault="009C5BC8"/>
    <w:p w14:paraId="00000012" w14:textId="77777777" w:rsidR="009C5BC8" w:rsidRDefault="009C5BC8"/>
    <w:p w14:paraId="00000013" w14:textId="77777777" w:rsidR="009C5BC8" w:rsidRDefault="009C5BC8"/>
    <w:p w14:paraId="00000014" w14:textId="77777777" w:rsidR="009C5BC8" w:rsidRDefault="009C5BC8"/>
    <w:p w14:paraId="00000015" w14:textId="77777777" w:rsidR="009C5BC8" w:rsidRDefault="009C5BC8"/>
    <w:p w14:paraId="00000016" w14:textId="77777777" w:rsidR="009C5BC8" w:rsidRDefault="009C5BC8"/>
    <w:p w14:paraId="00000017" w14:textId="77777777" w:rsidR="009C5BC8" w:rsidRDefault="009C5BC8"/>
    <w:p w14:paraId="00000018" w14:textId="77777777" w:rsidR="009C5BC8" w:rsidRDefault="009C5BC8"/>
    <w:p w14:paraId="00000019" w14:textId="77777777" w:rsidR="009C5BC8" w:rsidRDefault="009C5BC8"/>
    <w:p w14:paraId="0000001A" w14:textId="77777777" w:rsidR="009C5BC8" w:rsidRDefault="009C5BC8"/>
    <w:p w14:paraId="0000001B" w14:textId="77777777" w:rsidR="009C5BC8" w:rsidRDefault="009C5BC8"/>
    <w:p w14:paraId="0000001C" w14:textId="77777777" w:rsidR="009C5BC8" w:rsidRDefault="009C5BC8"/>
    <w:p w14:paraId="0000001D" w14:textId="77777777" w:rsidR="009C5BC8" w:rsidRDefault="009C5BC8"/>
    <w:p w14:paraId="0000001E"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2" w:name="_heading=h.1fob9te" w:colFirst="0" w:colLast="0"/>
      <w:bookmarkEnd w:id="2"/>
      <w:r>
        <w:rPr>
          <w:b/>
          <w:color w:val="000000"/>
        </w:rPr>
        <w:lastRenderedPageBreak/>
        <w:t>AGRADECIMIENTO</w:t>
      </w:r>
    </w:p>
    <w:p w14:paraId="0000001F" w14:textId="77777777" w:rsidR="009C5BC8" w:rsidRDefault="009C5BC8"/>
    <w:p w14:paraId="00000020" w14:textId="77777777" w:rsidR="009C5BC8" w:rsidRDefault="009C5BC8"/>
    <w:p w14:paraId="00000021" w14:textId="77777777" w:rsidR="009C5BC8" w:rsidRDefault="009C5BC8"/>
    <w:p w14:paraId="00000022" w14:textId="77777777" w:rsidR="009C5BC8" w:rsidRDefault="009C5BC8"/>
    <w:p w14:paraId="00000023" w14:textId="77777777" w:rsidR="009C5BC8" w:rsidRDefault="009C5BC8"/>
    <w:p w14:paraId="00000024" w14:textId="77777777" w:rsidR="009C5BC8" w:rsidRDefault="009C5BC8"/>
    <w:p w14:paraId="00000025" w14:textId="77777777" w:rsidR="009C5BC8" w:rsidRDefault="009C5BC8"/>
    <w:p w14:paraId="00000026" w14:textId="77777777" w:rsidR="009C5BC8" w:rsidRDefault="009C5BC8"/>
    <w:p w14:paraId="00000027" w14:textId="77777777" w:rsidR="009C5BC8" w:rsidRDefault="009C5BC8"/>
    <w:p w14:paraId="00000028" w14:textId="77777777" w:rsidR="009C5BC8" w:rsidRDefault="009C5BC8"/>
    <w:p w14:paraId="00000029" w14:textId="77777777" w:rsidR="009C5BC8" w:rsidRDefault="009C5BC8"/>
    <w:p w14:paraId="0000002A" w14:textId="77777777" w:rsidR="009C5BC8" w:rsidRDefault="009C5BC8"/>
    <w:p w14:paraId="0000002B" w14:textId="77777777" w:rsidR="009C5BC8" w:rsidRDefault="009C5BC8"/>
    <w:p w14:paraId="0000002C" w14:textId="77777777" w:rsidR="009C5BC8" w:rsidRDefault="009C5BC8"/>
    <w:p w14:paraId="0000002D" w14:textId="77777777" w:rsidR="009C5BC8" w:rsidRDefault="009C5BC8"/>
    <w:p w14:paraId="0000002E" w14:textId="77777777" w:rsidR="009C5BC8" w:rsidRDefault="009C5BC8"/>
    <w:p w14:paraId="0000002F" w14:textId="77777777" w:rsidR="009C5BC8" w:rsidRDefault="009C5BC8"/>
    <w:p w14:paraId="00000030"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3" w:name="_heading=h.3znysh7" w:colFirst="0" w:colLast="0"/>
      <w:bookmarkEnd w:id="3"/>
      <w:r>
        <w:rPr>
          <w:b/>
          <w:color w:val="000000"/>
        </w:rPr>
        <w:lastRenderedPageBreak/>
        <w:t>DEDICATORIA</w:t>
      </w:r>
    </w:p>
    <w:p w14:paraId="00000031" w14:textId="77777777" w:rsidR="009C5BC8" w:rsidRDefault="009C5BC8"/>
    <w:p w14:paraId="00000032" w14:textId="77777777" w:rsidR="009C5BC8" w:rsidRDefault="009C5BC8"/>
    <w:p w14:paraId="00000033" w14:textId="77777777" w:rsidR="009C5BC8" w:rsidRDefault="009C5BC8"/>
    <w:p w14:paraId="00000034" w14:textId="77777777" w:rsidR="009C5BC8" w:rsidRDefault="009C5BC8"/>
    <w:p w14:paraId="00000035" w14:textId="77777777" w:rsidR="009C5BC8" w:rsidRDefault="009C5BC8"/>
    <w:p w14:paraId="00000036" w14:textId="77777777" w:rsidR="009C5BC8" w:rsidRDefault="009C5BC8"/>
    <w:p w14:paraId="00000037" w14:textId="77777777" w:rsidR="009C5BC8" w:rsidRDefault="009C5BC8"/>
    <w:p w14:paraId="00000038" w14:textId="77777777" w:rsidR="009C5BC8" w:rsidRDefault="009C5BC8"/>
    <w:p w14:paraId="00000039" w14:textId="77777777" w:rsidR="009C5BC8" w:rsidRDefault="009C5BC8"/>
    <w:p w14:paraId="0000003A" w14:textId="77777777" w:rsidR="009C5BC8" w:rsidRDefault="009C5BC8"/>
    <w:p w14:paraId="0000003B" w14:textId="77777777" w:rsidR="009C5BC8" w:rsidRDefault="009C5BC8"/>
    <w:p w14:paraId="0000003C" w14:textId="77777777" w:rsidR="009C5BC8" w:rsidRDefault="009C5BC8"/>
    <w:p w14:paraId="0000003D" w14:textId="77777777" w:rsidR="009C5BC8" w:rsidRDefault="009C5BC8"/>
    <w:p w14:paraId="0000003E" w14:textId="77777777" w:rsidR="009C5BC8" w:rsidRDefault="009C5BC8"/>
    <w:p w14:paraId="0000003F" w14:textId="77777777" w:rsidR="009C5BC8" w:rsidRDefault="009C5BC8"/>
    <w:p w14:paraId="00000040" w14:textId="77777777" w:rsidR="009C5BC8" w:rsidRDefault="009C5BC8"/>
    <w:p w14:paraId="00000041"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4" w:name="_heading=h.2et92p0" w:colFirst="0" w:colLast="0"/>
      <w:bookmarkEnd w:id="4"/>
      <w:r>
        <w:rPr>
          <w:b/>
          <w:color w:val="000000"/>
        </w:rPr>
        <w:lastRenderedPageBreak/>
        <w:t>RESUMEN</w:t>
      </w:r>
    </w:p>
    <w:p w14:paraId="00000042"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El presente proyecto tiene como objetivo investigar las falencias que existen dentro de la biblioteca del INSTITUTO SUPERIOR TECNOLÓGICO “VICENTE LEÓN”, y poder mejorarlas mediante el desarrollo y la implementación de un </w:t>
      </w:r>
      <w:r>
        <w:rPr>
          <w:color w:val="000000"/>
          <w:highlight w:val="yellow"/>
        </w:rPr>
        <w:t>sistema web</w:t>
      </w:r>
      <w:r>
        <w:rPr>
          <w:color w:val="000000"/>
        </w:rPr>
        <w:t xml:space="preserve"> que permita gestionar los procesos realizados dentro de la biblioteca, tales como, préstamo y devolución de libros, además de poder optimizar el tiempo de búsqueda de cada libro solicitado por los lectores.</w:t>
      </w:r>
    </w:p>
    <w:p w14:paraId="0000004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Para el desarrollo de la investigación se utilizó los métodos de investigación inductivo y deductivo que permitió comprender los problemas que existen dentro de la biblioteca de dicha institución, además de la metodología de desarrollo ágil Scrum, que nos permite desarrollar proyectos en un ambiente de incertidumbre basado en desarrollo iterativo, incremental, que permite dar un seguimiento constante del desarrollo del sistema bibliotecario mediante el cumplimiento de las tareas planificadas dentro de una reunión que se realizó al iniciar el proyecto. </w:t>
      </w:r>
    </w:p>
    <w:p w14:paraId="0000004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highlight w:val="yellow"/>
        </w:rPr>
        <w:t>El sistema web bibliotecario</w:t>
      </w:r>
      <w:r>
        <w:rPr>
          <w:color w:val="000000"/>
        </w:rPr>
        <w:t xml:space="preserve"> contará con algunas funcionalidades que será muy útiles para el control de la biblioteca como: el registro de libros, lectores, administradores de la biblioteca, categorías, préstamos y devolución de libros, además el administrador tendrá la posibilidad de visualizar un módulo donde se muestra un listado de todos los préstamos realizados con su respectiva fecha de entrega y devolución del libro, un búsqueda de libros eficaz medina  filtro de datos, además permite descargar un reporte de un dia en formato PDF de todos los préstamos realizados en una fecha específica. </w:t>
      </w:r>
    </w:p>
    <w:p w14:paraId="00000045"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046" w14:textId="77777777" w:rsidR="009C5BC8" w:rsidRDefault="009C5BC8">
      <w:pPr>
        <w:ind w:firstLine="0"/>
      </w:pPr>
    </w:p>
    <w:p w14:paraId="00000047" w14:textId="77777777" w:rsidR="009C5BC8" w:rsidRDefault="009C5BC8">
      <w:pPr>
        <w:ind w:firstLine="0"/>
      </w:pPr>
    </w:p>
    <w:p w14:paraId="00000048"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5" w:name="_heading=h.tyjcwt" w:colFirst="0" w:colLast="0"/>
      <w:bookmarkEnd w:id="5"/>
      <w:r>
        <w:rPr>
          <w:b/>
          <w:color w:val="000000"/>
        </w:rPr>
        <w:lastRenderedPageBreak/>
        <w:t>ABSTRAR</w:t>
      </w:r>
    </w:p>
    <w:p w14:paraId="00000049" w14:textId="77777777" w:rsidR="009C5BC8" w:rsidRDefault="009C5BC8">
      <w:pPr>
        <w:ind w:firstLine="0"/>
      </w:pPr>
    </w:p>
    <w:p w14:paraId="0000004A" w14:textId="77777777" w:rsidR="009C5BC8" w:rsidRDefault="009C5BC8">
      <w:pPr>
        <w:ind w:firstLine="0"/>
      </w:pPr>
    </w:p>
    <w:p w14:paraId="0000004B" w14:textId="77777777" w:rsidR="009C5BC8" w:rsidRDefault="009C5BC8">
      <w:pPr>
        <w:ind w:firstLine="0"/>
      </w:pPr>
    </w:p>
    <w:p w14:paraId="0000004C" w14:textId="77777777" w:rsidR="009C5BC8" w:rsidRDefault="009C5BC8">
      <w:pPr>
        <w:ind w:firstLine="0"/>
      </w:pPr>
    </w:p>
    <w:p w14:paraId="0000004D" w14:textId="77777777" w:rsidR="009C5BC8" w:rsidRDefault="009C5BC8">
      <w:pPr>
        <w:ind w:firstLine="0"/>
      </w:pPr>
    </w:p>
    <w:p w14:paraId="0000004E" w14:textId="77777777" w:rsidR="009C5BC8" w:rsidRDefault="009C5BC8">
      <w:pPr>
        <w:ind w:firstLine="0"/>
      </w:pPr>
    </w:p>
    <w:p w14:paraId="0000004F" w14:textId="77777777" w:rsidR="009C5BC8" w:rsidRDefault="009C5BC8">
      <w:pPr>
        <w:ind w:firstLine="0"/>
      </w:pPr>
    </w:p>
    <w:p w14:paraId="00000050" w14:textId="77777777" w:rsidR="009C5BC8" w:rsidRDefault="009C5BC8">
      <w:pPr>
        <w:ind w:firstLine="0"/>
      </w:pPr>
    </w:p>
    <w:p w14:paraId="00000051" w14:textId="77777777" w:rsidR="009C5BC8" w:rsidRDefault="009C5BC8">
      <w:pPr>
        <w:ind w:firstLine="0"/>
      </w:pPr>
    </w:p>
    <w:p w14:paraId="00000052" w14:textId="77777777" w:rsidR="009C5BC8" w:rsidRDefault="009C5BC8">
      <w:pPr>
        <w:ind w:firstLine="0"/>
      </w:pPr>
    </w:p>
    <w:p w14:paraId="00000053" w14:textId="77777777" w:rsidR="009C5BC8" w:rsidRDefault="009C5BC8">
      <w:pPr>
        <w:ind w:firstLine="0"/>
      </w:pPr>
    </w:p>
    <w:p w14:paraId="00000054" w14:textId="77777777" w:rsidR="009C5BC8" w:rsidRDefault="009C5BC8">
      <w:pPr>
        <w:ind w:firstLine="0"/>
      </w:pPr>
    </w:p>
    <w:p w14:paraId="00000055" w14:textId="77777777" w:rsidR="009C5BC8" w:rsidRDefault="009C5BC8">
      <w:pPr>
        <w:ind w:firstLine="0"/>
      </w:pPr>
    </w:p>
    <w:p w14:paraId="00000056" w14:textId="77777777" w:rsidR="009C5BC8" w:rsidRDefault="009C5BC8">
      <w:pPr>
        <w:ind w:firstLine="0"/>
      </w:pPr>
    </w:p>
    <w:p w14:paraId="00000057" w14:textId="77777777" w:rsidR="009C5BC8" w:rsidRDefault="009C5BC8">
      <w:pPr>
        <w:ind w:firstLine="0"/>
      </w:pPr>
    </w:p>
    <w:p w14:paraId="00000058" w14:textId="77777777" w:rsidR="009C5BC8" w:rsidRDefault="009C5BC8">
      <w:pPr>
        <w:ind w:firstLine="0"/>
      </w:pPr>
    </w:p>
    <w:p w14:paraId="00000059" w14:textId="77777777" w:rsidR="009C5BC8" w:rsidRDefault="009C5BC8">
      <w:pPr>
        <w:ind w:firstLine="0"/>
      </w:pPr>
    </w:p>
    <w:p w14:paraId="0000005A"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6" w:name="_heading=h.3dy6vkm" w:colFirst="0" w:colLast="0"/>
      <w:bookmarkEnd w:id="6"/>
      <w:r>
        <w:rPr>
          <w:b/>
          <w:color w:val="000000"/>
        </w:rPr>
        <w:lastRenderedPageBreak/>
        <w:t>ÍNDICE DE CONTENIDO</w:t>
      </w:r>
    </w:p>
    <w:p w14:paraId="0000005B" w14:textId="77777777" w:rsidR="009C5BC8" w:rsidRDefault="009C5BC8">
      <w:pPr>
        <w:keepNext/>
        <w:keepLines/>
        <w:pBdr>
          <w:top w:val="nil"/>
          <w:left w:val="nil"/>
          <w:bottom w:val="nil"/>
          <w:right w:val="nil"/>
          <w:between w:val="nil"/>
        </w:pBdr>
        <w:spacing w:before="240" w:after="0" w:line="259" w:lineRule="auto"/>
        <w:ind w:left="432" w:hanging="432"/>
        <w:rPr>
          <w:rFonts w:ascii="Calibri" w:eastAsia="Calibri" w:hAnsi="Calibri" w:cs="Calibri"/>
          <w:color w:val="2E75B5"/>
          <w:sz w:val="32"/>
          <w:szCs w:val="32"/>
        </w:rPr>
      </w:pPr>
    </w:p>
    <w:sdt>
      <w:sdtPr>
        <w:id w:val="1924520488"/>
        <w:docPartObj>
          <w:docPartGallery w:val="Table of Contents"/>
          <w:docPartUnique/>
        </w:docPartObj>
      </w:sdtPr>
      <w:sdtContent>
        <w:p w14:paraId="0000005C"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CERTIFICACIÓN DEL TUTOR</w:t>
            </w:r>
            <w:r>
              <w:rPr>
                <w:color w:val="000000"/>
              </w:rPr>
              <w:tab/>
              <w:t>I</w:t>
            </w:r>
          </w:hyperlink>
        </w:p>
        <w:p w14:paraId="0000005D"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30j0zll">
            <w:r>
              <w:rPr>
                <w:color w:val="000000"/>
              </w:rPr>
              <w:t>DECLARACIÓN DE AUTENTICIDAD</w:t>
            </w:r>
            <w:r>
              <w:rPr>
                <w:color w:val="000000"/>
              </w:rPr>
              <w:tab/>
              <w:t>II</w:t>
            </w:r>
          </w:hyperlink>
        </w:p>
        <w:p w14:paraId="0000005E"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1fob9te">
            <w:r>
              <w:rPr>
                <w:color w:val="000000"/>
              </w:rPr>
              <w:t>AGRADECIMIENTO</w:t>
            </w:r>
            <w:r>
              <w:rPr>
                <w:color w:val="000000"/>
              </w:rPr>
              <w:tab/>
              <w:t>III</w:t>
            </w:r>
          </w:hyperlink>
        </w:p>
        <w:p w14:paraId="0000005F"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3znysh7">
            <w:r>
              <w:rPr>
                <w:color w:val="000000"/>
              </w:rPr>
              <w:t>DEDICATORIA</w:t>
            </w:r>
            <w:r>
              <w:rPr>
                <w:color w:val="000000"/>
              </w:rPr>
              <w:tab/>
              <w:t>IV</w:t>
            </w:r>
          </w:hyperlink>
        </w:p>
        <w:p w14:paraId="00000060"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2et92p0">
            <w:r>
              <w:rPr>
                <w:color w:val="000000"/>
              </w:rPr>
              <w:t>RESUMEN</w:t>
            </w:r>
            <w:r>
              <w:rPr>
                <w:color w:val="000000"/>
              </w:rPr>
              <w:tab/>
              <w:t>V</w:t>
            </w:r>
          </w:hyperlink>
        </w:p>
        <w:p w14:paraId="00000061"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tyjcwt">
            <w:r>
              <w:rPr>
                <w:color w:val="000000"/>
              </w:rPr>
              <w:t>ABSTRAR</w:t>
            </w:r>
            <w:r>
              <w:rPr>
                <w:color w:val="000000"/>
              </w:rPr>
              <w:tab/>
              <w:t>VI</w:t>
            </w:r>
          </w:hyperlink>
        </w:p>
        <w:p w14:paraId="00000062"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3dy6vkm">
            <w:r>
              <w:rPr>
                <w:color w:val="000000"/>
              </w:rPr>
              <w:t>ÍNDICE DE CONTENIDO</w:t>
            </w:r>
            <w:r>
              <w:rPr>
                <w:color w:val="000000"/>
              </w:rPr>
              <w:tab/>
              <w:t>VII</w:t>
            </w:r>
          </w:hyperlink>
        </w:p>
        <w:p w14:paraId="00000063"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1t3h5sf">
            <w:r>
              <w:rPr>
                <w:color w:val="000000"/>
              </w:rPr>
              <w:t>ÍNDICE DE FIGURAS</w:t>
            </w:r>
            <w:r>
              <w:rPr>
                <w:color w:val="000000"/>
              </w:rPr>
              <w:tab/>
              <w:t>X</w:t>
            </w:r>
          </w:hyperlink>
        </w:p>
        <w:p w14:paraId="00000064"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4d34og8">
            <w:r>
              <w:rPr>
                <w:color w:val="000000"/>
              </w:rPr>
              <w:t>ÍNDICE DE TABLAS</w:t>
            </w:r>
            <w:r>
              <w:rPr>
                <w:color w:val="000000"/>
              </w:rPr>
              <w:tab/>
              <w:t>XII</w:t>
            </w:r>
          </w:hyperlink>
        </w:p>
        <w:p w14:paraId="00000065"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2s8eyo1">
            <w:r>
              <w:rPr>
                <w:color w:val="000000"/>
              </w:rPr>
              <w:t>INTRODUCCIÓN</w:t>
            </w:r>
            <w:r>
              <w:rPr>
                <w:color w:val="000000"/>
              </w:rPr>
              <w:tab/>
              <w:t>1</w:t>
            </w:r>
          </w:hyperlink>
        </w:p>
        <w:p w14:paraId="00000066"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17dp8vu">
            <w:r>
              <w:rPr>
                <w:color w:val="000000"/>
              </w:rPr>
              <w:t>ANTECEDENTES</w:t>
            </w:r>
            <w:r>
              <w:rPr>
                <w:color w:val="000000"/>
              </w:rPr>
              <w:tab/>
              <w:t>2</w:t>
            </w:r>
          </w:hyperlink>
        </w:p>
        <w:p w14:paraId="00000067"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3rdcrjn">
            <w:r>
              <w:rPr>
                <w:color w:val="000000"/>
              </w:rPr>
              <w:t>PLANTEAMIENTO DEL PROBLEMA</w:t>
            </w:r>
            <w:r>
              <w:rPr>
                <w:color w:val="000000"/>
              </w:rPr>
              <w:tab/>
              <w:t>3</w:t>
            </w:r>
          </w:hyperlink>
        </w:p>
        <w:p w14:paraId="00000068"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lnxbz9">
            <w:r>
              <w:rPr>
                <w:color w:val="000000"/>
              </w:rPr>
              <w:t>JUSTIFICACIÓN DEL PROYECTO</w:t>
            </w:r>
            <w:r>
              <w:rPr>
                <w:color w:val="000000"/>
              </w:rPr>
              <w:tab/>
              <w:t>4</w:t>
            </w:r>
          </w:hyperlink>
        </w:p>
        <w:p w14:paraId="00000069"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35nkun2">
            <w:r>
              <w:rPr>
                <w:color w:val="000000"/>
              </w:rPr>
              <w:t>OBJETIVO GENERAL</w:t>
            </w:r>
            <w:r>
              <w:rPr>
                <w:color w:val="000000"/>
              </w:rPr>
              <w:tab/>
              <w:t>5</w:t>
            </w:r>
          </w:hyperlink>
        </w:p>
        <w:p w14:paraId="0000006A"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1ksv4uv">
            <w:r>
              <w:rPr>
                <w:color w:val="000000"/>
              </w:rPr>
              <w:t>OBJETIVOS ESPECÍFICOS</w:t>
            </w:r>
            <w:r>
              <w:rPr>
                <w:color w:val="000000"/>
              </w:rPr>
              <w:tab/>
              <w:t>5</w:t>
            </w:r>
          </w:hyperlink>
        </w:p>
        <w:p w14:paraId="0000006B"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44sinio">
            <w:r>
              <w:rPr>
                <w:color w:val="000000"/>
              </w:rPr>
              <w:t>ALCANCE</w:t>
            </w:r>
            <w:r>
              <w:rPr>
                <w:color w:val="000000"/>
              </w:rPr>
              <w:tab/>
              <w:t>6</w:t>
            </w:r>
          </w:hyperlink>
        </w:p>
        <w:p w14:paraId="0000006C"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2jxsxqh">
            <w:r>
              <w:rPr>
                <w:color w:val="000000"/>
              </w:rPr>
              <w:t>CAPÍTULO I</w:t>
            </w:r>
            <w:r>
              <w:rPr>
                <w:color w:val="000000"/>
              </w:rPr>
              <w:tab/>
              <w:t>7</w:t>
            </w:r>
          </w:hyperlink>
        </w:p>
        <w:p w14:paraId="0000006D"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z337ya">
            <w:r>
              <w:rPr>
                <w:color w:val="000000"/>
              </w:rPr>
              <w:t>1.1</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color w:val="000000"/>
            </w:rPr>
            <w:t>ESTADO DE ARTE</w:t>
          </w:r>
          <w:r>
            <w:rPr>
              <w:color w:val="000000"/>
            </w:rPr>
            <w:tab/>
            <w:t>7</w:t>
          </w:r>
          <w:r>
            <w:fldChar w:fldCharType="end"/>
          </w:r>
        </w:p>
        <w:p w14:paraId="0000006E"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3j2qqm3">
            <w:r>
              <w:rPr>
                <w:color w:val="000000"/>
              </w:rPr>
              <w:t>1.1.1</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color w:val="000000"/>
            </w:rPr>
            <w:t>Introducción a las Bibliotecas.</w:t>
          </w:r>
          <w:r>
            <w:rPr>
              <w:color w:val="000000"/>
            </w:rPr>
            <w:tab/>
            <w:t>7</w:t>
          </w:r>
          <w:r>
            <w:fldChar w:fldCharType="end"/>
          </w:r>
        </w:p>
        <w:p w14:paraId="0000006F"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1y810tw">
            <w:r>
              <w:rPr>
                <w:color w:val="000000"/>
              </w:rPr>
              <w:t>1.2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color w:val="000000"/>
            </w:rPr>
            <w:t>SISTEMAS INFORMÁTICOS</w:t>
          </w:r>
          <w:r>
            <w:rPr>
              <w:color w:val="000000"/>
            </w:rPr>
            <w:tab/>
            <w:t>7</w:t>
          </w:r>
          <w:r>
            <w:fldChar w:fldCharType="end"/>
          </w:r>
        </w:p>
        <w:p w14:paraId="00000070"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4i7ojhp">
            <w:r>
              <w:rPr>
                <w:color w:val="000000"/>
              </w:rPr>
              <w:t>1.2.1</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Definición</w:t>
          </w:r>
          <w:r>
            <w:rPr>
              <w:color w:val="000000"/>
            </w:rPr>
            <w:tab/>
            <w:t>7</w:t>
          </w:r>
          <w:r>
            <w:fldChar w:fldCharType="end"/>
          </w:r>
        </w:p>
        <w:p w14:paraId="00000071"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2xcytpi">
            <w:r>
              <w:rPr>
                <w:color w:val="000000"/>
              </w:rPr>
              <w:t>1.2.2</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color w:val="000000"/>
            </w:rPr>
            <w:t>Tipos de sistemas Informáticos</w:t>
          </w:r>
          <w:r>
            <w:rPr>
              <w:color w:val="000000"/>
            </w:rPr>
            <w:tab/>
            <w:t>8</w:t>
          </w:r>
          <w:r>
            <w:fldChar w:fldCharType="end"/>
          </w:r>
        </w:p>
        <w:p w14:paraId="00000072"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1ci93xb">
            <w:r>
              <w:rPr>
                <w:color w:val="000000"/>
              </w:rPr>
              <w:t>1.3</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SISTEMAS WEB</w:t>
          </w:r>
          <w:r>
            <w:rPr>
              <w:color w:val="000000"/>
            </w:rPr>
            <w:tab/>
            <w:t>8</w:t>
          </w:r>
          <w:r>
            <w:fldChar w:fldCharType="end"/>
          </w:r>
        </w:p>
        <w:p w14:paraId="00000073"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qsh70q">
            <w:r>
              <w:rPr>
                <w:color w:val="000000"/>
              </w:rPr>
              <w:t>1.4</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color w:val="000000"/>
            </w:rPr>
            <w:t>ANÁLISIS Y DISEÑO DE SISTEMAS</w:t>
          </w:r>
          <w:r>
            <w:rPr>
              <w:color w:val="000000"/>
            </w:rPr>
            <w:tab/>
            <w:t>9</w:t>
          </w:r>
          <w:r>
            <w:fldChar w:fldCharType="end"/>
          </w:r>
        </w:p>
        <w:p w14:paraId="00000074"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3as4poj">
            <w:r>
              <w:rPr>
                <w:color w:val="000000"/>
              </w:rPr>
              <w:t>1.4.1</w:t>
            </w:r>
          </w:hyperlink>
          <w:hyperlink w:anchor="_heading=h.3as4poj">
            <w:r>
              <w:rPr>
                <w:rFonts w:ascii="Calibri" w:eastAsia="Calibri" w:hAnsi="Calibri" w:cs="Calibri"/>
                <w:color w:val="000000"/>
                <w:sz w:val="22"/>
                <w:szCs w:val="22"/>
              </w:rPr>
              <w:tab/>
            </w:r>
          </w:hyperlink>
          <w:r>
            <w:fldChar w:fldCharType="begin"/>
          </w:r>
          <w:r>
            <w:instrText xml:space="preserve"> PAGEREF _heading=h.3as4poj \h </w:instrText>
          </w:r>
          <w:r>
            <w:fldChar w:fldCharType="separate"/>
          </w:r>
          <w:r>
            <w:rPr>
              <w:color w:val="000000"/>
            </w:rPr>
            <w:t>Fundamentos de Diseño de Sistemas</w:t>
          </w:r>
          <w:r>
            <w:rPr>
              <w:color w:val="000000"/>
            </w:rPr>
            <w:tab/>
            <w:t>9</w:t>
          </w:r>
          <w:r>
            <w:fldChar w:fldCharType="end"/>
          </w:r>
        </w:p>
        <w:p w14:paraId="00000075"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pxezwc">
            <w:r>
              <w:rPr>
                <w:color w:val="000000"/>
              </w:rPr>
              <w:t>1.4.2</w:t>
            </w:r>
          </w:hyperlink>
          <w:hyperlink w:anchor="_heading=h.1pxezwc">
            <w:r>
              <w:rPr>
                <w:rFonts w:ascii="Calibri" w:eastAsia="Calibri" w:hAnsi="Calibri" w:cs="Calibri"/>
                <w:color w:val="000000"/>
                <w:sz w:val="22"/>
                <w:szCs w:val="22"/>
              </w:rPr>
              <w:tab/>
            </w:r>
          </w:hyperlink>
          <w:r>
            <w:fldChar w:fldCharType="begin"/>
          </w:r>
          <w:r>
            <w:instrText xml:space="preserve"> PAGEREF _heading=h.1pxezwc \h </w:instrText>
          </w:r>
          <w:r>
            <w:fldChar w:fldCharType="separate"/>
          </w:r>
          <w:r>
            <w:rPr>
              <w:color w:val="000000"/>
            </w:rPr>
            <w:t>Ciclo de vida del desarrollo de software</w:t>
          </w:r>
          <w:r>
            <w:rPr>
              <w:color w:val="000000"/>
            </w:rPr>
            <w:tab/>
            <w:t>10</w:t>
          </w:r>
          <w:r>
            <w:fldChar w:fldCharType="end"/>
          </w:r>
        </w:p>
        <w:p w14:paraId="00000076"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47n2zr">
            <w:r>
              <w:rPr>
                <w:color w:val="000000"/>
              </w:rPr>
              <w:t>1.4.3</w:t>
            </w:r>
          </w:hyperlink>
          <w:hyperlink w:anchor="_heading=h.147n2zr">
            <w:r>
              <w:rPr>
                <w:rFonts w:ascii="Calibri" w:eastAsia="Calibri" w:hAnsi="Calibri" w:cs="Calibri"/>
                <w:color w:val="000000"/>
                <w:sz w:val="22"/>
                <w:szCs w:val="22"/>
              </w:rPr>
              <w:tab/>
            </w:r>
          </w:hyperlink>
          <w:r>
            <w:fldChar w:fldCharType="begin"/>
          </w:r>
          <w:r>
            <w:instrText xml:space="preserve"> PAGEREF _heading=h.147n2zr \h </w:instrText>
          </w:r>
          <w:r>
            <w:fldChar w:fldCharType="separate"/>
          </w:r>
          <w:r>
            <w:rPr>
              <w:color w:val="000000"/>
            </w:rPr>
            <w:t>Herramientas de Análisis y Diseño de Sistemas</w:t>
          </w:r>
          <w:r>
            <w:rPr>
              <w:color w:val="000000"/>
            </w:rPr>
            <w:tab/>
            <w:t>11</w:t>
          </w:r>
          <w:r>
            <w:fldChar w:fldCharType="end"/>
          </w:r>
        </w:p>
        <w:p w14:paraId="00000077"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32hioqz">
            <w:r>
              <w:rPr>
                <w:color w:val="000000"/>
              </w:rPr>
              <w:t>1.5</w:t>
            </w:r>
          </w:hyperlink>
          <w:hyperlink w:anchor="_heading=h.32hioqz">
            <w:r>
              <w:rPr>
                <w:rFonts w:ascii="Calibri" w:eastAsia="Calibri" w:hAnsi="Calibri" w:cs="Calibri"/>
                <w:color w:val="000000"/>
                <w:sz w:val="22"/>
                <w:szCs w:val="22"/>
              </w:rPr>
              <w:tab/>
            </w:r>
          </w:hyperlink>
          <w:r>
            <w:fldChar w:fldCharType="begin"/>
          </w:r>
          <w:r>
            <w:instrText xml:space="preserve"> PAGEREF _heading=h.32hioqz \h </w:instrText>
          </w:r>
          <w:r>
            <w:fldChar w:fldCharType="separate"/>
          </w:r>
          <w:r>
            <w:rPr>
              <w:color w:val="000000"/>
            </w:rPr>
            <w:t>LENGUAJES DE PROGRAMACIÓN</w:t>
          </w:r>
          <w:r>
            <w:rPr>
              <w:color w:val="000000"/>
            </w:rPr>
            <w:tab/>
            <w:t>13</w:t>
          </w:r>
          <w:r>
            <w:fldChar w:fldCharType="end"/>
          </w:r>
        </w:p>
        <w:p w14:paraId="00000078"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hmsyys">
            <w:r>
              <w:rPr>
                <w:color w:val="000000"/>
              </w:rPr>
              <w:t>1.5.1</w:t>
            </w:r>
          </w:hyperlink>
          <w:hyperlink w:anchor="_heading=h.1hmsyys">
            <w:r>
              <w:rPr>
                <w:rFonts w:ascii="Calibri" w:eastAsia="Calibri" w:hAnsi="Calibri" w:cs="Calibri"/>
                <w:color w:val="000000"/>
                <w:sz w:val="22"/>
                <w:szCs w:val="22"/>
              </w:rPr>
              <w:tab/>
            </w:r>
          </w:hyperlink>
          <w:r>
            <w:fldChar w:fldCharType="begin"/>
          </w:r>
          <w:r>
            <w:instrText xml:space="preserve"> PAGEREF _heading=h.1hmsyys \h </w:instrText>
          </w:r>
          <w:r>
            <w:fldChar w:fldCharType="separate"/>
          </w:r>
          <w:r>
            <w:rPr>
              <w:color w:val="000000"/>
              <w:highlight w:val="white"/>
            </w:rPr>
            <w:t>Tipos de Lenguajes de Programación</w:t>
          </w:r>
          <w:r>
            <w:rPr>
              <w:color w:val="000000"/>
            </w:rPr>
            <w:tab/>
            <w:t>13</w:t>
          </w:r>
          <w:r>
            <w:fldChar w:fldCharType="end"/>
          </w:r>
        </w:p>
        <w:p w14:paraId="00000079"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41mghml">
            <w:r>
              <w:rPr>
                <w:color w:val="000000"/>
              </w:rPr>
              <w:t>1.6</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color w:val="000000"/>
            </w:rPr>
            <w:t>FRAMEWORK DE DESARROLLO WEB</w:t>
          </w:r>
          <w:r>
            <w:rPr>
              <w:color w:val="000000"/>
            </w:rPr>
            <w:tab/>
            <w:t>14</w:t>
          </w:r>
          <w:r>
            <w:fldChar w:fldCharType="end"/>
          </w:r>
        </w:p>
        <w:p w14:paraId="0000007A"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2grqrue">
            <w:r>
              <w:rPr>
                <w:color w:val="000000"/>
              </w:rPr>
              <w:t>1.6.1</w:t>
            </w:r>
          </w:hyperlink>
          <w:hyperlink w:anchor="_heading=h.2grqrue">
            <w:r>
              <w:rPr>
                <w:rFonts w:ascii="Calibri" w:eastAsia="Calibri" w:hAnsi="Calibri" w:cs="Calibri"/>
                <w:color w:val="000000"/>
                <w:sz w:val="22"/>
                <w:szCs w:val="22"/>
              </w:rPr>
              <w:tab/>
            </w:r>
          </w:hyperlink>
          <w:r>
            <w:fldChar w:fldCharType="begin"/>
          </w:r>
          <w:r>
            <w:instrText xml:space="preserve"> PAGEREF _heading=h.2grqrue \h </w:instrText>
          </w:r>
          <w:r>
            <w:fldChar w:fldCharType="separate"/>
          </w:r>
          <w:r>
            <w:rPr>
              <w:color w:val="000000"/>
            </w:rPr>
            <w:t>Symfony</w:t>
          </w:r>
          <w:r>
            <w:rPr>
              <w:color w:val="000000"/>
            </w:rPr>
            <w:tab/>
            <w:t>15</w:t>
          </w:r>
          <w:r>
            <w:fldChar w:fldCharType="end"/>
          </w:r>
        </w:p>
        <w:p w14:paraId="0000007B"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3fwokq0">
            <w:r>
              <w:rPr>
                <w:color w:val="000000"/>
              </w:rPr>
              <w:t>1.6.2</w:t>
            </w:r>
          </w:hyperlink>
          <w:hyperlink w:anchor="_heading=h.3fwokq0">
            <w:r>
              <w:rPr>
                <w:rFonts w:ascii="Calibri" w:eastAsia="Calibri" w:hAnsi="Calibri" w:cs="Calibri"/>
                <w:color w:val="000000"/>
                <w:sz w:val="22"/>
                <w:szCs w:val="22"/>
              </w:rPr>
              <w:tab/>
            </w:r>
          </w:hyperlink>
          <w:r>
            <w:fldChar w:fldCharType="begin"/>
          </w:r>
          <w:r>
            <w:instrText xml:space="preserve"> PAGEREF _heading=h.3fwokq0 \h </w:instrText>
          </w:r>
          <w:r>
            <w:fldChar w:fldCharType="separate"/>
          </w:r>
          <w:r>
            <w:rPr>
              <w:color w:val="000000"/>
            </w:rPr>
            <w:t>Laravel</w:t>
          </w:r>
          <w:r>
            <w:rPr>
              <w:color w:val="000000"/>
            </w:rPr>
            <w:tab/>
            <w:t>16</w:t>
          </w:r>
          <w:r>
            <w:fldChar w:fldCharType="end"/>
          </w:r>
        </w:p>
        <w:p w14:paraId="0000007C"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4f1mdlm">
            <w:r>
              <w:rPr>
                <w:color w:val="000000"/>
              </w:rPr>
              <w:t>1.6.3</w:t>
            </w:r>
          </w:hyperlink>
          <w:hyperlink w:anchor="_heading=h.4f1mdlm">
            <w:r>
              <w:rPr>
                <w:rFonts w:ascii="Calibri" w:eastAsia="Calibri" w:hAnsi="Calibri" w:cs="Calibri"/>
                <w:color w:val="000000"/>
                <w:sz w:val="22"/>
                <w:szCs w:val="22"/>
              </w:rPr>
              <w:tab/>
            </w:r>
          </w:hyperlink>
          <w:r>
            <w:fldChar w:fldCharType="begin"/>
          </w:r>
          <w:r>
            <w:instrText xml:space="preserve"> PAGEREF _heading=h.4f1mdlm \h </w:instrText>
          </w:r>
          <w:r>
            <w:fldChar w:fldCharType="separate"/>
          </w:r>
          <w:r>
            <w:rPr>
              <w:color w:val="000000"/>
            </w:rPr>
            <w:t>CodeIgniter</w:t>
          </w:r>
          <w:r>
            <w:rPr>
              <w:color w:val="000000"/>
            </w:rPr>
            <w:tab/>
            <w:t>17</w:t>
          </w:r>
          <w:r>
            <w:fldChar w:fldCharType="end"/>
          </w:r>
        </w:p>
        <w:p w14:paraId="0000007D"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9c6y18">
            <w:r>
              <w:rPr>
                <w:color w:val="000000"/>
              </w:rPr>
              <w:t>1.6.4</w:t>
            </w:r>
          </w:hyperlink>
          <w:hyperlink w:anchor="_heading=h.19c6y18">
            <w:r>
              <w:rPr>
                <w:rFonts w:ascii="Calibri" w:eastAsia="Calibri" w:hAnsi="Calibri" w:cs="Calibri"/>
                <w:color w:val="000000"/>
                <w:sz w:val="22"/>
                <w:szCs w:val="22"/>
              </w:rPr>
              <w:tab/>
            </w:r>
          </w:hyperlink>
          <w:r>
            <w:fldChar w:fldCharType="begin"/>
          </w:r>
          <w:r>
            <w:instrText xml:space="preserve"> PAGEREF _heading=h.19c6y18 \h </w:instrText>
          </w:r>
          <w:r>
            <w:fldChar w:fldCharType="separate"/>
          </w:r>
          <w:r>
            <w:rPr>
              <w:color w:val="000000"/>
            </w:rPr>
            <w:t>Angular</w:t>
          </w:r>
          <w:r>
            <w:rPr>
              <w:color w:val="000000"/>
            </w:rPr>
            <w:tab/>
            <w:t>17</w:t>
          </w:r>
          <w:r>
            <w:fldChar w:fldCharType="end"/>
          </w:r>
        </w:p>
        <w:p w14:paraId="0000007E"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nmf14n">
            <w:r>
              <w:rPr>
                <w:color w:val="000000"/>
              </w:rPr>
              <w:t>1.6.5</w:t>
            </w:r>
          </w:hyperlink>
          <w:hyperlink w:anchor="_heading=h.nmf14n">
            <w:r>
              <w:rPr>
                <w:rFonts w:ascii="Calibri" w:eastAsia="Calibri" w:hAnsi="Calibri" w:cs="Calibri"/>
                <w:color w:val="000000"/>
                <w:sz w:val="22"/>
                <w:szCs w:val="22"/>
              </w:rPr>
              <w:tab/>
            </w:r>
          </w:hyperlink>
          <w:r>
            <w:fldChar w:fldCharType="begin"/>
          </w:r>
          <w:r>
            <w:instrText xml:space="preserve"> PAGEREF _heading=h.nmf14n \h </w:instrText>
          </w:r>
          <w:r>
            <w:fldChar w:fldCharType="separate"/>
          </w:r>
          <w:r>
            <w:rPr>
              <w:color w:val="000000"/>
            </w:rPr>
            <w:t>React.</w:t>
          </w:r>
          <w:r>
            <w:rPr>
              <w:color w:val="000000"/>
            </w:rPr>
            <w:tab/>
            <w:t>19</w:t>
          </w:r>
          <w:r>
            <w:fldChar w:fldCharType="end"/>
          </w:r>
        </w:p>
        <w:p w14:paraId="0000007F"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mrcu09">
            <w:r>
              <w:rPr>
                <w:color w:val="000000"/>
              </w:rPr>
              <w:t>1.6.6</w:t>
            </w:r>
          </w:hyperlink>
          <w:hyperlink w:anchor="_heading=h.1mrcu09">
            <w:r>
              <w:rPr>
                <w:rFonts w:ascii="Calibri" w:eastAsia="Calibri" w:hAnsi="Calibri" w:cs="Calibri"/>
                <w:color w:val="000000"/>
                <w:sz w:val="22"/>
                <w:szCs w:val="22"/>
              </w:rPr>
              <w:tab/>
            </w:r>
          </w:hyperlink>
          <w:r>
            <w:fldChar w:fldCharType="begin"/>
          </w:r>
          <w:r>
            <w:instrText xml:space="preserve"> PAGEREF _heading=h.1mrcu09 \h </w:instrText>
          </w:r>
          <w:r>
            <w:fldChar w:fldCharType="separate"/>
          </w:r>
          <w:r>
            <w:rPr>
              <w:color w:val="000000"/>
            </w:rPr>
            <w:t>Express.js</w:t>
          </w:r>
          <w:r>
            <w:rPr>
              <w:color w:val="000000"/>
            </w:rPr>
            <w:tab/>
            <w:t>20</w:t>
          </w:r>
          <w:r>
            <w:fldChar w:fldCharType="end"/>
          </w:r>
        </w:p>
        <w:p w14:paraId="00000080"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2lwamvv">
            <w:r>
              <w:rPr>
                <w:color w:val="000000"/>
              </w:rPr>
              <w:t>1.7</w:t>
            </w:r>
          </w:hyperlink>
          <w:hyperlink w:anchor="_heading=h.2lwamvv">
            <w:r>
              <w:rPr>
                <w:rFonts w:ascii="Calibri" w:eastAsia="Calibri" w:hAnsi="Calibri" w:cs="Calibri"/>
                <w:color w:val="000000"/>
                <w:sz w:val="22"/>
                <w:szCs w:val="22"/>
              </w:rPr>
              <w:tab/>
            </w:r>
          </w:hyperlink>
          <w:r>
            <w:fldChar w:fldCharType="begin"/>
          </w:r>
          <w:r>
            <w:instrText xml:space="preserve"> PAGEREF _heading=h.2lwamvv \h </w:instrText>
          </w:r>
          <w:r>
            <w:fldChar w:fldCharType="separate"/>
          </w:r>
          <w:r>
            <w:rPr>
              <w:color w:val="000000"/>
            </w:rPr>
            <w:t>BASE DE DATOS</w:t>
          </w:r>
          <w:r>
            <w:rPr>
              <w:color w:val="000000"/>
            </w:rPr>
            <w:tab/>
            <w:t>20</w:t>
          </w:r>
          <w:r>
            <w:fldChar w:fldCharType="end"/>
          </w:r>
        </w:p>
        <w:p w14:paraId="00000081"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11kx3o">
            <w:r>
              <w:rPr>
                <w:color w:val="000000"/>
              </w:rPr>
              <w:t>1.7.1</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color w:val="000000"/>
            </w:rPr>
            <w:t>Definición</w:t>
          </w:r>
          <w:r>
            <w:rPr>
              <w:color w:val="000000"/>
            </w:rPr>
            <w:tab/>
            <w:t>20</w:t>
          </w:r>
          <w:r>
            <w:fldChar w:fldCharType="end"/>
          </w:r>
        </w:p>
        <w:p w14:paraId="00000082"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3l18frh">
            <w:r>
              <w:rPr>
                <w:color w:val="000000"/>
              </w:rPr>
              <w:t>1.7.2</w:t>
            </w:r>
          </w:hyperlink>
          <w:hyperlink w:anchor="_heading=h.3l18frh">
            <w:r>
              <w:rPr>
                <w:rFonts w:ascii="Calibri" w:eastAsia="Calibri" w:hAnsi="Calibri" w:cs="Calibri"/>
                <w:color w:val="000000"/>
                <w:sz w:val="22"/>
                <w:szCs w:val="22"/>
              </w:rPr>
              <w:tab/>
            </w:r>
          </w:hyperlink>
          <w:r>
            <w:fldChar w:fldCharType="begin"/>
          </w:r>
          <w:r>
            <w:instrText xml:space="preserve"> PAGEREF _heading=h.3l18frh \h </w:instrText>
          </w:r>
          <w:r>
            <w:fldChar w:fldCharType="separate"/>
          </w:r>
          <w:r>
            <w:rPr>
              <w:color w:val="000000"/>
            </w:rPr>
            <w:t>Componentes de una Base de datos:</w:t>
          </w:r>
          <w:r>
            <w:rPr>
              <w:color w:val="000000"/>
            </w:rPr>
            <w:tab/>
            <w:t>21</w:t>
          </w:r>
          <w:r>
            <w:fldChar w:fldCharType="end"/>
          </w:r>
        </w:p>
        <w:p w14:paraId="00000083"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206ipza">
            <w:r>
              <w:rPr>
                <w:color w:val="000000"/>
              </w:rPr>
              <w:t>1.7.3</w:t>
            </w:r>
          </w:hyperlink>
          <w:hyperlink w:anchor="_heading=h.206ipza">
            <w:r>
              <w:rPr>
                <w:rFonts w:ascii="Calibri" w:eastAsia="Calibri" w:hAnsi="Calibri" w:cs="Calibri"/>
                <w:color w:val="000000"/>
                <w:sz w:val="22"/>
                <w:szCs w:val="22"/>
              </w:rPr>
              <w:tab/>
            </w:r>
          </w:hyperlink>
          <w:r>
            <w:fldChar w:fldCharType="begin"/>
          </w:r>
          <w:r>
            <w:instrText xml:space="preserve"> PAGEREF _heading=h.206ipza \h </w:instrText>
          </w:r>
          <w:r>
            <w:fldChar w:fldCharType="separate"/>
          </w:r>
          <w:r>
            <w:rPr>
              <w:color w:val="000000"/>
            </w:rPr>
            <w:t>Base de datos SQL</w:t>
          </w:r>
          <w:r>
            <w:rPr>
              <w:color w:val="000000"/>
            </w:rPr>
            <w:tab/>
            <w:t>21</w:t>
          </w:r>
          <w:r>
            <w:fldChar w:fldCharType="end"/>
          </w:r>
        </w:p>
        <w:p w14:paraId="00000084"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2dlolyb">
            <w:r>
              <w:rPr>
                <w:color w:val="000000"/>
              </w:rPr>
              <w:t>1.7.4</w:t>
            </w:r>
          </w:hyperlink>
          <w:hyperlink w:anchor="_heading=h.2dlolyb">
            <w:r>
              <w:rPr>
                <w:rFonts w:ascii="Calibri" w:eastAsia="Calibri" w:hAnsi="Calibri" w:cs="Calibri"/>
                <w:color w:val="000000"/>
                <w:sz w:val="22"/>
                <w:szCs w:val="22"/>
              </w:rPr>
              <w:tab/>
            </w:r>
          </w:hyperlink>
          <w:r>
            <w:fldChar w:fldCharType="begin"/>
          </w:r>
          <w:r>
            <w:instrText xml:space="preserve"> PAGEREF _heading=h.2dlolyb \h </w:instrText>
          </w:r>
          <w:r>
            <w:fldChar w:fldCharType="separate"/>
          </w:r>
          <w:r>
            <w:rPr>
              <w:color w:val="000000"/>
            </w:rPr>
            <w:t>Base de datos noSQL</w:t>
          </w:r>
          <w:r>
            <w:rPr>
              <w:color w:val="000000"/>
            </w:rPr>
            <w:tab/>
            <w:t>23</w:t>
          </w:r>
          <w:r>
            <w:fldChar w:fldCharType="end"/>
          </w:r>
        </w:p>
        <w:p w14:paraId="00000085"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3cqmetx">
            <w:r>
              <w:rPr>
                <w:color w:val="000000"/>
              </w:rPr>
              <w:t>1.8</w:t>
            </w:r>
          </w:hyperlink>
          <w:hyperlink w:anchor="_heading=h.3cqmetx">
            <w:r>
              <w:rPr>
                <w:rFonts w:ascii="Calibri" w:eastAsia="Calibri" w:hAnsi="Calibri" w:cs="Calibri"/>
                <w:color w:val="000000"/>
                <w:sz w:val="22"/>
                <w:szCs w:val="22"/>
              </w:rPr>
              <w:tab/>
            </w:r>
          </w:hyperlink>
          <w:r>
            <w:fldChar w:fldCharType="begin"/>
          </w:r>
          <w:r>
            <w:instrText xml:space="preserve"> PAGEREF _heading=h.3cqmetx \h </w:instrText>
          </w:r>
          <w:r>
            <w:fldChar w:fldCharType="separate"/>
          </w:r>
          <w:r>
            <w:rPr>
              <w:color w:val="000000"/>
            </w:rPr>
            <w:t>Protocolo HTTP</w:t>
          </w:r>
          <w:r>
            <w:rPr>
              <w:color w:val="000000"/>
            </w:rPr>
            <w:tab/>
            <w:t>23</w:t>
          </w:r>
          <w:r>
            <w:fldChar w:fldCharType="end"/>
          </w:r>
        </w:p>
        <w:p w14:paraId="00000086"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rvwp1q">
            <w:r>
              <w:rPr>
                <w:color w:val="000000"/>
              </w:rPr>
              <w:t>1.8.1</w:t>
            </w:r>
          </w:hyperlink>
          <w:hyperlink w:anchor="_heading=h.1rvwp1q">
            <w:r>
              <w:rPr>
                <w:rFonts w:ascii="Calibri" w:eastAsia="Calibri" w:hAnsi="Calibri" w:cs="Calibri"/>
                <w:color w:val="000000"/>
                <w:sz w:val="22"/>
                <w:szCs w:val="22"/>
              </w:rPr>
              <w:tab/>
            </w:r>
          </w:hyperlink>
          <w:r>
            <w:fldChar w:fldCharType="begin"/>
          </w:r>
          <w:r>
            <w:instrText xml:space="preserve"> PAGEREF _heading=h.1rvwp1q \h </w:instrText>
          </w:r>
          <w:r>
            <w:fldChar w:fldCharType="separate"/>
          </w:r>
          <w:r>
            <w:rPr>
              <w:color w:val="000000"/>
            </w:rPr>
            <w:t>Códigos de estado HTTP</w:t>
          </w:r>
          <w:r>
            <w:rPr>
              <w:color w:val="000000"/>
            </w:rPr>
            <w:tab/>
            <w:t>23</w:t>
          </w:r>
          <w:r>
            <w:fldChar w:fldCharType="end"/>
          </w:r>
        </w:p>
        <w:p w14:paraId="00000087"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4bvk7pj">
            <w:r>
              <w:rPr>
                <w:color w:val="000000"/>
              </w:rPr>
              <w:t>CAPÍTULO II</w:t>
            </w:r>
            <w:r>
              <w:rPr>
                <w:color w:val="000000"/>
              </w:rPr>
              <w:tab/>
              <w:t>25</w:t>
            </w:r>
          </w:hyperlink>
        </w:p>
        <w:p w14:paraId="00000088"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2r0uhxc">
            <w:r>
              <w:rPr>
                <w:color w:val="000000"/>
              </w:rPr>
              <w:t>2.1</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color w:val="000000"/>
            </w:rPr>
            <w:t>METODOLOGIA DE INVESTIGACION</w:t>
          </w:r>
          <w:r>
            <w:rPr>
              <w:color w:val="000000"/>
            </w:rPr>
            <w:tab/>
            <w:t>25</w:t>
          </w:r>
          <w:r>
            <w:fldChar w:fldCharType="end"/>
          </w:r>
        </w:p>
        <w:p w14:paraId="00000089"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664s55">
            <w:r>
              <w:rPr>
                <w:color w:val="000000"/>
              </w:rPr>
              <w:t>2.1.1</w:t>
            </w:r>
          </w:hyperlink>
          <w:hyperlink w:anchor="_heading=h.1664s55">
            <w:r>
              <w:rPr>
                <w:rFonts w:ascii="Calibri" w:eastAsia="Calibri" w:hAnsi="Calibri" w:cs="Calibri"/>
                <w:color w:val="000000"/>
                <w:sz w:val="22"/>
                <w:szCs w:val="22"/>
              </w:rPr>
              <w:tab/>
            </w:r>
          </w:hyperlink>
          <w:r>
            <w:fldChar w:fldCharType="begin"/>
          </w:r>
          <w:r>
            <w:instrText xml:space="preserve"> PAGEREF _heading=h.1664s55 \h </w:instrText>
          </w:r>
          <w:r>
            <w:fldChar w:fldCharType="separate"/>
          </w:r>
          <w:r>
            <w:rPr>
              <w:color w:val="000000"/>
            </w:rPr>
            <w:t>Métodos de Investigación</w:t>
          </w:r>
          <w:r>
            <w:rPr>
              <w:color w:val="000000"/>
            </w:rPr>
            <w:tab/>
            <w:t>25</w:t>
          </w:r>
          <w:r>
            <w:fldChar w:fldCharType="end"/>
          </w:r>
        </w:p>
        <w:p w14:paraId="0000008A"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3q5sasy">
            <w:r>
              <w:rPr>
                <w:color w:val="000000"/>
              </w:rPr>
              <w:t>2.1.2</w:t>
            </w:r>
          </w:hyperlink>
          <w:hyperlink w:anchor="_heading=h.3q5sasy">
            <w:r>
              <w:rPr>
                <w:rFonts w:ascii="Calibri" w:eastAsia="Calibri" w:hAnsi="Calibri" w:cs="Calibri"/>
                <w:color w:val="000000"/>
                <w:sz w:val="22"/>
                <w:szCs w:val="22"/>
              </w:rPr>
              <w:tab/>
            </w:r>
          </w:hyperlink>
          <w:r>
            <w:fldChar w:fldCharType="begin"/>
          </w:r>
          <w:r>
            <w:instrText xml:space="preserve"> PAGEREF _heading=h.3q5sasy \h </w:instrText>
          </w:r>
          <w:r>
            <w:fldChar w:fldCharType="separate"/>
          </w:r>
          <w:r>
            <w:rPr>
              <w:color w:val="000000"/>
            </w:rPr>
            <w:t>Técnica de investigación</w:t>
          </w:r>
          <w:r>
            <w:rPr>
              <w:color w:val="000000"/>
            </w:rPr>
            <w:tab/>
            <w:t>26</w:t>
          </w:r>
          <w:r>
            <w:fldChar w:fldCharType="end"/>
          </w:r>
        </w:p>
        <w:p w14:paraId="0000008B"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25b2l0r">
            <w:r>
              <w:rPr>
                <w:color w:val="000000"/>
              </w:rPr>
              <w:t>2.2</w:t>
            </w:r>
          </w:hyperlink>
          <w:hyperlink w:anchor="_heading=h.25b2l0r">
            <w:r>
              <w:rPr>
                <w:rFonts w:ascii="Calibri" w:eastAsia="Calibri" w:hAnsi="Calibri" w:cs="Calibri"/>
                <w:color w:val="000000"/>
                <w:sz w:val="22"/>
                <w:szCs w:val="22"/>
              </w:rPr>
              <w:tab/>
            </w:r>
          </w:hyperlink>
          <w:r>
            <w:fldChar w:fldCharType="begin"/>
          </w:r>
          <w:r>
            <w:instrText xml:space="preserve"> PAGEREF _heading=h.25b2l0r \h </w:instrText>
          </w:r>
          <w:r>
            <w:fldChar w:fldCharType="separate"/>
          </w:r>
          <w:r>
            <w:rPr>
              <w:color w:val="000000"/>
            </w:rPr>
            <w:t>METODOLOGÍA DE DESARROLLO DE SOFTWARE</w:t>
          </w:r>
          <w:r>
            <w:rPr>
              <w:color w:val="000000"/>
            </w:rPr>
            <w:tab/>
            <w:t>27</w:t>
          </w:r>
          <w:r>
            <w:fldChar w:fldCharType="end"/>
          </w:r>
        </w:p>
        <w:p w14:paraId="0000008C"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kgcv8k">
            <w:r>
              <w:rPr>
                <w:color w:val="000000"/>
              </w:rPr>
              <w:t>2.2.1</w:t>
            </w:r>
          </w:hyperlink>
          <w:hyperlink w:anchor="_heading=h.kgcv8k">
            <w:r>
              <w:rPr>
                <w:rFonts w:ascii="Calibri" w:eastAsia="Calibri" w:hAnsi="Calibri" w:cs="Calibri"/>
                <w:color w:val="000000"/>
                <w:sz w:val="22"/>
                <w:szCs w:val="22"/>
              </w:rPr>
              <w:tab/>
            </w:r>
          </w:hyperlink>
          <w:r>
            <w:fldChar w:fldCharType="begin"/>
          </w:r>
          <w:r>
            <w:instrText xml:space="preserve"> PAGEREF _heading=h.kgcv8k \h </w:instrText>
          </w:r>
          <w:r>
            <w:fldChar w:fldCharType="separate"/>
          </w:r>
          <w:r>
            <w:rPr>
              <w:color w:val="000000"/>
            </w:rPr>
            <w:t>Metodologías Tradicionales</w:t>
          </w:r>
          <w:r>
            <w:rPr>
              <w:color w:val="000000"/>
            </w:rPr>
            <w:tab/>
            <w:t>27</w:t>
          </w:r>
          <w:r>
            <w:fldChar w:fldCharType="end"/>
          </w:r>
        </w:p>
        <w:p w14:paraId="0000008D"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43ky6rz">
            <w:r>
              <w:rPr>
                <w:color w:val="000000"/>
              </w:rPr>
              <w:t>2.2.2</w:t>
            </w:r>
          </w:hyperlink>
          <w:hyperlink w:anchor="_heading=h.43ky6rz">
            <w:r>
              <w:rPr>
                <w:rFonts w:ascii="Calibri" w:eastAsia="Calibri" w:hAnsi="Calibri" w:cs="Calibri"/>
                <w:color w:val="000000"/>
                <w:sz w:val="22"/>
                <w:szCs w:val="22"/>
              </w:rPr>
              <w:tab/>
            </w:r>
          </w:hyperlink>
          <w:r>
            <w:fldChar w:fldCharType="begin"/>
          </w:r>
          <w:r>
            <w:instrText xml:space="preserve"> PAGEREF _heading=h.43ky6rz \h </w:instrText>
          </w:r>
          <w:r>
            <w:fldChar w:fldCharType="separate"/>
          </w:r>
          <w:r>
            <w:rPr>
              <w:color w:val="000000"/>
            </w:rPr>
            <w:t>Metodologías Ágiles</w:t>
          </w:r>
          <w:r>
            <w:rPr>
              <w:color w:val="000000"/>
            </w:rPr>
            <w:tab/>
            <w:t>29</w:t>
          </w:r>
          <w:r>
            <w:fldChar w:fldCharType="end"/>
          </w:r>
        </w:p>
        <w:p w14:paraId="0000008E"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2250f4o">
            <w:r>
              <w:rPr>
                <w:color w:val="000000"/>
              </w:rPr>
              <w:t>2.3</w:t>
            </w:r>
          </w:hyperlink>
          <w:hyperlink w:anchor="_heading=h.2250f4o">
            <w:r>
              <w:rPr>
                <w:rFonts w:ascii="Calibri" w:eastAsia="Calibri" w:hAnsi="Calibri" w:cs="Calibri"/>
                <w:color w:val="000000"/>
                <w:sz w:val="22"/>
                <w:szCs w:val="22"/>
              </w:rPr>
              <w:tab/>
            </w:r>
          </w:hyperlink>
          <w:r>
            <w:fldChar w:fldCharType="begin"/>
          </w:r>
          <w:r>
            <w:instrText xml:space="preserve"> PAGEREF _heading=h.2250f4o \h </w:instrText>
          </w:r>
          <w:r>
            <w:fldChar w:fldCharType="separate"/>
          </w:r>
          <w:r>
            <w:rPr>
              <w:color w:val="000000"/>
            </w:rPr>
            <w:t>SELECCIÓN DE HERRAMIENTAS</w:t>
          </w:r>
          <w:r>
            <w:rPr>
              <w:color w:val="000000"/>
            </w:rPr>
            <w:tab/>
            <w:t>37</w:t>
          </w:r>
          <w:r>
            <w:fldChar w:fldCharType="end"/>
          </w:r>
        </w:p>
        <w:p w14:paraId="0000008F"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40ew0vw">
            <w:r>
              <w:rPr>
                <w:color w:val="000000"/>
              </w:rPr>
              <w:t>CAPÍTULO III</w:t>
            </w:r>
            <w:r>
              <w:rPr>
                <w:color w:val="000000"/>
              </w:rPr>
              <w:tab/>
              <w:t>38</w:t>
            </w:r>
          </w:hyperlink>
        </w:p>
        <w:p w14:paraId="00000090"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2fk6b3p">
            <w:r>
              <w:rPr>
                <w:color w:val="000000"/>
              </w:rPr>
              <w:t>3.1</w:t>
            </w:r>
          </w:hyperlink>
          <w:hyperlink w:anchor="_heading=h.2fk6b3p">
            <w:r>
              <w:rPr>
                <w:rFonts w:ascii="Calibri" w:eastAsia="Calibri" w:hAnsi="Calibri" w:cs="Calibri"/>
                <w:color w:val="000000"/>
                <w:sz w:val="22"/>
                <w:szCs w:val="22"/>
              </w:rPr>
              <w:tab/>
            </w:r>
          </w:hyperlink>
          <w:r>
            <w:fldChar w:fldCharType="begin"/>
          </w:r>
          <w:r>
            <w:instrText xml:space="preserve"> PAGEREF _heading=h.2fk6b3p \h </w:instrText>
          </w:r>
          <w:r>
            <w:fldChar w:fldCharType="separate"/>
          </w:r>
          <w:r>
            <w:rPr>
              <w:color w:val="000000"/>
            </w:rPr>
            <w:t>PROPUESTA DE LA INVESTIGACIÓN</w:t>
          </w:r>
          <w:r>
            <w:rPr>
              <w:color w:val="000000"/>
            </w:rPr>
            <w:tab/>
            <w:t>38</w:t>
          </w:r>
          <w:r>
            <w:fldChar w:fldCharType="end"/>
          </w:r>
        </w:p>
        <w:p w14:paraId="00000091"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upglbi">
            <w:r>
              <w:rPr>
                <w:color w:val="000000"/>
              </w:rPr>
              <w:t>3.1.1</w:t>
            </w:r>
          </w:hyperlink>
          <w:hyperlink w:anchor="_heading=h.upglbi">
            <w:r>
              <w:rPr>
                <w:rFonts w:ascii="Calibri" w:eastAsia="Calibri" w:hAnsi="Calibri" w:cs="Calibri"/>
                <w:color w:val="000000"/>
                <w:sz w:val="22"/>
                <w:szCs w:val="22"/>
              </w:rPr>
              <w:tab/>
            </w:r>
          </w:hyperlink>
          <w:r>
            <w:fldChar w:fldCharType="begin"/>
          </w:r>
          <w:r>
            <w:instrText xml:space="preserve"> PAGEREF _heading=h.upglbi \h </w:instrText>
          </w:r>
          <w:r>
            <w:fldChar w:fldCharType="separate"/>
          </w:r>
          <w:r>
            <w:rPr>
              <w:color w:val="000000"/>
            </w:rPr>
            <w:t>Propuesta</w:t>
          </w:r>
          <w:r>
            <w:rPr>
              <w:color w:val="000000"/>
            </w:rPr>
            <w:tab/>
            <w:t>38</w:t>
          </w:r>
          <w:r>
            <w:fldChar w:fldCharType="end"/>
          </w:r>
        </w:p>
        <w:p w14:paraId="00000092"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3ep43zb">
            <w:r>
              <w:rPr>
                <w:color w:val="000000"/>
              </w:rPr>
              <w:t>3.1.2</w:t>
            </w:r>
          </w:hyperlink>
          <w:hyperlink w:anchor="_heading=h.3ep43zb">
            <w:r>
              <w:rPr>
                <w:rFonts w:ascii="Calibri" w:eastAsia="Calibri" w:hAnsi="Calibri" w:cs="Calibri"/>
                <w:color w:val="000000"/>
                <w:sz w:val="22"/>
                <w:szCs w:val="22"/>
              </w:rPr>
              <w:tab/>
            </w:r>
          </w:hyperlink>
          <w:r>
            <w:fldChar w:fldCharType="begin"/>
          </w:r>
          <w:r>
            <w:instrText xml:space="preserve"> PAGEREF _heading=h.3ep43zb \h </w:instrText>
          </w:r>
          <w:r>
            <w:fldChar w:fldCharType="separate"/>
          </w:r>
          <w:r>
            <w:rPr>
              <w:color w:val="000000"/>
            </w:rPr>
            <w:t>Justificación</w:t>
          </w:r>
          <w:r>
            <w:rPr>
              <w:color w:val="000000"/>
            </w:rPr>
            <w:tab/>
            <w:t>38</w:t>
          </w:r>
          <w:r>
            <w:fldChar w:fldCharType="end"/>
          </w:r>
        </w:p>
        <w:p w14:paraId="00000093"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1tuee74">
            <w:r>
              <w:rPr>
                <w:color w:val="000000"/>
              </w:rPr>
              <w:t>3.2</w:t>
            </w:r>
          </w:hyperlink>
          <w:hyperlink w:anchor="_heading=h.1tuee74">
            <w:r>
              <w:rPr>
                <w:rFonts w:ascii="Calibri" w:eastAsia="Calibri" w:hAnsi="Calibri" w:cs="Calibri"/>
                <w:color w:val="000000"/>
                <w:sz w:val="22"/>
                <w:szCs w:val="22"/>
              </w:rPr>
              <w:tab/>
            </w:r>
          </w:hyperlink>
          <w:r>
            <w:fldChar w:fldCharType="begin"/>
          </w:r>
          <w:r>
            <w:instrText xml:space="preserve"> PAGEREF _heading=h.1tuee74 \h </w:instrText>
          </w:r>
          <w:r>
            <w:fldChar w:fldCharType="separate"/>
          </w:r>
          <w:r>
            <w:rPr>
              <w:color w:val="000000"/>
            </w:rPr>
            <w:t>APLICACIÓN DE METODOLOGÍA DE DESARROLLO DE SOFTWARE</w:t>
          </w:r>
          <w:r>
            <w:rPr>
              <w:color w:val="000000"/>
            </w:rPr>
            <w:tab/>
            <w:t>39</w:t>
          </w:r>
          <w:r>
            <w:fldChar w:fldCharType="end"/>
          </w:r>
        </w:p>
        <w:p w14:paraId="00000094"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4du1wux">
            <w:r>
              <w:rPr>
                <w:color w:val="000000"/>
              </w:rPr>
              <w:t>3.2.1</w:t>
            </w:r>
          </w:hyperlink>
          <w:hyperlink w:anchor="_heading=h.4du1wux">
            <w:r>
              <w:rPr>
                <w:rFonts w:ascii="Calibri" w:eastAsia="Calibri" w:hAnsi="Calibri" w:cs="Calibri"/>
                <w:color w:val="000000"/>
                <w:sz w:val="22"/>
                <w:szCs w:val="22"/>
              </w:rPr>
              <w:tab/>
            </w:r>
          </w:hyperlink>
          <w:r>
            <w:fldChar w:fldCharType="begin"/>
          </w:r>
          <w:r>
            <w:instrText xml:space="preserve"> PAGEREF _heading=h.4du1wux \h </w:instrText>
          </w:r>
          <w:r>
            <w:fldChar w:fldCharType="separate"/>
          </w:r>
          <w:r>
            <w:rPr>
              <w:color w:val="000000"/>
            </w:rPr>
            <w:t>Distribución de Roles de SCRUM</w:t>
          </w:r>
          <w:r>
            <w:rPr>
              <w:color w:val="000000"/>
            </w:rPr>
            <w:tab/>
            <w:t>39</w:t>
          </w:r>
          <w:r>
            <w:fldChar w:fldCharType="end"/>
          </w:r>
        </w:p>
        <w:p w14:paraId="00000095" w14:textId="77777777" w:rsidR="009C5BC8" w:rsidRDefault="003D4812">
          <w:pPr>
            <w:pBdr>
              <w:top w:val="nil"/>
              <w:left w:val="nil"/>
              <w:bottom w:val="nil"/>
              <w:right w:val="nil"/>
              <w:between w:val="nil"/>
            </w:pBdr>
            <w:tabs>
              <w:tab w:val="left" w:pos="2160"/>
              <w:tab w:val="right" w:pos="9350"/>
            </w:tabs>
            <w:spacing w:after="0"/>
            <w:ind w:left="1440" w:firstLine="0"/>
            <w:rPr>
              <w:rFonts w:ascii="Calibri" w:eastAsia="Calibri" w:hAnsi="Calibri" w:cs="Calibri"/>
              <w:color w:val="000000"/>
              <w:sz w:val="22"/>
              <w:szCs w:val="22"/>
            </w:rPr>
          </w:pPr>
          <w:hyperlink w:anchor="_heading=h.184mhaj">
            <w:r>
              <w:rPr>
                <w:color w:val="000000"/>
              </w:rPr>
              <w:t>3.2.2</w:t>
            </w:r>
          </w:hyperlink>
          <w:hyperlink w:anchor="_heading=h.184mhaj">
            <w:r>
              <w:rPr>
                <w:rFonts w:ascii="Calibri" w:eastAsia="Calibri" w:hAnsi="Calibri" w:cs="Calibri"/>
                <w:color w:val="000000"/>
                <w:sz w:val="22"/>
                <w:szCs w:val="22"/>
              </w:rPr>
              <w:tab/>
            </w:r>
          </w:hyperlink>
          <w:r>
            <w:fldChar w:fldCharType="begin"/>
          </w:r>
          <w:r>
            <w:instrText xml:space="preserve"> PAGEREF _heading=h.184mhaj \h </w:instrText>
          </w:r>
          <w:r>
            <w:fldChar w:fldCharType="separate"/>
          </w:r>
          <w:r>
            <w:rPr>
              <w:color w:val="000000"/>
            </w:rPr>
            <w:t>Elementos de SCRUM</w:t>
          </w:r>
          <w:r>
            <w:rPr>
              <w:color w:val="000000"/>
            </w:rPr>
            <w:tab/>
            <w:t>39</w:t>
          </w:r>
          <w:r>
            <w:fldChar w:fldCharType="end"/>
          </w:r>
        </w:p>
        <w:p w14:paraId="00000096"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36ei31r">
            <w:r>
              <w:rPr>
                <w:color w:val="000000"/>
              </w:rPr>
              <w:t>3.3</w:t>
            </w:r>
          </w:hyperlink>
          <w:hyperlink w:anchor="_heading=h.36ei31r">
            <w:r>
              <w:rPr>
                <w:rFonts w:ascii="Calibri" w:eastAsia="Calibri" w:hAnsi="Calibri" w:cs="Calibri"/>
                <w:color w:val="000000"/>
                <w:sz w:val="22"/>
                <w:szCs w:val="22"/>
              </w:rPr>
              <w:tab/>
            </w:r>
          </w:hyperlink>
          <w:r>
            <w:fldChar w:fldCharType="begin"/>
          </w:r>
          <w:r>
            <w:instrText xml:space="preserve"> PAGEREF _heading=h.36ei31r \h </w:instrText>
          </w:r>
          <w:r>
            <w:fldChar w:fldCharType="separate"/>
          </w:r>
          <w:r>
            <w:rPr>
              <w:color w:val="000000"/>
            </w:rPr>
            <w:t>DIAGRAMA DE PROCESO DE PRÉSTAMOS DE LIBROS</w:t>
          </w:r>
          <w:r>
            <w:rPr>
              <w:color w:val="000000"/>
            </w:rPr>
            <w:tab/>
            <w:t>43</w:t>
          </w:r>
          <w:r>
            <w:fldChar w:fldCharType="end"/>
          </w:r>
        </w:p>
        <w:p w14:paraId="00000097"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45jfvxd">
            <w:r>
              <w:rPr>
                <w:color w:val="000000"/>
              </w:rPr>
              <w:t>3.4</w:t>
            </w:r>
          </w:hyperlink>
          <w:hyperlink w:anchor="_heading=h.45jfvxd">
            <w:r>
              <w:rPr>
                <w:rFonts w:ascii="Calibri" w:eastAsia="Calibri" w:hAnsi="Calibri" w:cs="Calibri"/>
                <w:color w:val="000000"/>
                <w:sz w:val="22"/>
                <w:szCs w:val="22"/>
              </w:rPr>
              <w:tab/>
            </w:r>
          </w:hyperlink>
          <w:r>
            <w:fldChar w:fldCharType="begin"/>
          </w:r>
          <w:r>
            <w:instrText xml:space="preserve"> PAGEREF _heading=h.45jfvxd \h </w:instrText>
          </w:r>
          <w:r>
            <w:fldChar w:fldCharType="separate"/>
          </w:r>
          <w:r>
            <w:rPr>
              <w:color w:val="000000"/>
            </w:rPr>
            <w:t>DIAGRAMA DE PROCESO DE DEVOLUCIÓN DE LIBROS</w:t>
          </w:r>
          <w:r>
            <w:rPr>
              <w:color w:val="000000"/>
            </w:rPr>
            <w:tab/>
            <w:t>44</w:t>
          </w:r>
          <w:r>
            <w:fldChar w:fldCharType="end"/>
          </w:r>
        </w:p>
        <w:p w14:paraId="00000098"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zu0gcz">
            <w:r>
              <w:rPr>
                <w:color w:val="000000"/>
              </w:rPr>
              <w:t>3.5</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color w:val="000000"/>
            </w:rPr>
            <w:t>ARQUITECTURA DE SOFTWARE</w:t>
          </w:r>
          <w:r>
            <w:rPr>
              <w:color w:val="000000"/>
            </w:rPr>
            <w:tab/>
            <w:t>44</w:t>
          </w:r>
          <w:r>
            <w:fldChar w:fldCharType="end"/>
          </w:r>
        </w:p>
        <w:p w14:paraId="00000099"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1yyy98l">
            <w:r>
              <w:rPr>
                <w:color w:val="000000"/>
              </w:rPr>
              <w:t>3.6</w:t>
            </w:r>
          </w:hyperlink>
          <w:hyperlink w:anchor="_heading=h.1yyy98l">
            <w:r>
              <w:rPr>
                <w:rFonts w:ascii="Calibri" w:eastAsia="Calibri" w:hAnsi="Calibri" w:cs="Calibri"/>
                <w:color w:val="000000"/>
                <w:sz w:val="22"/>
                <w:szCs w:val="22"/>
              </w:rPr>
              <w:tab/>
            </w:r>
          </w:hyperlink>
          <w:r>
            <w:fldChar w:fldCharType="begin"/>
          </w:r>
          <w:r>
            <w:instrText xml:space="preserve"> PAGEREF _heading=h.1yyy98l \h </w:instrText>
          </w:r>
          <w:r>
            <w:fldChar w:fldCharType="separate"/>
          </w:r>
          <w:r>
            <w:rPr>
              <w:color w:val="000000"/>
            </w:rPr>
            <w:t>MODELO DE BASE DE DATOS</w:t>
          </w:r>
          <w:r>
            <w:rPr>
              <w:color w:val="000000"/>
            </w:rPr>
            <w:tab/>
            <w:t>46</w:t>
          </w:r>
          <w:r>
            <w:fldChar w:fldCharType="end"/>
          </w:r>
        </w:p>
        <w:p w14:paraId="0000009A"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2y3w247">
            <w:r>
              <w:rPr>
                <w:color w:val="000000"/>
              </w:rPr>
              <w:t>3.7</w:t>
            </w:r>
          </w:hyperlink>
          <w:hyperlink w:anchor="_heading=h.2y3w247">
            <w:r>
              <w:rPr>
                <w:rFonts w:ascii="Calibri" w:eastAsia="Calibri" w:hAnsi="Calibri" w:cs="Calibri"/>
                <w:color w:val="000000"/>
                <w:sz w:val="22"/>
                <w:szCs w:val="22"/>
              </w:rPr>
              <w:tab/>
            </w:r>
          </w:hyperlink>
          <w:r>
            <w:fldChar w:fldCharType="begin"/>
          </w:r>
          <w:r>
            <w:instrText xml:space="preserve"> PAGEREF _heading=h.2y3w247 \h </w:instrText>
          </w:r>
          <w:r>
            <w:fldChar w:fldCharType="separate"/>
          </w:r>
          <w:r>
            <w:rPr>
              <w:color w:val="000000"/>
            </w:rPr>
            <w:t>DISEÑO DE INTERFAZ</w:t>
          </w:r>
          <w:r>
            <w:rPr>
              <w:color w:val="000000"/>
            </w:rPr>
            <w:tab/>
            <w:t>47</w:t>
          </w:r>
          <w:r>
            <w:fldChar w:fldCharType="end"/>
          </w:r>
        </w:p>
        <w:p w14:paraId="0000009B"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3gnlt4p">
            <w:r>
              <w:rPr>
                <w:color w:val="000000"/>
              </w:rPr>
              <w:t>3.8</w:t>
            </w:r>
          </w:hyperlink>
          <w:hyperlink w:anchor="_heading=h.3gnlt4p">
            <w:r>
              <w:rPr>
                <w:rFonts w:ascii="Calibri" w:eastAsia="Calibri" w:hAnsi="Calibri" w:cs="Calibri"/>
                <w:color w:val="000000"/>
                <w:sz w:val="22"/>
                <w:szCs w:val="22"/>
              </w:rPr>
              <w:tab/>
            </w:r>
          </w:hyperlink>
          <w:r>
            <w:fldChar w:fldCharType="begin"/>
          </w:r>
          <w:r>
            <w:instrText xml:space="preserve"> PAGEREF _heading=h.3gnlt4p \h </w:instrText>
          </w:r>
          <w:r>
            <w:fldChar w:fldCharType="separate"/>
          </w:r>
          <w:r>
            <w:rPr>
              <w:color w:val="000000"/>
            </w:rPr>
            <w:t>PRUEBAS DE FUNCIONALIDAD</w:t>
          </w:r>
          <w:r>
            <w:rPr>
              <w:color w:val="000000"/>
            </w:rPr>
            <w:tab/>
            <w:t>62</w:t>
          </w:r>
          <w:r>
            <w:fldChar w:fldCharType="end"/>
          </w:r>
        </w:p>
        <w:p w14:paraId="0000009C"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odc9jc">
            <w:r>
              <w:rPr>
                <w:color w:val="000000"/>
              </w:rPr>
              <w:t>CONCLUSIONES Y RECOMENDACIONES</w:t>
            </w:r>
            <w:r>
              <w:rPr>
                <w:color w:val="000000"/>
              </w:rPr>
              <w:tab/>
              <w:t>66</w:t>
            </w:r>
          </w:hyperlink>
        </w:p>
        <w:p w14:paraId="0000009D"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38czs75">
            <w:r>
              <w:rPr>
                <w:color w:val="000000"/>
              </w:rPr>
              <w:t>4.1</w:t>
            </w:r>
          </w:hyperlink>
          <w:hyperlink w:anchor="_heading=h.38czs75">
            <w:r>
              <w:rPr>
                <w:rFonts w:ascii="Calibri" w:eastAsia="Calibri" w:hAnsi="Calibri" w:cs="Calibri"/>
                <w:color w:val="000000"/>
                <w:sz w:val="22"/>
                <w:szCs w:val="22"/>
              </w:rPr>
              <w:tab/>
            </w:r>
          </w:hyperlink>
          <w:r>
            <w:fldChar w:fldCharType="begin"/>
          </w:r>
          <w:r>
            <w:instrText xml:space="preserve"> PAGEREF _heading=h.38czs75 \h </w:instrText>
          </w:r>
          <w:r>
            <w:fldChar w:fldCharType="separate"/>
          </w:r>
          <w:r>
            <w:rPr>
              <w:color w:val="000000"/>
            </w:rPr>
            <w:t>Conclusiones</w:t>
          </w:r>
          <w:r>
            <w:rPr>
              <w:color w:val="000000"/>
            </w:rPr>
            <w:tab/>
            <w:t>66</w:t>
          </w:r>
          <w:r>
            <w:fldChar w:fldCharType="end"/>
          </w:r>
        </w:p>
        <w:p w14:paraId="0000009E" w14:textId="77777777" w:rsidR="009C5BC8" w:rsidRDefault="003D4812">
          <w:pPr>
            <w:pBdr>
              <w:top w:val="nil"/>
              <w:left w:val="nil"/>
              <w:bottom w:val="nil"/>
              <w:right w:val="nil"/>
              <w:between w:val="nil"/>
            </w:pBdr>
            <w:tabs>
              <w:tab w:val="left" w:pos="1440"/>
              <w:tab w:val="right" w:pos="9350"/>
            </w:tabs>
            <w:spacing w:after="0"/>
            <w:ind w:left="720" w:firstLine="0"/>
            <w:rPr>
              <w:rFonts w:ascii="Calibri" w:eastAsia="Calibri" w:hAnsi="Calibri" w:cs="Calibri"/>
              <w:color w:val="000000"/>
              <w:sz w:val="22"/>
              <w:szCs w:val="22"/>
            </w:rPr>
          </w:pPr>
          <w:hyperlink w:anchor="_heading=h.1nia2ey">
            <w:r>
              <w:rPr>
                <w:color w:val="000000"/>
              </w:rPr>
              <w:t>4.2</w:t>
            </w:r>
          </w:hyperlink>
          <w:hyperlink w:anchor="_heading=h.1nia2ey">
            <w:r>
              <w:rPr>
                <w:rFonts w:ascii="Calibri" w:eastAsia="Calibri" w:hAnsi="Calibri" w:cs="Calibri"/>
                <w:color w:val="000000"/>
                <w:sz w:val="22"/>
                <w:szCs w:val="22"/>
              </w:rPr>
              <w:tab/>
            </w:r>
          </w:hyperlink>
          <w:r>
            <w:fldChar w:fldCharType="begin"/>
          </w:r>
          <w:r>
            <w:instrText xml:space="preserve"> PAGEREF _heading=h.1nia2ey \h </w:instrText>
          </w:r>
          <w:r>
            <w:fldChar w:fldCharType="separate"/>
          </w:r>
          <w:r>
            <w:rPr>
              <w:color w:val="000000"/>
            </w:rPr>
            <w:t>Recomendaciones</w:t>
          </w:r>
          <w:r>
            <w:rPr>
              <w:color w:val="000000"/>
            </w:rPr>
            <w:tab/>
            <w:t>66</w:t>
          </w:r>
          <w:r>
            <w:fldChar w:fldCharType="end"/>
          </w:r>
        </w:p>
        <w:p w14:paraId="0000009F"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47hxl2r">
            <w:r>
              <w:rPr>
                <w:color w:val="000000"/>
              </w:rPr>
              <w:t>BIBLIOGRAFÍA</w:t>
            </w:r>
            <w:r>
              <w:rPr>
                <w:color w:val="000000"/>
              </w:rPr>
              <w:tab/>
              <w:t>68</w:t>
            </w:r>
          </w:hyperlink>
        </w:p>
        <w:p w14:paraId="000000A0" w14:textId="77777777" w:rsidR="009C5BC8" w:rsidRDefault="003D4812">
          <w:pPr>
            <w:pBdr>
              <w:top w:val="nil"/>
              <w:left w:val="nil"/>
              <w:bottom w:val="nil"/>
              <w:right w:val="nil"/>
              <w:between w:val="nil"/>
            </w:pBdr>
            <w:tabs>
              <w:tab w:val="right" w:pos="9350"/>
            </w:tabs>
            <w:spacing w:after="0"/>
            <w:ind w:firstLine="0"/>
            <w:rPr>
              <w:rFonts w:ascii="Calibri" w:eastAsia="Calibri" w:hAnsi="Calibri" w:cs="Calibri"/>
              <w:color w:val="000000"/>
              <w:sz w:val="22"/>
              <w:szCs w:val="22"/>
            </w:rPr>
          </w:pPr>
          <w:hyperlink w:anchor="_heading=h.2mn7vak">
            <w:r>
              <w:rPr>
                <w:color w:val="000000"/>
              </w:rPr>
              <w:t>ANEXOS</w:t>
            </w:r>
            <w:r>
              <w:rPr>
                <w:color w:val="000000"/>
              </w:rPr>
              <w:tab/>
              <w:t>72</w:t>
            </w:r>
          </w:hyperlink>
        </w:p>
        <w:p w14:paraId="000000A1"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11si5id">
            <w:r>
              <w:rPr>
                <w:color w:val="000000"/>
              </w:rPr>
              <w:t>ANEXO A: ENTREVISTA</w:t>
            </w:r>
            <w:r>
              <w:rPr>
                <w:color w:val="000000"/>
              </w:rPr>
              <w:tab/>
              <w:t>72</w:t>
            </w:r>
          </w:hyperlink>
        </w:p>
        <w:p w14:paraId="000000A2"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3ls5o66">
            <w:r>
              <w:rPr>
                <w:color w:val="000000"/>
              </w:rPr>
              <w:t xml:space="preserve">ANEXO B: FICHA DE </w:t>
            </w:r>
          </w:hyperlink>
          <w:hyperlink w:anchor="_heading=h.3ls5o66">
            <w:r>
              <w:t>OBSERVACIÓN</w:t>
            </w:r>
          </w:hyperlink>
          <w:hyperlink w:anchor="_heading=h.3ls5o66">
            <w:r>
              <w:rPr>
                <w:color w:val="000000"/>
              </w:rPr>
              <w:tab/>
              <w:t>74</w:t>
            </w:r>
          </w:hyperlink>
        </w:p>
        <w:p w14:paraId="000000A3"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4kx3h1s">
            <w:r>
              <w:rPr>
                <w:color w:val="000000"/>
              </w:rPr>
              <w:t xml:space="preserve">ANEXO C: DIAGRAMA DE PROCESO DE </w:t>
            </w:r>
          </w:hyperlink>
          <w:hyperlink w:anchor="_heading=h.4kx3h1s">
            <w:r>
              <w:t>PRÉSTAMOS</w:t>
            </w:r>
          </w:hyperlink>
          <w:hyperlink w:anchor="_heading=h.4kx3h1s">
            <w:r>
              <w:rPr>
                <w:color w:val="000000"/>
              </w:rPr>
              <w:t xml:space="preserve"> DE LIBROS</w:t>
            </w:r>
            <w:r>
              <w:rPr>
                <w:color w:val="000000"/>
              </w:rPr>
              <w:tab/>
              <w:t>76</w:t>
            </w:r>
          </w:hyperlink>
        </w:p>
        <w:p w14:paraId="000000A4"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302dr9l">
            <w:r>
              <w:rPr>
                <w:color w:val="000000"/>
              </w:rPr>
              <w:t xml:space="preserve">ANEXO C: DIAGRAMA DE PROCESO DE </w:t>
            </w:r>
          </w:hyperlink>
          <w:hyperlink w:anchor="_heading=h.302dr9l">
            <w:r>
              <w:t>DEVOLUCIÓN</w:t>
            </w:r>
          </w:hyperlink>
          <w:hyperlink w:anchor="_heading=h.302dr9l">
            <w:r>
              <w:rPr>
                <w:color w:val="000000"/>
              </w:rPr>
              <w:t xml:space="preserve"> DE LIBROS</w:t>
            </w:r>
            <w:r>
              <w:rPr>
                <w:color w:val="000000"/>
              </w:rPr>
              <w:tab/>
              <w:t>77</w:t>
            </w:r>
          </w:hyperlink>
        </w:p>
        <w:p w14:paraId="000000A5"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1f7o1he">
            <w:r>
              <w:rPr>
                <w:color w:val="000000"/>
              </w:rPr>
              <w:t>ANEXO E: DIAGRAMA DE BASE DE DATOS</w:t>
            </w:r>
            <w:r>
              <w:rPr>
                <w:color w:val="000000"/>
              </w:rPr>
              <w:tab/>
              <w:t>78</w:t>
            </w:r>
          </w:hyperlink>
        </w:p>
        <w:p w14:paraId="000000A6" w14:textId="77777777" w:rsidR="009C5BC8" w:rsidRDefault="003D4812">
          <w:pPr>
            <w:pBdr>
              <w:top w:val="nil"/>
              <w:left w:val="nil"/>
              <w:bottom w:val="nil"/>
              <w:right w:val="nil"/>
              <w:between w:val="nil"/>
            </w:pBdr>
            <w:tabs>
              <w:tab w:val="right" w:pos="9350"/>
            </w:tabs>
            <w:spacing w:after="0"/>
            <w:ind w:left="720" w:firstLine="0"/>
            <w:rPr>
              <w:rFonts w:ascii="Calibri" w:eastAsia="Calibri" w:hAnsi="Calibri" w:cs="Calibri"/>
              <w:color w:val="000000"/>
              <w:sz w:val="22"/>
              <w:szCs w:val="22"/>
            </w:rPr>
          </w:pPr>
          <w:hyperlink w:anchor="_heading=h.3z7bk57">
            <w:r>
              <w:rPr>
                <w:color w:val="000000"/>
              </w:rPr>
              <w:t>ANEXO F: PRUEBAS DE FUNCIONALIDAD</w:t>
            </w:r>
            <w:r>
              <w:rPr>
                <w:color w:val="000000"/>
              </w:rPr>
              <w:tab/>
              <w:t>79</w:t>
            </w:r>
          </w:hyperlink>
        </w:p>
        <w:p w14:paraId="000000A7" w14:textId="77777777" w:rsidR="009C5BC8" w:rsidRDefault="003D4812">
          <w:r>
            <w:fldChar w:fldCharType="end"/>
          </w:r>
        </w:p>
      </w:sdtContent>
    </w:sdt>
    <w:p w14:paraId="000000A8" w14:textId="77777777" w:rsidR="009C5BC8" w:rsidRDefault="009C5BC8"/>
    <w:p w14:paraId="000000A9"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7" w:name="_heading=h.1t3h5sf" w:colFirst="0" w:colLast="0"/>
      <w:bookmarkEnd w:id="7"/>
      <w:r>
        <w:rPr>
          <w:b/>
          <w:color w:val="000000"/>
        </w:rPr>
        <w:t xml:space="preserve"> ÍNDICE DE FIGURAS</w:t>
      </w:r>
    </w:p>
    <w:sdt>
      <w:sdtPr>
        <w:id w:val="-1707861385"/>
        <w:docPartObj>
          <w:docPartGallery w:val="Table of Contents"/>
          <w:docPartUnique/>
        </w:docPartObj>
      </w:sdtPr>
      <w:sdtContent>
        <w:p w14:paraId="000000AA"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26in1rg">
            <w:r>
              <w:rPr>
                <w:color w:val="000000"/>
              </w:rPr>
              <w:t>Figura 1 Hoja De Registro</w:t>
            </w:r>
            <w:r>
              <w:rPr>
                <w:color w:val="000000"/>
              </w:rPr>
              <w:tab/>
              <w:t>4</w:t>
            </w:r>
          </w:hyperlink>
        </w:p>
        <w:p w14:paraId="000000AB"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bn6wsx">
            <w:r>
              <w:rPr>
                <w:color w:val="000000"/>
              </w:rPr>
              <w:t>Figura 2 Sistema Web</w:t>
            </w:r>
            <w:r>
              <w:rPr>
                <w:color w:val="000000"/>
              </w:rPr>
              <w:tab/>
              <w:t>9</w:t>
            </w:r>
          </w:hyperlink>
        </w:p>
        <w:p w14:paraId="000000AC"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p2csry">
            <w:r>
              <w:rPr>
                <w:color w:val="000000"/>
              </w:rPr>
              <w:t>Figura 3 Modelo Cascada</w:t>
            </w:r>
            <w:r>
              <w:rPr>
                <w:color w:val="000000"/>
              </w:rPr>
              <w:tab/>
              <w:t>11</w:t>
            </w:r>
          </w:hyperlink>
        </w:p>
        <w:p w14:paraId="000000AD"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3ckvvd">
            <w:r>
              <w:rPr>
                <w:color w:val="000000"/>
              </w:rPr>
              <w:t>Figura 4 Símbolos Estándar</w:t>
            </w:r>
            <w:r>
              <w:rPr>
                <w:color w:val="000000"/>
              </w:rPr>
              <w:tab/>
              <w:t>12</w:t>
            </w:r>
          </w:hyperlink>
        </w:p>
        <w:p w14:paraId="000000AE"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ihv636">
            <w:r>
              <w:rPr>
                <w:color w:val="000000"/>
              </w:rPr>
              <w:t>Figura 5 Diagrama De Flujo</w:t>
            </w:r>
            <w:r>
              <w:rPr>
                <w:color w:val="000000"/>
              </w:rPr>
              <w:tab/>
              <w:t>12</w:t>
            </w:r>
          </w:hyperlink>
        </w:p>
        <w:p w14:paraId="000000AF"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vx1227">
            <w:r>
              <w:rPr>
                <w:color w:val="000000"/>
              </w:rPr>
              <w:t>Figura 6  Symfony</w:t>
            </w:r>
            <w:r>
              <w:rPr>
                <w:color w:val="000000"/>
              </w:rPr>
              <w:tab/>
              <w:t>15</w:t>
            </w:r>
          </w:hyperlink>
        </w:p>
        <w:p w14:paraId="000000B0"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v1yuxt">
            <w:r>
              <w:rPr>
                <w:color w:val="000000"/>
              </w:rPr>
              <w:t>Figura 7 Laravel</w:t>
            </w:r>
            <w:r>
              <w:rPr>
                <w:color w:val="000000"/>
              </w:rPr>
              <w:tab/>
              <w:t>16</w:t>
            </w:r>
          </w:hyperlink>
        </w:p>
        <w:p w14:paraId="000000B1"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u6wntf">
            <w:r>
              <w:rPr>
                <w:color w:val="000000"/>
              </w:rPr>
              <w:t>Figura 8  CodeIgniter</w:t>
            </w:r>
            <w:r>
              <w:rPr>
                <w:color w:val="000000"/>
              </w:rPr>
              <w:tab/>
              <w:t>17</w:t>
            </w:r>
          </w:hyperlink>
        </w:p>
        <w:p w14:paraId="000000B2"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tbugp1">
            <w:r>
              <w:rPr>
                <w:color w:val="000000"/>
              </w:rPr>
              <w:t>Figura 9 Angular</w:t>
            </w:r>
            <w:r>
              <w:rPr>
                <w:color w:val="000000"/>
              </w:rPr>
              <w:tab/>
              <w:t>18</w:t>
            </w:r>
          </w:hyperlink>
        </w:p>
        <w:p w14:paraId="000000B3"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7m2jsg">
            <w:r>
              <w:rPr>
                <w:color w:val="000000"/>
              </w:rPr>
              <w:t>Figura 10 React</w:t>
            </w:r>
            <w:r>
              <w:rPr>
                <w:color w:val="000000"/>
              </w:rPr>
              <w:tab/>
              <w:t>19</w:t>
            </w:r>
          </w:hyperlink>
        </w:p>
        <w:p w14:paraId="000000B4"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6r0co2">
            <w:r>
              <w:rPr>
                <w:color w:val="000000"/>
              </w:rPr>
              <w:t>Figura 11 Express.js</w:t>
            </w:r>
            <w:r>
              <w:rPr>
                <w:color w:val="000000"/>
              </w:rPr>
              <w:tab/>
              <w:t>20</w:t>
            </w:r>
          </w:hyperlink>
        </w:p>
        <w:p w14:paraId="000000B5"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egqt2p">
            <w:r>
              <w:rPr>
                <w:b/>
                <w:color w:val="000000"/>
              </w:rPr>
              <w:t>Figura 12</w:t>
            </w:r>
          </w:hyperlink>
          <w:hyperlink w:anchor="_heading=h.1egqt2p">
            <w:r>
              <w:rPr>
                <w:color w:val="000000"/>
              </w:rPr>
              <w:t xml:space="preserve"> Modelo Relacional Esquema</w:t>
            </w:r>
            <w:r>
              <w:rPr>
                <w:color w:val="000000"/>
              </w:rPr>
              <w:tab/>
              <w:t>22</w:t>
            </w:r>
          </w:hyperlink>
        </w:p>
        <w:p w14:paraId="000000B6"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ygebqi">
            <w:r>
              <w:rPr>
                <w:b/>
                <w:color w:val="000000"/>
              </w:rPr>
              <w:t>Figura 13</w:t>
            </w:r>
          </w:hyperlink>
          <w:hyperlink w:anchor="_heading=h.3ygebqi">
            <w:r>
              <w:rPr>
                <w:color w:val="000000"/>
              </w:rPr>
              <w:t xml:space="preserve"> Modelo Relaciona Instancia</w:t>
            </w:r>
            <w:r>
              <w:rPr>
                <w:color w:val="000000"/>
              </w:rPr>
              <w:tab/>
              <w:t>22</w:t>
            </w:r>
          </w:hyperlink>
        </w:p>
        <w:p w14:paraId="000000B7"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jlao46">
            <w:r>
              <w:rPr>
                <w:color w:val="000000"/>
              </w:rPr>
              <w:t>Figura 14  Ciclo de vida RUP</w:t>
            </w:r>
            <w:r>
              <w:rPr>
                <w:color w:val="000000"/>
              </w:rPr>
              <w:tab/>
              <w:t>29</w:t>
            </w:r>
          </w:hyperlink>
        </w:p>
        <w:p w14:paraId="000000B8"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hv69ve">
            <w:r>
              <w:rPr>
                <w:color w:val="000000"/>
              </w:rPr>
              <w:t>Figura 15 Etapas del desarrollo ágil</w:t>
            </w:r>
            <w:r>
              <w:rPr>
                <w:color w:val="000000"/>
              </w:rPr>
              <w:tab/>
              <w:t>31</w:t>
            </w:r>
          </w:hyperlink>
        </w:p>
        <w:p w14:paraId="000000B9"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h042r0">
            <w:r>
              <w:rPr>
                <w:color w:val="000000"/>
              </w:rPr>
              <w:t>Figura 16 Dueños Del Producto</w:t>
            </w:r>
            <w:r>
              <w:rPr>
                <w:color w:val="000000"/>
              </w:rPr>
              <w:tab/>
              <w:t>32</w:t>
            </w:r>
          </w:hyperlink>
        </w:p>
        <w:p w14:paraId="000000BA"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w5ecyt">
            <w:r>
              <w:rPr>
                <w:color w:val="000000"/>
              </w:rPr>
              <w:t>Figura 17 Scrum Master</w:t>
            </w:r>
            <w:r>
              <w:rPr>
                <w:color w:val="000000"/>
              </w:rPr>
              <w:tab/>
              <w:t>33</w:t>
            </w:r>
          </w:hyperlink>
        </w:p>
        <w:p w14:paraId="000000BB"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baon6m">
            <w:r>
              <w:rPr>
                <w:color w:val="000000"/>
              </w:rPr>
              <w:t>Figura 18 Equipo De Desarrollo</w:t>
            </w:r>
            <w:r>
              <w:rPr>
                <w:color w:val="000000"/>
              </w:rPr>
              <w:tab/>
              <w:t>34</w:t>
            </w:r>
          </w:hyperlink>
        </w:p>
        <w:p w14:paraId="000000BC"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afmg28">
            <w:r>
              <w:rPr>
                <w:color w:val="000000"/>
              </w:rPr>
              <w:t>Figura 19 Scrum Reuniones</w:t>
            </w:r>
            <w:r>
              <w:rPr>
                <w:color w:val="000000"/>
              </w:rPr>
              <w:tab/>
              <w:t>35</w:t>
            </w:r>
          </w:hyperlink>
        </w:p>
        <w:p w14:paraId="000000BD"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ljsd9k">
            <w:r>
              <w:rPr>
                <w:color w:val="000000"/>
              </w:rPr>
              <w:t>Figura 20 Diagrama De Proceso De Préstamos De Libros</w:t>
            </w:r>
            <w:r>
              <w:rPr>
                <w:color w:val="000000"/>
              </w:rPr>
              <w:tab/>
              <w:t>43</w:t>
            </w:r>
          </w:hyperlink>
        </w:p>
        <w:p w14:paraId="000000BE"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koq656">
            <w:r>
              <w:rPr>
                <w:color w:val="000000"/>
              </w:rPr>
              <w:t>Figura 21 Diagrama de proceso de devolución de libros</w:t>
            </w:r>
            <w:r>
              <w:rPr>
                <w:color w:val="000000"/>
              </w:rPr>
              <w:tab/>
              <w:t>44</w:t>
            </w:r>
          </w:hyperlink>
        </w:p>
        <w:p w14:paraId="000000BF"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jtnz0s">
            <w:r>
              <w:rPr>
                <w:color w:val="000000"/>
              </w:rPr>
              <w:t>Figura 22  Arquitectura de Software</w:t>
            </w:r>
            <w:r>
              <w:rPr>
                <w:color w:val="000000"/>
              </w:rPr>
              <w:tab/>
              <w:t>45</w:t>
            </w:r>
          </w:hyperlink>
        </w:p>
        <w:p w14:paraId="000000C0"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iylrwe">
            <w:r>
              <w:rPr>
                <w:color w:val="000000"/>
              </w:rPr>
              <w:t>Figura 23 Modelo de base de datos</w:t>
            </w:r>
            <w:r>
              <w:rPr>
                <w:color w:val="000000"/>
              </w:rPr>
              <w:tab/>
              <w:t>46</w:t>
            </w:r>
          </w:hyperlink>
        </w:p>
        <w:p w14:paraId="000000C1"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d96cc0">
            <w:r>
              <w:rPr>
                <w:color w:val="000000"/>
              </w:rPr>
              <w:t>Figura 24 Módulo Login</w:t>
            </w:r>
            <w:r>
              <w:rPr>
                <w:color w:val="000000"/>
              </w:rPr>
              <w:tab/>
              <w:t>47</w:t>
            </w:r>
          </w:hyperlink>
        </w:p>
        <w:p w14:paraId="000000C2"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x8tuzt">
            <w:r>
              <w:rPr>
                <w:color w:val="000000"/>
              </w:rPr>
              <w:t>Figura 25 Módulo Principal</w:t>
            </w:r>
            <w:r>
              <w:rPr>
                <w:color w:val="000000"/>
              </w:rPr>
              <w:tab/>
              <w:t>48</w:t>
            </w:r>
          </w:hyperlink>
        </w:p>
        <w:p w14:paraId="000000C3"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ce457m">
            <w:r>
              <w:rPr>
                <w:color w:val="000000"/>
              </w:rPr>
              <w:t>Figura 26 Módulo Categoría</w:t>
            </w:r>
            <w:r>
              <w:rPr>
                <w:color w:val="000000"/>
              </w:rPr>
              <w:tab/>
              <w:t>49</w:t>
            </w:r>
          </w:hyperlink>
        </w:p>
        <w:p w14:paraId="000000C4"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rjefff">
            <w:r>
              <w:rPr>
                <w:color w:val="000000"/>
              </w:rPr>
              <w:t>Figura 27 Módulo Agregar Categoría</w:t>
            </w:r>
            <w:r>
              <w:rPr>
                <w:color w:val="000000"/>
              </w:rPr>
              <w:tab/>
              <w:t>50</w:t>
            </w:r>
          </w:hyperlink>
        </w:p>
        <w:p w14:paraId="000000C5"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bj1y38">
            <w:r>
              <w:rPr>
                <w:color w:val="000000"/>
              </w:rPr>
              <w:t>Figura 28 Módulo Lectores</w:t>
            </w:r>
            <w:r>
              <w:rPr>
                <w:color w:val="000000"/>
              </w:rPr>
              <w:tab/>
              <w:t>51</w:t>
            </w:r>
          </w:hyperlink>
        </w:p>
        <w:p w14:paraId="000000C6"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qoc8b1">
            <w:r>
              <w:rPr>
                <w:color w:val="000000"/>
              </w:rPr>
              <w:t>Figura 29 Módulo Agregar, Editar  Lector</w:t>
            </w:r>
            <w:r>
              <w:rPr>
                <w:color w:val="000000"/>
              </w:rPr>
              <w:tab/>
              <w:t>52</w:t>
            </w:r>
          </w:hyperlink>
        </w:p>
        <w:p w14:paraId="000000C7"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anzqyu">
            <w:r>
              <w:rPr>
                <w:color w:val="000000"/>
              </w:rPr>
              <w:t>Figura 30 Módulo Libros</w:t>
            </w:r>
            <w:r>
              <w:rPr>
                <w:color w:val="000000"/>
              </w:rPr>
              <w:tab/>
              <w:t>53</w:t>
            </w:r>
          </w:hyperlink>
        </w:p>
        <w:p w14:paraId="000000C8"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pta16n">
            <w:r>
              <w:rPr>
                <w:color w:val="000000"/>
              </w:rPr>
              <w:t>Figura 31 Módulo Agregar, Editar Libros</w:t>
            </w:r>
            <w:r>
              <w:rPr>
                <w:color w:val="000000"/>
              </w:rPr>
              <w:tab/>
              <w:t>54</w:t>
            </w:r>
          </w:hyperlink>
        </w:p>
        <w:p w14:paraId="000000C9"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4ykbeg">
            <w:r>
              <w:rPr>
                <w:color w:val="000000"/>
              </w:rPr>
              <w:t>Figura 32 Módulo Prestamos</w:t>
            </w:r>
            <w:r>
              <w:rPr>
                <w:color w:val="000000"/>
              </w:rPr>
              <w:tab/>
              <w:t>55</w:t>
            </w:r>
          </w:hyperlink>
        </w:p>
        <w:p w14:paraId="000000CA"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43i4a2">
            <w:r>
              <w:rPr>
                <w:color w:val="000000"/>
              </w:rPr>
              <w:t>Figura 33</w:t>
            </w:r>
          </w:hyperlink>
          <w:hyperlink w:anchor="_heading=h.243i4a2">
            <w:r>
              <w:rPr>
                <w:b/>
                <w:i/>
                <w:color w:val="000000"/>
              </w:rPr>
              <w:t xml:space="preserve"> </w:t>
            </w:r>
          </w:hyperlink>
          <w:hyperlink w:anchor="_heading=h.243i4a2">
            <w:r>
              <w:rPr>
                <w:color w:val="000000"/>
              </w:rPr>
              <w:t>Módulo Agregar Préstamo</w:t>
            </w:r>
            <w:r>
              <w:rPr>
                <w:color w:val="000000"/>
              </w:rPr>
              <w:tab/>
              <w:t>56</w:t>
            </w:r>
          </w:hyperlink>
        </w:p>
        <w:p w14:paraId="000000CB"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j8sehv">
            <w:r>
              <w:rPr>
                <w:color w:val="000000"/>
              </w:rPr>
              <w:t>Figura 34 Módulo Devolución De Libros</w:t>
            </w:r>
            <w:r>
              <w:rPr>
                <w:color w:val="000000"/>
              </w:rPr>
              <w:tab/>
              <w:t>57</w:t>
            </w:r>
          </w:hyperlink>
        </w:p>
        <w:p w14:paraId="000000CC"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38fx5o">
            <w:r>
              <w:rPr>
                <w:color w:val="000000"/>
              </w:rPr>
              <w:t>Figura 35 Módulo Lista de Prestamos</w:t>
            </w:r>
            <w:r>
              <w:rPr>
                <w:color w:val="000000"/>
              </w:rPr>
              <w:tab/>
              <w:t>58</w:t>
            </w:r>
          </w:hyperlink>
        </w:p>
        <w:p w14:paraId="000000CD"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idq7dh">
            <w:r>
              <w:rPr>
                <w:color w:val="000000"/>
              </w:rPr>
              <w:t>Figura 36  Módulo Usuarios</w:t>
            </w:r>
            <w:r>
              <w:rPr>
                <w:color w:val="000000"/>
              </w:rPr>
              <w:tab/>
              <w:t>59</w:t>
            </w:r>
          </w:hyperlink>
        </w:p>
        <w:p w14:paraId="000000CE"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2ddq1a">
            <w:r>
              <w:rPr>
                <w:color w:val="000000"/>
              </w:rPr>
              <w:t>Figura 37 Módulo Agregar, Editar Usuario</w:t>
            </w:r>
            <w:r>
              <w:rPr>
                <w:color w:val="000000"/>
              </w:rPr>
              <w:tab/>
              <w:t>60</w:t>
            </w:r>
          </w:hyperlink>
        </w:p>
        <w:p w14:paraId="000000CF"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hio093">
            <w:r>
              <w:rPr>
                <w:color w:val="000000"/>
              </w:rPr>
              <w:t>Figura 38 Módulo Reportes</w:t>
            </w:r>
            <w:r>
              <w:rPr>
                <w:color w:val="000000"/>
              </w:rPr>
              <w:tab/>
              <w:t>61</w:t>
            </w:r>
          </w:hyperlink>
        </w:p>
        <w:p w14:paraId="000000D0"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wnyagw">
            <w:r>
              <w:rPr>
                <w:color w:val="000000"/>
              </w:rPr>
              <w:t>Figura 39  Reporte Prestamos</w:t>
            </w:r>
            <w:r>
              <w:rPr>
                <w:color w:val="000000"/>
              </w:rPr>
              <w:tab/>
              <w:t>62</w:t>
            </w:r>
          </w:hyperlink>
        </w:p>
        <w:p w14:paraId="000000D1" w14:textId="77777777" w:rsidR="009C5BC8" w:rsidRDefault="003D4812">
          <w:pPr>
            <w:ind w:firstLine="0"/>
          </w:pPr>
          <w:r>
            <w:fldChar w:fldCharType="end"/>
          </w:r>
        </w:p>
      </w:sdtContent>
    </w:sdt>
    <w:p w14:paraId="000000D2" w14:textId="77777777" w:rsidR="009C5BC8" w:rsidRDefault="009C5BC8">
      <w:pPr>
        <w:ind w:firstLine="0"/>
      </w:pPr>
    </w:p>
    <w:p w14:paraId="000000D3" w14:textId="77777777" w:rsidR="009C5BC8" w:rsidRDefault="009C5BC8">
      <w:pPr>
        <w:ind w:firstLine="0"/>
      </w:pPr>
    </w:p>
    <w:p w14:paraId="000000D4" w14:textId="77777777" w:rsidR="009C5BC8" w:rsidRDefault="009C5BC8">
      <w:pPr>
        <w:ind w:firstLine="0"/>
      </w:pPr>
    </w:p>
    <w:p w14:paraId="000000D5" w14:textId="77777777" w:rsidR="009C5BC8" w:rsidRDefault="009C5BC8">
      <w:pPr>
        <w:ind w:firstLine="0"/>
      </w:pPr>
    </w:p>
    <w:p w14:paraId="000000D6" w14:textId="77777777" w:rsidR="009C5BC8" w:rsidRDefault="009C5BC8">
      <w:pPr>
        <w:keepNext/>
        <w:keepLines/>
        <w:pBdr>
          <w:top w:val="nil"/>
          <w:left w:val="nil"/>
          <w:bottom w:val="nil"/>
          <w:right w:val="nil"/>
          <w:between w:val="nil"/>
        </w:pBdr>
        <w:spacing w:before="240" w:after="0"/>
        <w:ind w:left="432" w:hanging="432"/>
        <w:jc w:val="center"/>
        <w:rPr>
          <w:b/>
          <w:color w:val="000000"/>
        </w:rPr>
      </w:pPr>
      <w:bookmarkStart w:id="8" w:name="_heading=h.4d34og8" w:colFirst="0" w:colLast="0"/>
      <w:bookmarkEnd w:id="8"/>
    </w:p>
    <w:p w14:paraId="000000D7" w14:textId="77777777" w:rsidR="009C5BC8" w:rsidRDefault="009C5BC8">
      <w:pPr>
        <w:keepNext/>
        <w:keepLines/>
        <w:pBdr>
          <w:top w:val="nil"/>
          <w:left w:val="nil"/>
          <w:bottom w:val="nil"/>
          <w:right w:val="nil"/>
          <w:between w:val="nil"/>
        </w:pBdr>
        <w:spacing w:before="240" w:after="0"/>
        <w:ind w:left="432" w:hanging="432"/>
        <w:jc w:val="center"/>
        <w:rPr>
          <w:b/>
          <w:color w:val="000000"/>
        </w:rPr>
      </w:pPr>
    </w:p>
    <w:p w14:paraId="000000D8" w14:textId="77777777" w:rsidR="009C5BC8" w:rsidRDefault="009C5BC8">
      <w:pPr>
        <w:keepNext/>
        <w:keepLines/>
        <w:pBdr>
          <w:top w:val="nil"/>
          <w:left w:val="nil"/>
          <w:bottom w:val="nil"/>
          <w:right w:val="nil"/>
          <w:between w:val="nil"/>
        </w:pBdr>
        <w:spacing w:before="240" w:after="0"/>
        <w:ind w:left="432" w:hanging="432"/>
        <w:jc w:val="center"/>
        <w:rPr>
          <w:b/>
          <w:color w:val="000000"/>
        </w:rPr>
      </w:pPr>
    </w:p>
    <w:p w14:paraId="000000D9" w14:textId="77777777" w:rsidR="009C5BC8" w:rsidRDefault="009C5BC8">
      <w:pPr>
        <w:keepNext/>
        <w:keepLines/>
        <w:pBdr>
          <w:top w:val="nil"/>
          <w:left w:val="nil"/>
          <w:bottom w:val="nil"/>
          <w:right w:val="nil"/>
          <w:between w:val="nil"/>
        </w:pBdr>
        <w:spacing w:before="240" w:after="0"/>
        <w:ind w:left="432" w:hanging="432"/>
        <w:jc w:val="center"/>
        <w:rPr>
          <w:b/>
          <w:color w:val="000000"/>
        </w:rPr>
      </w:pPr>
    </w:p>
    <w:p w14:paraId="000000DA" w14:textId="77777777" w:rsidR="009C5BC8" w:rsidRDefault="009C5BC8">
      <w:pPr>
        <w:keepNext/>
        <w:keepLines/>
        <w:pBdr>
          <w:top w:val="nil"/>
          <w:left w:val="nil"/>
          <w:bottom w:val="nil"/>
          <w:right w:val="nil"/>
          <w:between w:val="nil"/>
        </w:pBdr>
        <w:spacing w:before="240" w:after="0"/>
        <w:ind w:left="432" w:hanging="432"/>
        <w:jc w:val="center"/>
        <w:rPr>
          <w:b/>
          <w:color w:val="000000"/>
        </w:rPr>
      </w:pPr>
    </w:p>
    <w:p w14:paraId="000000DB" w14:textId="77777777" w:rsidR="009C5BC8" w:rsidRDefault="009C5BC8"/>
    <w:p w14:paraId="000000DC" w14:textId="77777777" w:rsidR="009C5BC8" w:rsidRDefault="009C5BC8"/>
    <w:p w14:paraId="000000DD" w14:textId="77777777" w:rsidR="009C5BC8" w:rsidRDefault="009C5BC8">
      <w:pPr>
        <w:keepNext/>
        <w:keepLines/>
        <w:pBdr>
          <w:top w:val="nil"/>
          <w:left w:val="nil"/>
          <w:bottom w:val="nil"/>
          <w:right w:val="nil"/>
          <w:between w:val="nil"/>
        </w:pBdr>
        <w:spacing w:before="240" w:after="0"/>
        <w:ind w:left="432" w:hanging="432"/>
        <w:rPr>
          <w:b/>
          <w:color w:val="000000"/>
        </w:rPr>
      </w:pPr>
    </w:p>
    <w:p w14:paraId="000000DE" w14:textId="77777777" w:rsidR="009C5BC8" w:rsidRDefault="009C5BC8"/>
    <w:p w14:paraId="000000DF" w14:textId="77777777" w:rsidR="009C5BC8" w:rsidRDefault="003D4812">
      <w:pPr>
        <w:keepNext/>
        <w:keepLines/>
        <w:pBdr>
          <w:top w:val="nil"/>
          <w:left w:val="nil"/>
          <w:bottom w:val="nil"/>
          <w:right w:val="nil"/>
          <w:between w:val="nil"/>
        </w:pBdr>
        <w:spacing w:before="240" w:after="0"/>
        <w:ind w:left="432" w:hanging="432"/>
        <w:jc w:val="center"/>
        <w:rPr>
          <w:b/>
          <w:color w:val="000000"/>
        </w:rPr>
      </w:pPr>
      <w:r>
        <w:rPr>
          <w:b/>
          <w:color w:val="000000"/>
        </w:rPr>
        <w:lastRenderedPageBreak/>
        <w:t>ÍNDICE DE TABLAS</w:t>
      </w:r>
    </w:p>
    <w:sdt>
      <w:sdtPr>
        <w:id w:val="-1960408512"/>
        <w:docPartObj>
          <w:docPartGallery w:val="Table of Contents"/>
          <w:docPartUnique/>
        </w:docPartObj>
      </w:sdtPr>
      <w:sdtContent>
        <w:p w14:paraId="000000E0"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2szc72q">
            <w:r>
              <w:rPr>
                <w:b/>
                <w:color w:val="000000"/>
              </w:rPr>
              <w:t>Tabla 1</w:t>
            </w:r>
          </w:hyperlink>
          <w:hyperlink w:anchor="_heading=h.2szc72q">
            <w:r>
              <w:rPr>
                <w:color w:val="000000"/>
              </w:rPr>
              <w:t xml:space="preserve"> Distribución de roles</w:t>
            </w:r>
            <w:r>
              <w:rPr>
                <w:color w:val="000000"/>
              </w:rPr>
              <w:tab/>
              <w:t>39</w:t>
            </w:r>
          </w:hyperlink>
        </w:p>
        <w:p w14:paraId="000000E1"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s49zyc">
            <w:r>
              <w:rPr>
                <w:b/>
                <w:color w:val="000000"/>
              </w:rPr>
              <w:t>Tabla 2</w:t>
            </w:r>
          </w:hyperlink>
          <w:hyperlink w:anchor="_heading=h.3s49zyc">
            <w:r>
              <w:rPr>
                <w:color w:val="000000"/>
              </w:rPr>
              <w:t xml:space="preserve"> Product Back Log</w:t>
            </w:r>
            <w:r>
              <w:rPr>
                <w:color w:val="000000"/>
              </w:rPr>
              <w:tab/>
              <w:t>39</w:t>
            </w:r>
          </w:hyperlink>
        </w:p>
        <w:p w14:paraId="000000E2"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79ka65">
            <w:r>
              <w:rPr>
                <w:color w:val="000000"/>
              </w:rPr>
              <w:t>Tabla 3 Sprint back log</w:t>
            </w:r>
            <w:r>
              <w:rPr>
                <w:color w:val="000000"/>
              </w:rPr>
              <w:tab/>
              <w:t>40</w:t>
            </w:r>
          </w:hyperlink>
        </w:p>
        <w:p w14:paraId="000000E3"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meukdy">
            <w:r>
              <w:rPr>
                <w:color w:val="000000"/>
              </w:rPr>
              <w:t>Tabla 4 Estimación</w:t>
            </w:r>
            <w:r>
              <w:rPr>
                <w:color w:val="000000"/>
              </w:rPr>
              <w:tab/>
              <w:t>41</w:t>
            </w:r>
          </w:hyperlink>
        </w:p>
        <w:p w14:paraId="000000E4"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vsw3ci">
            <w:r>
              <w:rPr>
                <w:color w:val="000000"/>
              </w:rPr>
              <w:t>Tabla 5  Funcionalidad Inicio de Sesión</w:t>
            </w:r>
            <w:r>
              <w:rPr>
                <w:color w:val="000000"/>
              </w:rPr>
              <w:tab/>
              <w:t>62</w:t>
            </w:r>
          </w:hyperlink>
        </w:p>
        <w:p w14:paraId="000000E5"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fsjm0b">
            <w:r>
              <w:rPr>
                <w:color w:val="000000"/>
              </w:rPr>
              <w:t>Tabla 6  Funcionalidad Registro de Categoría</w:t>
            </w:r>
            <w:r>
              <w:rPr>
                <w:color w:val="000000"/>
              </w:rPr>
              <w:tab/>
              <w:t>63</w:t>
            </w:r>
          </w:hyperlink>
        </w:p>
        <w:p w14:paraId="000000E6"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uxtw84">
            <w:r>
              <w:rPr>
                <w:color w:val="000000"/>
              </w:rPr>
              <w:t>Tabla 7  Funcionalidad Registro de Libros</w:t>
            </w:r>
            <w:r>
              <w:rPr>
                <w:color w:val="000000"/>
              </w:rPr>
              <w:tab/>
              <w:t>64</w:t>
            </w:r>
          </w:hyperlink>
        </w:p>
        <w:p w14:paraId="000000E7"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a346fx">
            <w:r>
              <w:rPr>
                <w:color w:val="000000"/>
              </w:rPr>
              <w:t>Tabla 8  Funcionalidad Registro de Lectores</w:t>
            </w:r>
            <w:r>
              <w:rPr>
                <w:color w:val="000000"/>
              </w:rPr>
              <w:tab/>
              <w:t>64</w:t>
            </w:r>
          </w:hyperlink>
        </w:p>
        <w:p w14:paraId="000000E8"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u2rp3q">
            <w:r>
              <w:rPr>
                <w:color w:val="000000"/>
              </w:rPr>
              <w:t>Tabla 9 Funcionalidad Préstamo de Libros</w:t>
            </w:r>
            <w:r>
              <w:rPr>
                <w:color w:val="000000"/>
              </w:rPr>
              <w:tab/>
              <w:t>65</w:t>
            </w:r>
          </w:hyperlink>
        </w:p>
        <w:p w14:paraId="000000E9" w14:textId="77777777" w:rsidR="009C5BC8" w:rsidRDefault="003D4812">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981zbj">
            <w:r>
              <w:rPr>
                <w:color w:val="000000"/>
              </w:rPr>
              <w:t>Tabla 10  Funcionalidad Devolución de Libros</w:t>
            </w:r>
            <w:r>
              <w:rPr>
                <w:color w:val="000000"/>
              </w:rPr>
              <w:tab/>
              <w:t>65</w:t>
            </w:r>
          </w:hyperlink>
        </w:p>
        <w:p w14:paraId="000000EA" w14:textId="77777777" w:rsidR="009C5BC8" w:rsidRDefault="003D4812">
          <w:pPr>
            <w:keepNext/>
            <w:keepLines/>
            <w:pBdr>
              <w:top w:val="nil"/>
              <w:left w:val="nil"/>
              <w:bottom w:val="nil"/>
              <w:right w:val="nil"/>
              <w:between w:val="nil"/>
            </w:pBdr>
            <w:spacing w:before="240" w:after="0"/>
            <w:ind w:left="432" w:hanging="432"/>
            <w:rPr>
              <w:b/>
              <w:color w:val="000000"/>
            </w:rPr>
          </w:pPr>
          <w:r>
            <w:fldChar w:fldCharType="end"/>
          </w:r>
        </w:p>
      </w:sdtContent>
    </w:sdt>
    <w:p w14:paraId="000000EB" w14:textId="77777777" w:rsidR="009C5BC8" w:rsidRDefault="009C5BC8">
      <w:pPr>
        <w:sectPr w:rsidR="009C5BC8">
          <w:headerReference w:type="default" r:id="rId11"/>
          <w:pgSz w:w="12240" w:h="15840"/>
          <w:pgMar w:top="1440" w:right="1440" w:bottom="1440" w:left="1440" w:header="709" w:footer="709" w:gutter="0"/>
          <w:pgNumType w:start="1"/>
          <w:cols w:space="720"/>
        </w:sectPr>
      </w:pPr>
    </w:p>
    <w:p w14:paraId="000000EC"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9" w:name="_heading=h.2s8eyo1" w:colFirst="0" w:colLast="0"/>
      <w:bookmarkEnd w:id="9"/>
      <w:r>
        <w:rPr>
          <w:b/>
          <w:color w:val="000000"/>
        </w:rPr>
        <w:lastRenderedPageBreak/>
        <w:t>INTRODUCCIÓN</w:t>
      </w:r>
    </w:p>
    <w:p w14:paraId="000000ED"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En la actualidad la tecnología de la información y comunicación (TIC), tiene como objetivo el uso de herramientas y programas que permitan facilitar tareas o procesos y mejorar el servicio. Por esta razón el presente proyecto de investigación tiene como objetivo la implementación de </w:t>
      </w:r>
      <w:r>
        <w:rPr>
          <w:color w:val="000000"/>
          <w:highlight w:val="yellow"/>
        </w:rPr>
        <w:t>un sistema web</w:t>
      </w:r>
      <w:r>
        <w:rPr>
          <w:color w:val="000000"/>
        </w:rPr>
        <w:t xml:space="preserve"> que permita gestionar los procesos de la biblioteca del  INSTITUTO SUPERIOR TECNOLÓGICO VICENTE LEÓN. Dentro del proyecto se definen los siguientes aspectos:</w:t>
      </w:r>
    </w:p>
    <w:p w14:paraId="000000EE" w14:textId="4FFD3A7A"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Se realiza el planteamiento del problema y la elaboración de los objetivos delimitados al tema propuesto del proyecto de investigación. </w:t>
      </w:r>
      <w:ins w:id="10" w:author="Klever O." w:date="2021-03-12T16:07:00Z">
        <w:r>
          <w:rPr>
            <w:color w:val="000000"/>
          </w:rPr>
          <w:t>En</w:t>
        </w:r>
      </w:ins>
      <w:del w:id="11" w:author="Klever O." w:date="2021-03-12T16:07:00Z">
        <w:r w:rsidDel="003D4812">
          <w:rPr>
            <w:color w:val="000000"/>
          </w:rPr>
          <w:delText>Dentro d</w:delText>
        </w:r>
      </w:del>
      <w:ins w:id="12" w:author="Klever O." w:date="2021-03-12T16:07:00Z">
        <w:r>
          <w:rPr>
            <w:color w:val="000000"/>
          </w:rPr>
          <w:t xml:space="preserve"> </w:t>
        </w:r>
      </w:ins>
      <w:r>
        <w:rPr>
          <w:color w:val="000000"/>
        </w:rPr>
        <w:t xml:space="preserve">el </w:t>
      </w:r>
      <w:ins w:id="13" w:author="Klever O." w:date="2021-03-12T16:07:00Z">
        <w:r>
          <w:rPr>
            <w:color w:val="000000"/>
          </w:rPr>
          <w:t>C</w:t>
        </w:r>
      </w:ins>
      <w:del w:id="14" w:author="Klever O." w:date="2021-03-12T16:07:00Z">
        <w:r w:rsidDel="003D4812">
          <w:rPr>
            <w:color w:val="000000"/>
          </w:rPr>
          <w:delText>primer c</w:delText>
        </w:r>
      </w:del>
      <w:r>
        <w:rPr>
          <w:color w:val="000000"/>
        </w:rPr>
        <w:t>apítulo</w:t>
      </w:r>
      <w:ins w:id="15" w:author="Klever O." w:date="2021-03-12T16:07:00Z">
        <w:r>
          <w:rPr>
            <w:color w:val="000000"/>
          </w:rPr>
          <w:t xml:space="preserve"> I</w:t>
        </w:r>
      </w:ins>
      <w:r>
        <w:rPr>
          <w:color w:val="000000"/>
        </w:rPr>
        <w:t xml:space="preserve"> se recopil</w:t>
      </w:r>
      <w:ins w:id="16" w:author="Klever O." w:date="2021-03-12T16:06:00Z">
        <w:r>
          <w:rPr>
            <w:color w:val="000000"/>
          </w:rPr>
          <w:t>a</w:t>
        </w:r>
      </w:ins>
      <w:del w:id="17" w:author="Klever O." w:date="2021-03-12T16:06:00Z">
        <w:r w:rsidDel="003D4812">
          <w:rPr>
            <w:color w:val="000000"/>
          </w:rPr>
          <w:delText>o toda la</w:delText>
        </w:r>
      </w:del>
      <w:r>
        <w:rPr>
          <w:color w:val="000000"/>
        </w:rPr>
        <w:t xml:space="preserve"> información, fundamentos bibliográficos que ser</w:t>
      </w:r>
      <w:ins w:id="18" w:author="Klever O." w:date="2021-03-12T16:06:00Z">
        <w:r>
          <w:rPr>
            <w:color w:val="000000"/>
          </w:rPr>
          <w:t>virá</w:t>
        </w:r>
      </w:ins>
      <w:del w:id="19" w:author="Klever O." w:date="2021-03-12T16:06:00Z">
        <w:r w:rsidDel="003D4812">
          <w:rPr>
            <w:color w:val="000000"/>
          </w:rPr>
          <w:delText>á muy útil</w:delText>
        </w:r>
      </w:del>
      <w:r>
        <w:rPr>
          <w:color w:val="000000"/>
        </w:rPr>
        <w:t xml:space="preserve"> para el desarrollo del sistema web, entre estos tenemos</w:t>
      </w:r>
      <w:ins w:id="20" w:author="Klever O." w:date="2021-03-12T16:07:00Z">
        <w:r>
          <w:rPr>
            <w:color w:val="000000"/>
          </w:rPr>
          <w:t>,</w:t>
        </w:r>
      </w:ins>
      <w:r>
        <w:rPr>
          <w:color w:val="000000"/>
        </w:rPr>
        <w:t xml:space="preserve"> Introducción a las bibliotecas, Sistemas Informáticos, Análisis y Diseño de sistemas, entre otros.</w:t>
      </w:r>
    </w:p>
    <w:p w14:paraId="000000EF" w14:textId="66143D38"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w:t>
      </w:r>
      <w:ins w:id="21" w:author="Klever O." w:date="2021-03-12T16:07:00Z">
        <w:r>
          <w:rPr>
            <w:color w:val="000000"/>
          </w:rPr>
          <w:t>l</w:t>
        </w:r>
      </w:ins>
      <w:del w:id="22" w:author="Klever O." w:date="2021-03-12T16:07:00Z">
        <w:r w:rsidDel="003D4812">
          <w:rPr>
            <w:color w:val="000000"/>
          </w:rPr>
          <w:delText>n el siguiente</w:delText>
        </w:r>
      </w:del>
      <w:r>
        <w:rPr>
          <w:color w:val="000000"/>
        </w:rPr>
        <w:t xml:space="preserve"> </w:t>
      </w:r>
      <w:ins w:id="23" w:author="Klever O." w:date="2021-03-12T16:07:00Z">
        <w:r>
          <w:rPr>
            <w:color w:val="000000"/>
          </w:rPr>
          <w:t>C</w:t>
        </w:r>
      </w:ins>
      <w:del w:id="24" w:author="Klever O." w:date="2021-03-12T16:07:00Z">
        <w:r w:rsidDel="003D4812">
          <w:rPr>
            <w:color w:val="000000"/>
          </w:rPr>
          <w:delText>c</w:delText>
        </w:r>
      </w:del>
      <w:r>
        <w:rPr>
          <w:color w:val="000000"/>
        </w:rPr>
        <w:t>apítulo</w:t>
      </w:r>
      <w:ins w:id="25" w:author="Klever O." w:date="2021-03-12T16:07:00Z">
        <w:r>
          <w:rPr>
            <w:color w:val="000000"/>
          </w:rPr>
          <w:t xml:space="preserve"> II</w:t>
        </w:r>
      </w:ins>
      <w:r>
        <w:rPr>
          <w:color w:val="000000"/>
        </w:rPr>
        <w:t xml:space="preserve"> se define la metodología de investigación que se utilizó para el desarrollo del proyecto de investigación además las herramientas para la recolección de datos mediante la entrevista y la observación. Posteriormente se </w:t>
      </w:r>
      <w:ins w:id="26" w:author="Klever O." w:date="2021-03-12T16:08:00Z">
        <w:r>
          <w:rPr>
            <w:color w:val="000000"/>
          </w:rPr>
          <w:t xml:space="preserve">realiza la </w:t>
        </w:r>
      </w:ins>
      <w:r>
        <w:rPr>
          <w:color w:val="000000"/>
        </w:rPr>
        <w:t>selecci</w:t>
      </w:r>
      <w:ins w:id="27" w:author="Klever O." w:date="2021-03-12T16:08:00Z">
        <w:r>
          <w:rPr>
            <w:color w:val="000000"/>
          </w:rPr>
          <w:t>ón de</w:t>
        </w:r>
      </w:ins>
      <w:del w:id="28" w:author="Klever O." w:date="2021-03-12T16:08:00Z">
        <w:r w:rsidDel="003D4812">
          <w:rPr>
            <w:color w:val="000000"/>
          </w:rPr>
          <w:delText>onó</w:delText>
        </w:r>
      </w:del>
      <w:r>
        <w:rPr>
          <w:color w:val="000000"/>
        </w:rPr>
        <w:t xml:space="preserve"> la metodología de desarrollo ágil Scrum que</w:t>
      </w:r>
      <w:del w:id="29" w:author="Klever O." w:date="2021-03-12T16:08:00Z">
        <w:r w:rsidDel="003D4812">
          <w:rPr>
            <w:color w:val="000000"/>
          </w:rPr>
          <w:delText xml:space="preserve"> nos</w:delText>
        </w:r>
      </w:del>
      <w:r>
        <w:rPr>
          <w:color w:val="000000"/>
        </w:rPr>
        <w:t xml:space="preserve"> permite desarrollar proyectos con éxito en un ambiente de incertidumbre basado en desarrollo iterativo, incremental y con porcentajes mínimos de errores, además de las herramientas que permitirán el desarrollo del sistema como el uso de Visual Code un editor de código y Workbeanch un sistema gestor de base de datos Mysql, entr</w:t>
      </w:r>
      <w:r>
        <w:t>e</w:t>
      </w:r>
      <w:r>
        <w:rPr>
          <w:color w:val="000000"/>
        </w:rPr>
        <w:t xml:space="preserve"> otros.</w:t>
      </w:r>
    </w:p>
    <w:p w14:paraId="000000F0" w14:textId="7FFBD8B1"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A continuación, se </w:t>
      </w:r>
      <w:ins w:id="30" w:author="Klever O." w:date="2021-03-12T16:09:00Z">
        <w:r>
          <w:rPr>
            <w:color w:val="000000"/>
          </w:rPr>
          <w:t>desarrolla</w:t>
        </w:r>
      </w:ins>
      <w:del w:id="31" w:author="Klever O." w:date="2021-03-12T16:09:00Z">
        <w:r w:rsidDel="003D4812">
          <w:rPr>
            <w:color w:val="000000"/>
          </w:rPr>
          <w:delText>realiza</w:delText>
        </w:r>
      </w:del>
      <w:r>
        <w:rPr>
          <w:color w:val="000000"/>
        </w:rPr>
        <w:t xml:space="preserve"> la aplicación </w:t>
      </w:r>
      <w:ins w:id="32" w:author="Klever O." w:date="2021-03-12T16:09:00Z">
        <w:r>
          <w:rPr>
            <w:color w:val="000000"/>
          </w:rPr>
          <w:t>con</w:t>
        </w:r>
      </w:ins>
      <w:del w:id="33" w:author="Klever O." w:date="2021-03-12T16:09:00Z">
        <w:r w:rsidDel="003D4812">
          <w:rPr>
            <w:color w:val="000000"/>
          </w:rPr>
          <w:delText>de</w:delText>
        </w:r>
      </w:del>
      <w:r>
        <w:rPr>
          <w:color w:val="000000"/>
        </w:rPr>
        <w:t xml:space="preserve"> la metodología de desarrollo Scrum teniendo en cuenta los elementos que </w:t>
      </w:r>
      <w:r>
        <w:t>componen</w:t>
      </w:r>
      <w:r>
        <w:rPr>
          <w:color w:val="000000"/>
        </w:rPr>
        <w:t xml:space="preserve"> la metodología y los resultados obtenidos </w:t>
      </w:r>
      <w:r>
        <w:rPr>
          <w:color w:val="000000"/>
        </w:rPr>
        <w:lastRenderedPageBreak/>
        <w:t xml:space="preserve">en la entrevista y la observación. Al finalizar </w:t>
      </w:r>
      <w:ins w:id="34" w:author="Klever O." w:date="2021-03-12T16:10:00Z">
        <w:r>
          <w:rPr>
            <w:color w:val="000000"/>
          </w:rPr>
          <w:t xml:space="preserve">el proyecto se realizaron </w:t>
        </w:r>
      </w:ins>
      <w:del w:id="35" w:author="Klever O." w:date="2021-03-12T16:10:00Z">
        <w:r w:rsidDel="003D4812">
          <w:rPr>
            <w:color w:val="000000"/>
          </w:rPr>
          <w:delText xml:space="preserve">el desarrollo se </w:delText>
        </w:r>
        <w:r w:rsidDel="003D4812">
          <w:delText>desarrollaron</w:delText>
        </w:r>
        <w:r w:rsidDel="003D4812">
          <w:rPr>
            <w:color w:val="000000"/>
          </w:rPr>
          <w:delText xml:space="preserve"> </w:delText>
        </w:r>
      </w:del>
      <w:r>
        <w:rPr>
          <w:color w:val="000000"/>
        </w:rPr>
        <w:t xml:space="preserve">las pruebas unitarias de sistema para comprobar la funcionalidad. </w:t>
      </w:r>
    </w:p>
    <w:p w14:paraId="000000F1" w14:textId="77777777" w:rsidR="009C5BC8" w:rsidRDefault="003D4812">
      <w:pPr>
        <w:keepNext/>
        <w:keepLines/>
        <w:pBdr>
          <w:top w:val="nil"/>
          <w:left w:val="nil"/>
          <w:bottom w:val="nil"/>
          <w:right w:val="nil"/>
          <w:between w:val="nil"/>
        </w:pBdr>
        <w:spacing w:before="40" w:after="0"/>
        <w:ind w:left="576" w:hanging="576"/>
        <w:rPr>
          <w:b/>
          <w:color w:val="000000"/>
        </w:rPr>
      </w:pPr>
      <w:bookmarkStart w:id="36" w:name="_heading=h.17dp8vu" w:colFirst="0" w:colLast="0"/>
      <w:bookmarkEnd w:id="36"/>
      <w:r>
        <w:rPr>
          <w:b/>
          <w:color w:val="000000"/>
        </w:rPr>
        <w:t>ANTECEDENTES</w:t>
      </w:r>
    </w:p>
    <w:p w14:paraId="000000F2"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A1.- Desarrollo De Un Sistema De Gestionamiento De Biblioteca Para Mejorar La Atención De En El Colegio Mariscal Castilla – El Tambo.</w:t>
      </w:r>
    </w:p>
    <w:p w14:paraId="000000F3"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color w:val="000000"/>
        </w:rPr>
        <w:t>El presente proyecto de titulación busca optimizar los procesos de la biblioteca para los estudiantes que soliciten dicha información y que contribuya al autoaprendizaje. Para el desarrollo del sistema de gestionamiento se utilizó la metodología ágil SCRUM</w:t>
      </w:r>
      <w:r>
        <w:rPr>
          <w:b/>
          <w:color w:val="000000"/>
        </w:rPr>
        <w:t xml:space="preserve"> </w:t>
      </w:r>
      <w:r>
        <w:rPr>
          <w:color w:val="000000"/>
        </w:rPr>
        <w:t>teniendo en cuenta las fases de dicha metodología para el desarrollo de la Biblioteca del Colegio Mariscal Castilla. La implementación fue llevada a cabo utilizándolos lenguajes de programación Java y Microsoft Access como Gestor de base de datos. Para el desarrollo del proyecto investigación se utilizó el ciclo de vida de desarrollo de software en espiral, dentro de este modelo se reconoce la necesidad de la comunicación y el aprendizaje como factores importantes para poder generar soluciones de calidad. La utilización de la metodología SCRUM muestra resultados bastante dinámicos y ágiles, el cual permitió el desarrollo del sistema de gestión de biblioteca. (Pecho Orihuela, 2014)</w:t>
      </w:r>
      <w:r>
        <w:rPr>
          <w:b/>
          <w:color w:val="000000"/>
        </w:rPr>
        <w:t>.</w:t>
      </w:r>
    </w:p>
    <w:p w14:paraId="000000F4"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A2.- Desarrollo e implementación del sistema bibliotecario, que permita la gestión y administración, aplicando nuevas tecnologías de desarrollo para la Universidad Tecnológica Israel.</w:t>
      </w:r>
    </w:p>
    <w:p w14:paraId="000000F5"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El principal objetivo del presente proyecto es la implementación de un sistema bibliotecario que permita la gestión y administración de la biblioteca de la Universidad Tecnológico Israel. Uno de los métodos de investigación que utilizaron fue, la inducción para la integración y compresión de resultados en un periodo de tiempo, además, el método </w:t>
      </w:r>
      <w:r>
        <w:rPr>
          <w:color w:val="000000"/>
        </w:rPr>
        <w:lastRenderedPageBreak/>
        <w:t xml:space="preserve">deductivo que ayudo a la formulación de conclusiones en base a la funcionalidad del sistema. También se utilizó la metodología ágil de desarrollo SCRUM, además se empleó un método numérico en todo el material bibliográfico para organizar de una manera más eficiente y el registro de todo el material bibliográfico, estudiantes y docentes de dicha universidad. Como resultado final la universidad cuenta con un sistema ágil para la gestión de la biblioteca, donde los administradores podrán subir o actualizar la información bibliográfica como: Tesis, Libros, Revistas mediante los formatos PDF, JPG. (Cerda, Gallegos, &amp;Merino, 2018). </w:t>
      </w:r>
    </w:p>
    <w:p w14:paraId="000000F6" w14:textId="461124EF" w:rsidR="009C5BC8" w:rsidRDefault="003D4812">
      <w:pPr>
        <w:keepNext/>
        <w:keepLines/>
        <w:pBdr>
          <w:top w:val="nil"/>
          <w:left w:val="nil"/>
          <w:bottom w:val="nil"/>
          <w:right w:val="nil"/>
          <w:between w:val="nil"/>
        </w:pBdr>
        <w:spacing w:before="40" w:after="0"/>
        <w:ind w:left="576" w:hanging="576"/>
        <w:rPr>
          <w:ins w:id="37" w:author="Klever O." w:date="2021-03-12T16:10:00Z"/>
          <w:b/>
          <w:color w:val="000000"/>
        </w:rPr>
      </w:pPr>
      <w:bookmarkStart w:id="38" w:name="_heading=h.3rdcrjn" w:colFirst="0" w:colLast="0"/>
      <w:bookmarkEnd w:id="38"/>
      <w:r>
        <w:rPr>
          <w:b/>
          <w:color w:val="000000"/>
        </w:rPr>
        <w:t>PLANTEAMIENTO DEL PROBLEMA</w:t>
      </w:r>
    </w:p>
    <w:p w14:paraId="127D8ABD" w14:textId="77777777" w:rsidR="003D4812" w:rsidRDefault="003D4812">
      <w:pPr>
        <w:keepNext/>
        <w:keepLines/>
        <w:pBdr>
          <w:top w:val="nil"/>
          <w:left w:val="nil"/>
          <w:bottom w:val="nil"/>
          <w:right w:val="nil"/>
          <w:between w:val="nil"/>
        </w:pBdr>
        <w:spacing w:before="40" w:after="0"/>
        <w:ind w:left="576" w:hanging="576"/>
        <w:rPr>
          <w:ins w:id="39" w:author="Klever O." w:date="2021-03-12T16:14:00Z"/>
          <w:b/>
          <w:color w:val="000000"/>
        </w:rPr>
      </w:pPr>
      <w:ins w:id="40" w:author="Klever O." w:date="2021-03-12T16:11:00Z">
        <w:r>
          <w:rPr>
            <w:b/>
            <w:color w:val="000000"/>
          </w:rPr>
          <w:t xml:space="preserve">En este apartado escribir por medio de 6 párrafos que contendrá la siguiente estructura: </w:t>
        </w:r>
      </w:ins>
    </w:p>
    <w:p w14:paraId="320BE73E" w14:textId="77777777" w:rsidR="003D4812" w:rsidRDefault="003D4812">
      <w:pPr>
        <w:keepNext/>
        <w:keepLines/>
        <w:pBdr>
          <w:top w:val="nil"/>
          <w:left w:val="nil"/>
          <w:bottom w:val="nil"/>
          <w:right w:val="nil"/>
          <w:between w:val="nil"/>
        </w:pBdr>
        <w:spacing w:before="40" w:after="0"/>
        <w:ind w:left="576" w:hanging="576"/>
        <w:rPr>
          <w:ins w:id="41" w:author="Klever O." w:date="2021-03-12T16:14:00Z"/>
          <w:b/>
          <w:color w:val="000000"/>
        </w:rPr>
      </w:pPr>
      <w:ins w:id="42" w:author="Klever O." w:date="2021-03-12T16:14:00Z">
        <w:r>
          <w:rPr>
            <w:b/>
            <w:color w:val="000000"/>
          </w:rPr>
          <w:t>P</w:t>
        </w:r>
      </w:ins>
      <w:ins w:id="43" w:author="Klever O." w:date="2021-03-12T16:11:00Z">
        <w:r>
          <w:rPr>
            <w:b/>
            <w:color w:val="000000"/>
          </w:rPr>
          <w:t>rimer párrafo hablar sobre las Tic</w:t>
        </w:r>
      </w:ins>
      <w:ins w:id="44" w:author="Klever O." w:date="2021-03-12T16:12:00Z">
        <w:r>
          <w:rPr>
            <w:b/>
            <w:color w:val="000000"/>
          </w:rPr>
          <w:t xml:space="preserve"> y de los sistemas informáticos</w:t>
        </w:r>
      </w:ins>
      <w:ins w:id="45" w:author="Klever O." w:date="2021-03-12T16:11:00Z">
        <w:r>
          <w:rPr>
            <w:b/>
            <w:color w:val="000000"/>
          </w:rPr>
          <w:t xml:space="preserve"> a nivel mundia</w:t>
        </w:r>
      </w:ins>
      <w:ins w:id="46" w:author="Klever O." w:date="2021-03-12T16:12:00Z">
        <w:r>
          <w:rPr>
            <w:b/>
            <w:color w:val="000000"/>
          </w:rPr>
          <w:t>l</w:t>
        </w:r>
      </w:ins>
      <w:ins w:id="47" w:author="Klever O." w:date="2021-03-12T16:11:00Z">
        <w:r>
          <w:rPr>
            <w:b/>
            <w:color w:val="000000"/>
          </w:rPr>
          <w:t>.</w:t>
        </w:r>
      </w:ins>
    </w:p>
    <w:p w14:paraId="7EA59B8E" w14:textId="77777777" w:rsidR="003D4812" w:rsidRDefault="003D4812">
      <w:pPr>
        <w:keepNext/>
        <w:keepLines/>
        <w:pBdr>
          <w:top w:val="nil"/>
          <w:left w:val="nil"/>
          <w:bottom w:val="nil"/>
          <w:right w:val="nil"/>
          <w:between w:val="nil"/>
        </w:pBdr>
        <w:spacing w:before="40" w:after="0"/>
        <w:ind w:left="576" w:hanging="576"/>
        <w:rPr>
          <w:ins w:id="48" w:author="Klever O." w:date="2021-03-12T16:12:00Z"/>
          <w:b/>
          <w:color w:val="000000"/>
        </w:rPr>
      </w:pPr>
      <w:ins w:id="49" w:author="Klever O." w:date="2021-03-12T16:14:00Z">
        <w:r>
          <w:rPr>
            <w:b/>
            <w:color w:val="000000"/>
          </w:rPr>
          <w:t>S</w:t>
        </w:r>
      </w:ins>
      <w:ins w:id="50" w:author="Klever O." w:date="2021-03-12T16:11:00Z">
        <w:r>
          <w:rPr>
            <w:b/>
            <w:color w:val="000000"/>
          </w:rPr>
          <w:t>egundo párrafo hablar acerca de</w:t>
        </w:r>
      </w:ins>
      <w:ins w:id="51" w:author="Klever O." w:date="2021-03-12T16:12:00Z">
        <w:r>
          <w:rPr>
            <w:b/>
            <w:color w:val="000000"/>
          </w:rPr>
          <w:t xml:space="preserve"> los sistemas en américa y como estos sistemas ayudan a automatizar los</w:t>
        </w:r>
      </w:ins>
      <w:ins w:id="52" w:author="Klever O." w:date="2021-03-12T16:13:00Z">
        <w:r>
          <w:rPr>
            <w:b/>
            <w:color w:val="000000"/>
          </w:rPr>
          <w:t xml:space="preserve"> </w:t>
        </w:r>
      </w:ins>
      <w:ins w:id="53" w:author="Klever O." w:date="2021-03-12T16:12:00Z">
        <w:r>
          <w:rPr>
            <w:b/>
            <w:color w:val="000000"/>
          </w:rPr>
          <w:t>procesos en las bibliotecas.</w:t>
        </w:r>
      </w:ins>
    </w:p>
    <w:p w14:paraId="1AC2C9C1" w14:textId="2F3ED28E" w:rsidR="003D4812" w:rsidRDefault="003D4812">
      <w:pPr>
        <w:keepNext/>
        <w:keepLines/>
        <w:pBdr>
          <w:top w:val="nil"/>
          <w:left w:val="nil"/>
          <w:bottom w:val="nil"/>
          <w:right w:val="nil"/>
          <w:between w:val="nil"/>
        </w:pBdr>
        <w:spacing w:before="40" w:after="0"/>
        <w:ind w:left="576" w:hanging="576"/>
        <w:rPr>
          <w:ins w:id="54" w:author="Klever O." w:date="2021-03-12T16:14:00Z"/>
          <w:b/>
          <w:color w:val="000000"/>
        </w:rPr>
      </w:pPr>
      <w:ins w:id="55" w:author="Klever O." w:date="2021-03-12T16:14:00Z">
        <w:r>
          <w:rPr>
            <w:b/>
            <w:color w:val="000000"/>
          </w:rPr>
          <w:t>T</w:t>
        </w:r>
      </w:ins>
      <w:ins w:id="56" w:author="Klever O." w:date="2021-03-12T16:12:00Z">
        <w:r>
          <w:rPr>
            <w:b/>
            <w:color w:val="000000"/>
          </w:rPr>
          <w:t>ercer p</w:t>
        </w:r>
      </w:ins>
      <w:ins w:id="57" w:author="Klever O." w:date="2021-03-12T16:13:00Z">
        <w:r>
          <w:rPr>
            <w:b/>
            <w:color w:val="000000"/>
          </w:rPr>
          <w:t>árrafo hablar sobre las instituciones y como administran sus procesos (</w:t>
        </w:r>
      </w:ins>
      <w:ins w:id="58" w:author="Klever O." w:date="2021-03-12T16:14:00Z">
        <w:r>
          <w:rPr>
            <w:b/>
            <w:color w:val="000000"/>
          </w:rPr>
          <w:t>aquí</w:t>
        </w:r>
      </w:ins>
      <w:ins w:id="59" w:author="Klever O." w:date="2021-03-12T16:13:00Z">
        <w:r>
          <w:rPr>
            <w:b/>
            <w:color w:val="000000"/>
          </w:rPr>
          <w:t xml:space="preserve"> </w:t>
        </w:r>
      </w:ins>
      <w:ins w:id="60" w:author="Klever O." w:date="2021-03-12T16:14:00Z">
        <w:r>
          <w:rPr>
            <w:b/>
            <w:color w:val="000000"/>
          </w:rPr>
          <w:t>incluir al ISTVL)</w:t>
        </w:r>
      </w:ins>
    </w:p>
    <w:p w14:paraId="18205ED7" w14:textId="50B81F38" w:rsidR="003D4812" w:rsidRDefault="003D4812">
      <w:pPr>
        <w:keepNext/>
        <w:keepLines/>
        <w:pBdr>
          <w:top w:val="nil"/>
          <w:left w:val="nil"/>
          <w:bottom w:val="nil"/>
          <w:right w:val="nil"/>
          <w:between w:val="nil"/>
        </w:pBdr>
        <w:spacing w:before="40" w:after="0"/>
        <w:ind w:left="576" w:hanging="576"/>
        <w:rPr>
          <w:ins w:id="61" w:author="Klever O." w:date="2021-03-12T16:15:00Z"/>
          <w:b/>
          <w:color w:val="000000"/>
        </w:rPr>
      </w:pPr>
      <w:ins w:id="62" w:author="Klever O." w:date="2021-03-12T16:14:00Z">
        <w:r>
          <w:rPr>
            <w:b/>
            <w:color w:val="000000"/>
          </w:rPr>
          <w:t>Cuarto p</w:t>
        </w:r>
      </w:ins>
      <w:ins w:id="63" w:author="Klever O." w:date="2021-03-12T16:15:00Z">
        <w:r>
          <w:rPr>
            <w:b/>
            <w:color w:val="000000"/>
          </w:rPr>
          <w:t xml:space="preserve">árrafo indicar como se lleva este proceso en el ISTVL, cual es el problema que </w:t>
        </w:r>
        <w:r w:rsidR="003F61A1">
          <w:rPr>
            <w:b/>
            <w:color w:val="000000"/>
          </w:rPr>
          <w:t>se detecta.</w:t>
        </w:r>
      </w:ins>
    </w:p>
    <w:p w14:paraId="42928C33" w14:textId="41A76ECA" w:rsidR="003F61A1" w:rsidRDefault="003F61A1">
      <w:pPr>
        <w:keepNext/>
        <w:keepLines/>
        <w:pBdr>
          <w:top w:val="nil"/>
          <w:left w:val="nil"/>
          <w:bottom w:val="nil"/>
          <w:right w:val="nil"/>
          <w:between w:val="nil"/>
        </w:pBdr>
        <w:spacing w:before="40" w:after="0"/>
        <w:ind w:left="576" w:hanging="576"/>
        <w:rPr>
          <w:b/>
          <w:color w:val="000000"/>
        </w:rPr>
      </w:pPr>
      <w:ins w:id="64" w:author="Klever O." w:date="2021-03-12T16:15:00Z">
        <w:r>
          <w:rPr>
            <w:b/>
            <w:color w:val="000000"/>
          </w:rPr>
          <w:t>Quinto párrafo indicar cuál es la propuesta de solución para la biblioteca del ISTVL.</w:t>
        </w:r>
      </w:ins>
    </w:p>
    <w:p w14:paraId="000000F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El principal problema dentro de la biblioteca del  INSTITUTO SUPERIOR TECNOLÓGICO “VICENTE LEÓN”, es el manejo de todos los procesos de forma manual, toda la documentación que se encuentra dentro de la biblioteca como: préstamos, búsqueda, y la devolución de los libros, son procesos sumamente pesados para el </w:t>
      </w:r>
      <w:r>
        <w:rPr>
          <w:color w:val="000000"/>
        </w:rPr>
        <w:lastRenderedPageBreak/>
        <w:t xml:space="preserve">administrador o encargado  de la biblioteca, debido a que llega a consumir mucho tiempo y recursos, desde llevar los registros de préstamos de libros, ingresos de nuevos libros, además como se llevan a cabo los procesos de préstamos y devoluciones, generan ciertos problemas como: </w:t>
      </w:r>
    </w:p>
    <w:p w14:paraId="000000F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Pérdida de libros.</w:t>
      </w:r>
    </w:p>
    <w:p w14:paraId="000000F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Pérdida de tiempo.</w:t>
      </w:r>
    </w:p>
    <w:p w14:paraId="000000F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Préstamo de libros equivocados.</w:t>
      </w:r>
    </w:p>
    <w:p w14:paraId="000000F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Registros falsos de lector.</w:t>
      </w:r>
    </w:p>
    <w:p w14:paraId="000000F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El área de la biblioteca no cuenta con una herramienta adecuada que le permita optimizar la gestión de sus recursos y de sus procesos de préstamos de libros, es decir se registran todos</w:t>
      </w:r>
      <w:bookmarkStart w:id="65" w:name="_GoBack"/>
      <w:bookmarkEnd w:id="65"/>
      <w:r>
        <w:rPr>
          <w:color w:val="000000"/>
        </w:rPr>
        <w:t xml:space="preserve"> los datos en documentos físicos como se lo presenta en la </w:t>
      </w:r>
      <w:r>
        <w:rPr>
          <w:b/>
          <w:color w:val="000000"/>
        </w:rPr>
        <w:t>Figura 1</w:t>
      </w:r>
      <w:r>
        <w:rPr>
          <w:color w:val="000000"/>
        </w:rPr>
        <w:t>, lo cual es un gran riesgo para la biblioteca en el sentido que está propensa a cometer errores que a mediano o largo plazo pueden causar pérdidas de información.</w:t>
      </w:r>
    </w:p>
    <w:p w14:paraId="000000FD" w14:textId="77777777" w:rsidR="009C5BC8" w:rsidRDefault="003D4812">
      <w:pPr>
        <w:keepNext/>
        <w:pBdr>
          <w:top w:val="nil"/>
          <w:left w:val="nil"/>
          <w:bottom w:val="nil"/>
          <w:right w:val="nil"/>
          <w:between w:val="nil"/>
        </w:pBdr>
        <w:spacing w:after="0"/>
        <w:ind w:left="720" w:firstLine="0"/>
        <w:rPr>
          <w:b/>
          <w:i/>
          <w:color w:val="000000"/>
        </w:rPr>
      </w:pPr>
      <w:bookmarkStart w:id="66" w:name="_heading=h.26in1rg" w:colFirst="0" w:colLast="0"/>
      <w:bookmarkEnd w:id="66"/>
      <w:r>
        <w:rPr>
          <w:b/>
          <w:color w:val="000000"/>
        </w:rPr>
        <w:lastRenderedPageBreak/>
        <w:t>Figura 1</w:t>
      </w:r>
      <w:r>
        <w:rPr>
          <w:b/>
          <w:color w:val="000000"/>
        </w:rPr>
        <w:br/>
      </w:r>
      <w:r>
        <w:rPr>
          <w:b/>
          <w:i/>
          <w:color w:val="000000"/>
        </w:rPr>
        <w:t>Hoja De Registro</w:t>
      </w:r>
    </w:p>
    <w:p w14:paraId="000000FE"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3533775" cy="5013960"/>
            <wp:effectExtent l="0" t="0" r="0" b="0"/>
            <wp:docPr id="153" name="image38.png" descr="D:\11.png"/>
            <wp:cNvGraphicFramePr/>
            <a:graphic xmlns:a="http://schemas.openxmlformats.org/drawingml/2006/main">
              <a:graphicData uri="http://schemas.openxmlformats.org/drawingml/2006/picture">
                <pic:pic xmlns:pic="http://schemas.openxmlformats.org/drawingml/2006/picture">
                  <pic:nvPicPr>
                    <pic:cNvPr id="0" name="image38.png" descr="D:\11.png"/>
                    <pic:cNvPicPr preferRelativeResize="0"/>
                  </pic:nvPicPr>
                  <pic:blipFill>
                    <a:blip r:embed="rId12"/>
                    <a:srcRect/>
                    <a:stretch>
                      <a:fillRect/>
                    </a:stretch>
                  </pic:blipFill>
                  <pic:spPr>
                    <a:xfrm rot="16200000">
                      <a:off x="0" y="0"/>
                      <a:ext cx="3533775" cy="5013960"/>
                    </a:xfrm>
                    <a:prstGeom prst="rect">
                      <a:avLst/>
                    </a:prstGeom>
                    <a:ln/>
                  </pic:spPr>
                </pic:pic>
              </a:graphicData>
            </a:graphic>
          </wp:inline>
        </w:drawing>
      </w:r>
    </w:p>
    <w:p w14:paraId="000000FF"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Nota: Hoja de registro de </w:t>
      </w:r>
      <w:r>
        <w:rPr>
          <w:sz w:val="20"/>
          <w:szCs w:val="20"/>
        </w:rPr>
        <w:t>préstamos</w:t>
      </w:r>
      <w:r>
        <w:rPr>
          <w:color w:val="000000"/>
          <w:sz w:val="20"/>
          <w:szCs w:val="20"/>
        </w:rPr>
        <w:t xml:space="preserve"> de la </w:t>
      </w:r>
      <w:r>
        <w:rPr>
          <w:sz w:val="20"/>
          <w:szCs w:val="20"/>
        </w:rPr>
        <w:t>biblioteca</w:t>
      </w:r>
      <w:r>
        <w:rPr>
          <w:color w:val="000000"/>
          <w:sz w:val="20"/>
          <w:szCs w:val="20"/>
        </w:rPr>
        <w:t>.</w:t>
      </w:r>
    </w:p>
    <w:p w14:paraId="00000100" w14:textId="77777777" w:rsidR="009C5BC8" w:rsidRDefault="003D4812">
      <w:pPr>
        <w:keepNext/>
        <w:keepLines/>
        <w:pBdr>
          <w:top w:val="nil"/>
          <w:left w:val="nil"/>
          <w:bottom w:val="nil"/>
          <w:right w:val="nil"/>
          <w:between w:val="nil"/>
        </w:pBdr>
        <w:spacing w:before="40" w:after="0"/>
        <w:ind w:left="576" w:hanging="576"/>
        <w:rPr>
          <w:b/>
          <w:color w:val="000000"/>
          <w:u w:val="single"/>
        </w:rPr>
      </w:pPr>
      <w:bookmarkStart w:id="67" w:name="_heading=h.lnxbz9" w:colFirst="0" w:colLast="0"/>
      <w:bookmarkEnd w:id="67"/>
      <w:r>
        <w:rPr>
          <w:b/>
          <w:color w:val="000000"/>
        </w:rPr>
        <w:t>JUSTIFICACIÓN DEL PROYECTO</w:t>
      </w:r>
    </w:p>
    <w:p w14:paraId="0000010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highlight w:val="yellow"/>
        </w:rPr>
        <w:t>Los sistemas</w:t>
      </w:r>
      <w:r>
        <w:rPr>
          <w:color w:val="000000"/>
        </w:rPr>
        <w:t xml:space="preserve"> web son populares en la actualidad y de fácil manejo, ya que funcionan en cualquier tipo de navegador web como: Google Chrome, Firefox, Opera, Internet Explorer, etc.</w:t>
      </w:r>
    </w:p>
    <w:p w14:paraId="00000102" w14:textId="77777777" w:rsidR="009C5BC8" w:rsidRDefault="003D4812">
      <w:pPr>
        <w:pBdr>
          <w:top w:val="nil"/>
          <w:left w:val="nil"/>
          <w:bottom w:val="nil"/>
          <w:right w:val="nil"/>
          <w:between w:val="nil"/>
        </w:pBdr>
        <w:tabs>
          <w:tab w:val="center" w:pos="4252"/>
          <w:tab w:val="right" w:pos="8504"/>
        </w:tabs>
        <w:spacing w:after="0"/>
        <w:ind w:firstLine="0"/>
        <w:rPr>
          <w:color w:val="000000"/>
          <w:highlight w:val="yellow"/>
        </w:rPr>
      </w:pPr>
      <w:r>
        <w:rPr>
          <w:color w:val="000000"/>
        </w:rPr>
        <w:t xml:space="preserve">El presente proyecto de investigación tiene como objetivo, implementar un </w:t>
      </w:r>
      <w:r>
        <w:rPr>
          <w:color w:val="000000"/>
          <w:highlight w:val="yellow"/>
        </w:rPr>
        <w:t>sistema web</w:t>
      </w:r>
      <w:r>
        <w:rPr>
          <w:color w:val="000000"/>
        </w:rPr>
        <w:t xml:space="preserve"> en la biblioteca </w:t>
      </w:r>
      <w:r>
        <w:t xml:space="preserve">del </w:t>
      </w:r>
      <w:r>
        <w:rPr>
          <w:color w:val="000000"/>
        </w:rPr>
        <w:t>INSTITUTO SUPERIOR TECNOLÓGICO “VICENTE LEÓN”, que será desarrollado con la finalidad de sistematización de toda la información de la biblioteca, y pueda optimizar los procesos de préstamos, registro de datos, lectores, libros, además de mantener toda la información segura dentro de una base de datos relacional utilizado por una gran cantidad de páginas web y software libre.</w:t>
      </w:r>
    </w:p>
    <w:p w14:paraId="0000010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lastRenderedPageBreak/>
        <w:t>Es por ello que el área de la biblioteca, necesita de un sistema web que brinde información precisa de los libros y registre adecuadamente los movimientos de entrada y salida de los libros. Otra de las funciones que cuenta la aplicación web es:</w:t>
      </w:r>
    </w:p>
    <w:p w14:paraId="0000010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Dar información específica y detallada de la ubicación precisa de cada libro, para el buen desempeño del administrador.</w:t>
      </w:r>
    </w:p>
    <w:p w14:paraId="00000105"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Mostrar la información de forma rápida.</w:t>
      </w:r>
    </w:p>
    <w:p w14:paraId="0000010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 El administrador a través de este </w:t>
      </w:r>
      <w:r>
        <w:rPr>
          <w:color w:val="000000"/>
          <w:highlight w:val="yellow"/>
        </w:rPr>
        <w:t>sistema web</w:t>
      </w:r>
      <w:r>
        <w:rPr>
          <w:color w:val="000000"/>
        </w:rPr>
        <w:t xml:space="preserve"> tiene un beneficio a la hora de realizar la búsqueda de libros ya que dispone de diferentes opciones de búsqueda como: el nombre del autor, ISBN (</w:t>
      </w:r>
      <w:r>
        <w:rPr>
          <w:i/>
          <w:color w:val="000000"/>
        </w:rPr>
        <w:t xml:space="preserve">International </w:t>
      </w:r>
      <w:r>
        <w:rPr>
          <w:i/>
          <w:color w:val="000000"/>
          <w:highlight w:val="white"/>
        </w:rPr>
        <w:t>Standard</w:t>
      </w:r>
      <w:r>
        <w:rPr>
          <w:rFonts w:ascii="Arial" w:eastAsia="Arial" w:hAnsi="Arial" w:cs="Arial"/>
          <w:b/>
          <w:color w:val="5F6368"/>
          <w:sz w:val="21"/>
          <w:szCs w:val="21"/>
          <w:highlight w:val="white"/>
        </w:rPr>
        <w:t> </w:t>
      </w:r>
      <w:r>
        <w:rPr>
          <w:i/>
          <w:color w:val="000000"/>
        </w:rPr>
        <w:t>Book Number</w:t>
      </w:r>
      <w:r>
        <w:rPr>
          <w:color w:val="000000"/>
        </w:rPr>
        <w:t xml:space="preserve">) el código de libro, título de libro, año de publicación y registro de nuevos libros de una forma fácil y sencilla. </w:t>
      </w:r>
    </w:p>
    <w:p w14:paraId="00000107" w14:textId="77777777" w:rsidR="009C5BC8" w:rsidRDefault="003D4812">
      <w:pPr>
        <w:keepNext/>
        <w:keepLines/>
        <w:pBdr>
          <w:top w:val="nil"/>
          <w:left w:val="nil"/>
          <w:bottom w:val="nil"/>
          <w:right w:val="nil"/>
          <w:between w:val="nil"/>
        </w:pBdr>
        <w:spacing w:before="40" w:after="0"/>
        <w:ind w:left="576" w:hanging="576"/>
        <w:rPr>
          <w:b/>
          <w:color w:val="000000"/>
        </w:rPr>
      </w:pPr>
      <w:bookmarkStart w:id="68" w:name="_heading=h.35nkun2" w:colFirst="0" w:colLast="0"/>
      <w:bookmarkEnd w:id="68"/>
      <w:r>
        <w:rPr>
          <w:b/>
          <w:color w:val="000000"/>
        </w:rPr>
        <w:t>OBJETIVO GENERAL</w:t>
      </w:r>
    </w:p>
    <w:p w14:paraId="0000010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Implementar </w:t>
      </w:r>
      <w:r>
        <w:rPr>
          <w:color w:val="000000"/>
          <w:highlight w:val="yellow"/>
        </w:rPr>
        <w:t>un sistema web</w:t>
      </w:r>
      <w:r>
        <w:rPr>
          <w:color w:val="000000"/>
        </w:rPr>
        <w:t xml:space="preserve"> intuitivo de fácil manejo para mejorar el gestionamiento de la biblioteca del INSTITUTO SUPERIOR TECNOLÓGICO VICENTE LEÓN.</w:t>
      </w:r>
    </w:p>
    <w:p w14:paraId="00000109" w14:textId="77777777" w:rsidR="009C5BC8" w:rsidRDefault="003D4812">
      <w:pPr>
        <w:keepNext/>
        <w:keepLines/>
        <w:pBdr>
          <w:top w:val="nil"/>
          <w:left w:val="nil"/>
          <w:bottom w:val="nil"/>
          <w:right w:val="nil"/>
          <w:between w:val="nil"/>
        </w:pBdr>
        <w:spacing w:before="40" w:after="0"/>
        <w:ind w:left="576" w:hanging="576"/>
        <w:rPr>
          <w:b/>
          <w:color w:val="000000"/>
        </w:rPr>
      </w:pPr>
      <w:bookmarkStart w:id="69" w:name="_heading=h.1ksv4uv" w:colFirst="0" w:colLast="0"/>
      <w:bookmarkEnd w:id="69"/>
      <w:r>
        <w:rPr>
          <w:b/>
          <w:color w:val="000000"/>
        </w:rPr>
        <w:t>OBJETIVOS ESPECÍFICOS</w:t>
      </w:r>
    </w:p>
    <w:p w14:paraId="0000010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Analizar de forma profunda las necesidades que se le presenta al administrador a la hora de realizar las actividades.  </w:t>
      </w:r>
    </w:p>
    <w:p w14:paraId="0000010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Desarrollar un sistema web que permita el gestionamiento de la biblioteca del INSTITUTO SUPERIOR TECNOLÓGICO VICENTE LEÓN.</w:t>
      </w:r>
    </w:p>
    <w:p w14:paraId="0000010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Seleccionar las herramientas que se utilizaran para el desarrollo del sistema web.</w:t>
      </w:r>
    </w:p>
    <w:p w14:paraId="0000010D"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Desarrollar módulos que permitan gestionar adecuadamente el registro de los libros existentes dentro de la biblioteca.</w:t>
      </w:r>
    </w:p>
    <w:p w14:paraId="0000010E" w14:textId="77777777" w:rsidR="009C5BC8" w:rsidRDefault="003D4812">
      <w:pPr>
        <w:keepNext/>
        <w:keepLines/>
        <w:pBdr>
          <w:top w:val="nil"/>
          <w:left w:val="nil"/>
          <w:bottom w:val="nil"/>
          <w:right w:val="nil"/>
          <w:between w:val="nil"/>
        </w:pBdr>
        <w:spacing w:before="40" w:after="0"/>
        <w:ind w:left="708" w:hanging="708"/>
        <w:rPr>
          <w:b/>
          <w:color w:val="000000"/>
        </w:rPr>
      </w:pPr>
      <w:bookmarkStart w:id="70" w:name="_heading=h.44sinio" w:colFirst="0" w:colLast="0"/>
      <w:bookmarkEnd w:id="70"/>
      <w:r>
        <w:rPr>
          <w:b/>
          <w:color w:val="000000"/>
        </w:rPr>
        <w:lastRenderedPageBreak/>
        <w:t>ALCANCE</w:t>
      </w:r>
    </w:p>
    <w:p w14:paraId="0000010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Este proyecto está orientado a la implementación de un </w:t>
      </w:r>
      <w:r>
        <w:rPr>
          <w:color w:val="000000"/>
          <w:highlight w:val="yellow"/>
        </w:rPr>
        <w:t>sistema web</w:t>
      </w:r>
      <w:r>
        <w:rPr>
          <w:color w:val="000000"/>
        </w:rPr>
        <w:t xml:space="preserve"> que permita el gestionamiento de la biblioteca, con diferentes funciones que serán útiles para la administración de la misma, tales como:</w:t>
      </w:r>
    </w:p>
    <w:p w14:paraId="00000110"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Registrar y listar información de los libros.</w:t>
      </w:r>
    </w:p>
    <w:p w14:paraId="00000111"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Gestionar la información de los lectores.</w:t>
      </w:r>
    </w:p>
    <w:p w14:paraId="00000112"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Realizar la gestión de préstamos de libros.</w:t>
      </w:r>
    </w:p>
    <w:p w14:paraId="00000113"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Registro de devolución del libro.</w:t>
      </w:r>
    </w:p>
    <w:p w14:paraId="00000114"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Diferentes opciones de búsqueda como son:  código del libro, ISBN (</w:t>
      </w:r>
      <w:r>
        <w:rPr>
          <w:i/>
          <w:color w:val="000000"/>
        </w:rPr>
        <w:t xml:space="preserve">International </w:t>
      </w:r>
      <w:r>
        <w:rPr>
          <w:i/>
          <w:color w:val="000000"/>
          <w:highlight w:val="white"/>
        </w:rPr>
        <w:t>Standard</w:t>
      </w:r>
      <w:r>
        <w:rPr>
          <w:color w:val="000000"/>
        </w:rPr>
        <w:t xml:space="preserve"> Book </w:t>
      </w:r>
      <w:r>
        <w:rPr>
          <w:i/>
          <w:color w:val="000000"/>
        </w:rPr>
        <w:t>Number</w:t>
      </w:r>
      <w:r>
        <w:rPr>
          <w:color w:val="000000"/>
        </w:rPr>
        <w:t>), título, año de publicación, nombre del autor.</w:t>
      </w:r>
    </w:p>
    <w:p w14:paraId="00000115"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Registro de nuevos administradores del sistema web.</w:t>
      </w:r>
    </w:p>
    <w:p w14:paraId="00000116"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Visualizar un ranking de lectores más frecuentes.</w:t>
      </w:r>
    </w:p>
    <w:p w14:paraId="00000117"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Visualizar un ranking de los libros más solicitados.</w:t>
      </w:r>
    </w:p>
    <w:p w14:paraId="00000118" w14:textId="77777777" w:rsidR="009C5BC8" w:rsidRDefault="003D4812">
      <w:pPr>
        <w:numPr>
          <w:ilvl w:val="0"/>
          <w:numId w:val="30"/>
        </w:numPr>
        <w:pBdr>
          <w:top w:val="nil"/>
          <w:left w:val="nil"/>
          <w:bottom w:val="nil"/>
          <w:right w:val="nil"/>
          <w:between w:val="nil"/>
        </w:pBdr>
        <w:tabs>
          <w:tab w:val="center" w:pos="4252"/>
          <w:tab w:val="right" w:pos="8504"/>
        </w:tabs>
        <w:spacing w:after="0"/>
        <w:rPr>
          <w:b/>
          <w:color w:val="000000"/>
        </w:rPr>
      </w:pPr>
      <w:r>
        <w:rPr>
          <w:color w:val="000000"/>
        </w:rPr>
        <w:t>Visualizar un listado de los libros existentes y disponibles en la biblioteca.</w:t>
      </w:r>
    </w:p>
    <w:p w14:paraId="00000119" w14:textId="77777777" w:rsidR="009C5BC8" w:rsidRDefault="003D4812">
      <w:pPr>
        <w:numPr>
          <w:ilvl w:val="0"/>
          <w:numId w:val="30"/>
        </w:numPr>
        <w:pBdr>
          <w:top w:val="nil"/>
          <w:left w:val="nil"/>
          <w:bottom w:val="nil"/>
          <w:right w:val="nil"/>
          <w:between w:val="nil"/>
        </w:pBdr>
        <w:tabs>
          <w:tab w:val="center" w:pos="4252"/>
          <w:tab w:val="right" w:pos="8504"/>
        </w:tabs>
        <w:spacing w:after="0"/>
      </w:pPr>
      <w:r>
        <w:rPr>
          <w:color w:val="000000"/>
        </w:rPr>
        <w:t>Se permite el préstamo de un libro disponible a un lector.</w:t>
      </w:r>
    </w:p>
    <w:p w14:paraId="0000011A" w14:textId="77777777" w:rsidR="009C5BC8" w:rsidRDefault="003D4812">
      <w:pPr>
        <w:numPr>
          <w:ilvl w:val="0"/>
          <w:numId w:val="30"/>
        </w:numPr>
        <w:pBdr>
          <w:top w:val="nil"/>
          <w:left w:val="nil"/>
          <w:bottom w:val="nil"/>
          <w:right w:val="nil"/>
          <w:between w:val="nil"/>
        </w:pBdr>
        <w:tabs>
          <w:tab w:val="center" w:pos="4252"/>
          <w:tab w:val="right" w:pos="8504"/>
        </w:tabs>
        <w:spacing w:after="0"/>
      </w:pPr>
      <w:r>
        <w:rPr>
          <w:color w:val="000000"/>
        </w:rPr>
        <w:t>Genera reportes según la fecha de préstamos en un archivo PDF.</w:t>
      </w:r>
    </w:p>
    <w:p w14:paraId="0000011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 aplicación web no contempla las siguientes características:</w:t>
      </w:r>
    </w:p>
    <w:p w14:paraId="0000011C" w14:textId="77777777" w:rsidR="009C5BC8" w:rsidRDefault="003D4812">
      <w:pPr>
        <w:numPr>
          <w:ilvl w:val="0"/>
          <w:numId w:val="31"/>
        </w:numPr>
        <w:pBdr>
          <w:top w:val="nil"/>
          <w:left w:val="nil"/>
          <w:bottom w:val="nil"/>
          <w:right w:val="nil"/>
          <w:between w:val="nil"/>
        </w:pBdr>
        <w:tabs>
          <w:tab w:val="center" w:pos="4252"/>
          <w:tab w:val="right" w:pos="8504"/>
        </w:tabs>
        <w:spacing w:after="0"/>
      </w:pPr>
      <w:r>
        <w:rPr>
          <w:color w:val="000000"/>
        </w:rPr>
        <w:t>No contiene imágenes de portadas de los libros.</w:t>
      </w:r>
    </w:p>
    <w:p w14:paraId="0000011D" w14:textId="77777777" w:rsidR="009C5BC8" w:rsidRDefault="003D4812">
      <w:pPr>
        <w:numPr>
          <w:ilvl w:val="0"/>
          <w:numId w:val="31"/>
        </w:numPr>
        <w:pBdr>
          <w:top w:val="nil"/>
          <w:left w:val="nil"/>
          <w:bottom w:val="nil"/>
          <w:right w:val="nil"/>
          <w:between w:val="nil"/>
        </w:pBdr>
        <w:tabs>
          <w:tab w:val="center" w:pos="4252"/>
          <w:tab w:val="right" w:pos="8504"/>
        </w:tabs>
        <w:spacing w:after="0"/>
      </w:pPr>
      <w:r>
        <w:rPr>
          <w:color w:val="000000"/>
        </w:rPr>
        <w:t>No muestra el contenido de cada libro.</w:t>
      </w:r>
    </w:p>
    <w:p w14:paraId="0000011E" w14:textId="77777777" w:rsidR="009C5BC8" w:rsidRDefault="009C5BC8"/>
    <w:p w14:paraId="0000011F"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71" w:name="_heading=h.2jxsxqh" w:colFirst="0" w:colLast="0"/>
      <w:bookmarkEnd w:id="71"/>
      <w:r>
        <w:rPr>
          <w:b/>
          <w:color w:val="000000"/>
        </w:rPr>
        <w:lastRenderedPageBreak/>
        <w:t>CAPÍTULO I</w:t>
      </w:r>
    </w:p>
    <w:p w14:paraId="00000120"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72" w:name="_heading=h.z337ya" w:colFirst="0" w:colLast="0"/>
      <w:bookmarkEnd w:id="72"/>
      <w:r>
        <w:rPr>
          <w:b/>
          <w:color w:val="000000"/>
        </w:rPr>
        <w:t>ESTADO DE ARTE</w:t>
      </w:r>
    </w:p>
    <w:p w14:paraId="00000121"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73" w:name="_heading=h.3j2qqm3" w:colFirst="0" w:colLast="0"/>
      <w:bookmarkEnd w:id="73"/>
      <w:r>
        <w:rPr>
          <w:b/>
          <w:color w:val="000000"/>
        </w:rPr>
        <w:t>Introducción a las Bibliotecas.</w:t>
      </w:r>
    </w:p>
    <w:p w14:paraId="00000122" w14:textId="77777777" w:rsidR="009C5BC8" w:rsidRDefault="003D4812">
      <w:pPr>
        <w:pBdr>
          <w:top w:val="nil"/>
          <w:left w:val="nil"/>
          <w:bottom w:val="nil"/>
          <w:right w:val="nil"/>
          <w:between w:val="nil"/>
        </w:pBdr>
        <w:tabs>
          <w:tab w:val="center" w:pos="4252"/>
          <w:tab w:val="right" w:pos="8504"/>
        </w:tabs>
        <w:spacing w:after="0"/>
        <w:ind w:firstLine="0"/>
        <w:rPr>
          <w:b/>
          <w:color w:val="000000"/>
          <w:highlight w:val="white"/>
        </w:rPr>
      </w:pPr>
      <w:r>
        <w:rPr>
          <w:color w:val="000000"/>
          <w:highlight w:val="white"/>
        </w:rPr>
        <w:t>Una biblioteca se define como “</w:t>
      </w:r>
      <w:r>
        <w:rPr>
          <w:color w:val="000000"/>
        </w:rPr>
        <w:t>un lugar donde podemos encontrar libros o cualquier otro soporte de un texto, donde podemos recurrir para leer, buscar información y estudiar</w:t>
      </w:r>
      <w:r>
        <w:rPr>
          <w:b/>
          <w:color w:val="000000"/>
          <w:highlight w:val="white"/>
        </w:rPr>
        <w:t xml:space="preserve">” </w:t>
      </w:r>
      <w:r>
        <w:rPr>
          <w:color w:val="000000"/>
          <w:highlight w:val="white"/>
        </w:rPr>
        <w:t>(Raffino, Biblioteca, 2020)</w:t>
      </w:r>
      <w:r>
        <w:rPr>
          <w:b/>
          <w:color w:val="000000"/>
          <w:highlight w:val="white"/>
        </w:rPr>
        <w:t>.</w:t>
      </w:r>
    </w:p>
    <w:p w14:paraId="00000123" w14:textId="77777777" w:rsidR="009C5BC8" w:rsidRDefault="003D4812">
      <w:pPr>
        <w:pBdr>
          <w:top w:val="nil"/>
          <w:left w:val="nil"/>
          <w:bottom w:val="nil"/>
          <w:right w:val="nil"/>
          <w:between w:val="nil"/>
        </w:pBdr>
        <w:tabs>
          <w:tab w:val="center" w:pos="4252"/>
          <w:tab w:val="right" w:pos="8504"/>
        </w:tabs>
        <w:spacing w:after="0"/>
        <w:ind w:firstLine="0"/>
        <w:rPr>
          <w:color w:val="000000"/>
          <w:highlight w:val="white"/>
        </w:rPr>
      </w:pPr>
      <w:r>
        <w:rPr>
          <w:color w:val="000000"/>
          <w:highlight w:val="white"/>
        </w:rPr>
        <w:t xml:space="preserve">La biblioteca tiene como principal objetivo de proveer información bibliográfica acorde las necesidades solicitadas por los lectores, además, está conformado por material bibliográfico físico y virtual e infraestructura adecuada para la organización de toda la información existente y un lugar de estudio ayudando así a los lectores </w:t>
      </w:r>
      <w:r>
        <w:rPr>
          <w:color w:val="000000"/>
        </w:rPr>
        <w:t>satisfacer sus necesidades de información, autoaprendizaje y disfrutar de la lectura</w:t>
      </w:r>
      <w:r>
        <w:rPr>
          <w:color w:val="000000"/>
          <w:highlight w:val="white"/>
        </w:rPr>
        <w:t>.</w:t>
      </w:r>
    </w:p>
    <w:p w14:paraId="00000124" w14:textId="77777777" w:rsidR="009C5BC8" w:rsidRDefault="003D4812">
      <w:pPr>
        <w:pBdr>
          <w:top w:val="nil"/>
          <w:left w:val="nil"/>
          <w:bottom w:val="nil"/>
          <w:right w:val="nil"/>
          <w:between w:val="nil"/>
        </w:pBdr>
        <w:tabs>
          <w:tab w:val="center" w:pos="4252"/>
          <w:tab w:val="right" w:pos="8504"/>
        </w:tabs>
        <w:spacing w:after="0"/>
        <w:ind w:firstLine="0"/>
        <w:rPr>
          <w:color w:val="000000"/>
          <w:highlight w:val="white"/>
        </w:rPr>
      </w:pPr>
      <w:r>
        <w:rPr>
          <w:color w:val="000000"/>
          <w:highlight w:val="white"/>
        </w:rPr>
        <w:t xml:space="preserve">Según </w:t>
      </w:r>
      <w:r>
        <w:rPr>
          <w:color w:val="000000"/>
        </w:rPr>
        <w:t>Estefanía Gómez Vega y Adriana Martín “Los SIGB o Sistemas Integrados de Gestión de Bibliotecas son herramientas muy útiles dentro de la educación superior para el manejo del material bibliográfica”. (Gómez Vega &amp; Martín, 2015). El uso de estos sistemas ayuda a los administradores o encargados de la biblioteca a llevar de mejor manera el inventario de libros existentes, de tal manera que optimiza el tiempo de atención y respuesta de los lectores</w:t>
      </w:r>
      <w:r>
        <w:rPr>
          <w:color w:val="000000"/>
          <w:highlight w:val="white"/>
        </w:rPr>
        <w:t>.</w:t>
      </w:r>
    </w:p>
    <w:p w14:paraId="00000125"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74" w:name="_heading=h.1y810tw" w:colFirst="0" w:colLast="0"/>
      <w:bookmarkEnd w:id="74"/>
      <w:r>
        <w:rPr>
          <w:b/>
          <w:color w:val="000000"/>
        </w:rPr>
        <w:t>SISTEMAS INFORMÁTICOS</w:t>
      </w:r>
    </w:p>
    <w:p w14:paraId="00000126"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75" w:name="_heading=h.4i7ojhp" w:colFirst="0" w:colLast="0"/>
      <w:bookmarkEnd w:id="75"/>
      <w:r>
        <w:rPr>
          <w:b/>
          <w:color w:val="000000"/>
        </w:rPr>
        <w:t>Definición</w:t>
      </w:r>
    </w:p>
    <w:p w14:paraId="0000012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Un sistema informático es un grupo de partes interrelacionadas (hardware, software y recursos humanos), que permite almacenar, procesar y recuperar información, que se basan en el uso de la computación para poder realizar procesos y operaciones complejas. Los </w:t>
      </w:r>
      <w:r>
        <w:rPr>
          <w:color w:val="000000"/>
        </w:rPr>
        <w:lastRenderedPageBreak/>
        <w:t>sistemas informáticos son herramientas muy poderosas para la organización de proceso e intercambio de información (EcuRed, 2008).</w:t>
      </w:r>
    </w:p>
    <w:p w14:paraId="00000128"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76" w:name="_heading=h.2xcytpi" w:colFirst="0" w:colLast="0"/>
      <w:bookmarkEnd w:id="76"/>
      <w:r>
        <w:rPr>
          <w:b/>
          <w:color w:val="000000"/>
        </w:rPr>
        <w:t>Tipos de sistemas Informáticos</w:t>
      </w:r>
    </w:p>
    <w:p w14:paraId="0000012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Sistemas de procesamiento básico de la información:</w:t>
      </w:r>
      <w:r>
        <w:rPr>
          <w:color w:val="000000"/>
        </w:rPr>
        <w:t xml:space="preserve"> Son aquellos sistemas que se limitan a realizar procesos físicos de la información. Las personas encargadas del sistema asumen la responsabilidad de generar esa información. Dentro de este sistema se encuentran:</w:t>
      </w:r>
    </w:p>
    <w:p w14:paraId="0000012A" w14:textId="77777777" w:rsidR="009C5BC8" w:rsidRDefault="003D4812">
      <w:pPr>
        <w:numPr>
          <w:ilvl w:val="0"/>
          <w:numId w:val="40"/>
        </w:numPr>
        <w:pBdr>
          <w:top w:val="nil"/>
          <w:left w:val="nil"/>
          <w:bottom w:val="nil"/>
          <w:right w:val="nil"/>
          <w:between w:val="nil"/>
        </w:pBdr>
        <w:tabs>
          <w:tab w:val="center" w:pos="4252"/>
          <w:tab w:val="right" w:pos="8504"/>
        </w:tabs>
        <w:spacing w:after="0"/>
      </w:pPr>
      <w:r>
        <w:rPr>
          <w:color w:val="000000"/>
        </w:rPr>
        <w:t>Sistema de procesamiento de transacciones.</w:t>
      </w:r>
    </w:p>
    <w:p w14:paraId="0000012B" w14:textId="77777777" w:rsidR="009C5BC8" w:rsidRDefault="003D4812">
      <w:pPr>
        <w:numPr>
          <w:ilvl w:val="0"/>
          <w:numId w:val="40"/>
        </w:numPr>
        <w:pBdr>
          <w:top w:val="nil"/>
          <w:left w:val="nil"/>
          <w:bottom w:val="nil"/>
          <w:right w:val="nil"/>
          <w:between w:val="nil"/>
        </w:pBdr>
        <w:tabs>
          <w:tab w:val="center" w:pos="4252"/>
          <w:tab w:val="right" w:pos="8504"/>
        </w:tabs>
        <w:spacing w:after="0"/>
      </w:pPr>
      <w:r>
        <w:rPr>
          <w:color w:val="000000"/>
        </w:rPr>
        <w:t>Sistemas de automatización de oficina.</w:t>
      </w:r>
    </w:p>
    <w:p w14:paraId="0000012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Sistemas basados en la inteligencia artificial: </w:t>
      </w:r>
      <w:r>
        <w:rPr>
          <w:color w:val="000000"/>
        </w:rP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14:paraId="0000012D" w14:textId="77777777" w:rsidR="009C5BC8" w:rsidRDefault="003D4812">
      <w:pPr>
        <w:numPr>
          <w:ilvl w:val="0"/>
          <w:numId w:val="42"/>
        </w:numPr>
        <w:pBdr>
          <w:top w:val="nil"/>
          <w:left w:val="nil"/>
          <w:bottom w:val="nil"/>
          <w:right w:val="nil"/>
          <w:between w:val="nil"/>
        </w:pBdr>
        <w:tabs>
          <w:tab w:val="center" w:pos="4252"/>
          <w:tab w:val="right" w:pos="8504"/>
        </w:tabs>
        <w:spacing w:after="0"/>
      </w:pPr>
      <w:r>
        <w:rPr>
          <w:color w:val="000000"/>
        </w:rPr>
        <w:t>Sistemas de razonamiento basado en casos.</w:t>
      </w:r>
    </w:p>
    <w:p w14:paraId="0000012E" w14:textId="77777777" w:rsidR="009C5BC8" w:rsidRDefault="003D4812">
      <w:pPr>
        <w:numPr>
          <w:ilvl w:val="0"/>
          <w:numId w:val="42"/>
        </w:numPr>
        <w:pBdr>
          <w:top w:val="nil"/>
          <w:left w:val="nil"/>
          <w:bottom w:val="nil"/>
          <w:right w:val="nil"/>
          <w:between w:val="nil"/>
        </w:pBdr>
        <w:tabs>
          <w:tab w:val="center" w:pos="4252"/>
          <w:tab w:val="right" w:pos="8504"/>
        </w:tabs>
        <w:spacing w:after="0"/>
      </w:pPr>
      <w:r>
        <w:rPr>
          <w:color w:val="000000"/>
        </w:rPr>
        <w:t>Sistemas de redes neuronales artificiales.</w:t>
      </w:r>
    </w:p>
    <w:p w14:paraId="0000012F" w14:textId="77777777" w:rsidR="009C5BC8" w:rsidRDefault="003D4812">
      <w:pPr>
        <w:numPr>
          <w:ilvl w:val="0"/>
          <w:numId w:val="42"/>
        </w:numPr>
        <w:pBdr>
          <w:top w:val="nil"/>
          <w:left w:val="nil"/>
          <w:bottom w:val="nil"/>
          <w:right w:val="nil"/>
          <w:between w:val="nil"/>
        </w:pBdr>
        <w:tabs>
          <w:tab w:val="center" w:pos="4252"/>
          <w:tab w:val="right" w:pos="8504"/>
        </w:tabs>
        <w:spacing w:after="0"/>
      </w:pPr>
      <w:r>
        <w:rPr>
          <w:color w:val="000000"/>
        </w:rPr>
        <w:t>Sistemas basados en algoritmos genéticos.</w:t>
      </w:r>
    </w:p>
    <w:p w14:paraId="00000130"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77" w:name="_heading=h.1ci93xb" w:colFirst="0" w:colLast="0"/>
      <w:bookmarkEnd w:id="77"/>
      <w:r>
        <w:rPr>
          <w:b/>
          <w:color w:val="000000"/>
        </w:rPr>
        <w:t>SISTEMAS WEB</w:t>
      </w:r>
    </w:p>
    <w:p w14:paraId="00000131"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bookmarkStart w:id="78" w:name="_heading=h.3whwml4" w:colFirst="0" w:colLast="0"/>
      <w:bookmarkEnd w:id="78"/>
      <w:r>
        <w:rPr>
          <w:color w:val="000000"/>
        </w:rPr>
        <w:t>“Los "sistemas Web" o también conocido como "aplicaciones Web" son aquellos que están creados e instalados no sobre una plataforma o sistemas operativos (Windows, Linux)”. (Baez, 2012).</w:t>
      </w:r>
      <w:r>
        <w:rPr>
          <w:b/>
          <w:color w:val="000000"/>
        </w:rPr>
        <w:t xml:space="preserve"> </w:t>
      </w:r>
      <w:r>
        <w:rPr>
          <w:color w:val="000000"/>
        </w:rPr>
        <w:t>Un sistema web es un conjunto de páginas dinámicas las cuales su contenido aún está sin determinar, el objetivo principal de un</w:t>
      </w:r>
      <w:r>
        <w:t xml:space="preserve"> sistema</w:t>
      </w:r>
      <w:r>
        <w:rPr>
          <w:color w:val="000000"/>
        </w:rPr>
        <w:t xml:space="preserve"> web es brindar al usuario la posibilidad de realizar una o varias tareas además de que funciona mediante un navegador y </w:t>
      </w:r>
      <w:r>
        <w:rPr>
          <w:color w:val="000000"/>
        </w:rPr>
        <w:lastRenderedPageBreak/>
        <w:t>no es necesario instalarlo en la computadora   o algún dispositivo móvil. L</w:t>
      </w:r>
      <w:r>
        <w:t>os sistemas</w:t>
      </w:r>
      <w:r>
        <w:rPr>
          <w:color w:val="000000"/>
        </w:rPr>
        <w:t xml:space="preserve"> </w:t>
      </w:r>
      <w:r>
        <w:t>w</w:t>
      </w:r>
      <w:r>
        <w:rPr>
          <w:color w:val="000000"/>
        </w:rPr>
        <w:t>eb se utilizan en Bancos, Instituciones Educativas, Redes Sociales, etc.</w:t>
      </w:r>
    </w:p>
    <w:p w14:paraId="00000132"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highlight w:val="yellow"/>
        </w:rPr>
        <w:t>Los sistemas</w:t>
      </w:r>
      <w:r>
        <w:rPr>
          <w:color w:val="000000"/>
        </w:rPr>
        <w:t xml:space="preserve">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14:paraId="00000133" w14:textId="77777777" w:rsidR="009C5BC8" w:rsidRDefault="003D4812">
      <w:pPr>
        <w:keepNext/>
        <w:pBdr>
          <w:top w:val="nil"/>
          <w:left w:val="nil"/>
          <w:bottom w:val="nil"/>
          <w:right w:val="nil"/>
          <w:between w:val="nil"/>
        </w:pBdr>
        <w:spacing w:after="0"/>
        <w:ind w:left="720" w:firstLine="0"/>
        <w:rPr>
          <w:b/>
          <w:i/>
          <w:color w:val="000000"/>
        </w:rPr>
      </w:pPr>
      <w:bookmarkStart w:id="79" w:name="_heading=h.2bn6wsx" w:colFirst="0" w:colLast="0"/>
      <w:bookmarkEnd w:id="79"/>
      <w:r>
        <w:rPr>
          <w:b/>
          <w:i/>
          <w:color w:val="000000"/>
        </w:rPr>
        <w:t>Figura 2</w:t>
      </w:r>
      <w:r>
        <w:rPr>
          <w:b/>
          <w:i/>
          <w:color w:val="000000"/>
        </w:rPr>
        <w:br/>
        <w:t>Sistema Web</w:t>
      </w:r>
    </w:p>
    <w:p w14:paraId="00000134"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4858929" cy="2733148"/>
            <wp:effectExtent l="0" t="0" r="0" b="0"/>
            <wp:docPr id="152" name="image25.png" descr="See the source image"/>
            <wp:cNvGraphicFramePr/>
            <a:graphic xmlns:a="http://schemas.openxmlformats.org/drawingml/2006/main">
              <a:graphicData uri="http://schemas.openxmlformats.org/drawingml/2006/picture">
                <pic:pic xmlns:pic="http://schemas.openxmlformats.org/drawingml/2006/picture">
                  <pic:nvPicPr>
                    <pic:cNvPr id="0" name="image25.png" descr="See the source image"/>
                    <pic:cNvPicPr preferRelativeResize="0"/>
                  </pic:nvPicPr>
                  <pic:blipFill>
                    <a:blip r:embed="rId13"/>
                    <a:srcRect/>
                    <a:stretch>
                      <a:fillRect/>
                    </a:stretch>
                  </pic:blipFill>
                  <pic:spPr>
                    <a:xfrm>
                      <a:off x="0" y="0"/>
                      <a:ext cx="4858929" cy="2733148"/>
                    </a:xfrm>
                    <a:prstGeom prst="rect">
                      <a:avLst/>
                    </a:prstGeom>
                    <a:ln/>
                  </pic:spPr>
                </pic:pic>
              </a:graphicData>
            </a:graphic>
          </wp:inline>
        </w:drawing>
      </w:r>
    </w:p>
    <w:p w14:paraId="00000135"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https://awakebrasil.com.br/wp-content/uploads/2014/07/sistemas-web.png</w:t>
      </w:r>
    </w:p>
    <w:p w14:paraId="00000136"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80" w:name="_heading=h.qsh70q" w:colFirst="0" w:colLast="0"/>
      <w:bookmarkEnd w:id="80"/>
      <w:r>
        <w:rPr>
          <w:b/>
          <w:color w:val="000000"/>
        </w:rPr>
        <w:t>ANÁLISIS Y DISEÑO DE SISTEMAS</w:t>
      </w:r>
    </w:p>
    <w:p w14:paraId="00000137"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81" w:name="_heading=h.3as4poj" w:colFirst="0" w:colLast="0"/>
      <w:bookmarkEnd w:id="81"/>
      <w:r>
        <w:rPr>
          <w:b/>
          <w:color w:val="000000"/>
        </w:rPr>
        <w:t>Fundamentos de Diseño de Sistemas</w:t>
      </w:r>
    </w:p>
    <w:p w14:paraId="0000013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(Eddie Malca, 2013).</w:t>
      </w:r>
    </w:p>
    <w:p w14:paraId="00000139"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82" w:name="_heading=h.1pxezwc" w:colFirst="0" w:colLast="0"/>
      <w:bookmarkEnd w:id="82"/>
      <w:r>
        <w:rPr>
          <w:b/>
          <w:color w:val="000000"/>
        </w:rPr>
        <w:lastRenderedPageBreak/>
        <w:t>Ciclo de vida del desarrollo de software</w:t>
      </w:r>
    </w:p>
    <w:p w14:paraId="0000013A"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83" w:name="_heading=h.49x2ik5" w:colFirst="0" w:colLast="0"/>
      <w:bookmarkEnd w:id="83"/>
      <w:r>
        <w:rPr>
          <w:color w:val="000000"/>
        </w:rPr>
        <w:t>El ciclo de vida de un software son las diferentes etapas que pasa un software para que tenga un funcionamiento correcto.</w:t>
      </w:r>
    </w:p>
    <w:p w14:paraId="0000013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Existen varios modelos de ciclos de vida de un software tales como: modelo en cascada, modelo en espiral, modelo repetitivo, modelo en V, etc. Uno de los ciclos de vida de software más   básico es el modelo en cascada </w:t>
      </w:r>
      <w:r>
        <w:rPr>
          <w:b/>
          <w:color w:val="000000"/>
        </w:rPr>
        <w:t xml:space="preserve">Figura </w:t>
      </w:r>
      <w:r>
        <w:rPr>
          <w:b/>
          <w:i/>
          <w:color w:val="000000"/>
        </w:rPr>
        <w:t>3</w:t>
      </w:r>
      <w:r>
        <w:rPr>
          <w:color w:val="000000"/>
        </w:rPr>
        <w:t xml:space="preserve"> que permite la organización del desarrollo de software a través de las siguientes etapas:</w:t>
      </w:r>
    </w:p>
    <w:p w14:paraId="0000013C" w14:textId="77777777" w:rsidR="009C5BC8" w:rsidRDefault="003D4812">
      <w:pPr>
        <w:numPr>
          <w:ilvl w:val="0"/>
          <w:numId w:val="32"/>
        </w:numPr>
        <w:pBdr>
          <w:top w:val="nil"/>
          <w:left w:val="nil"/>
          <w:bottom w:val="nil"/>
          <w:right w:val="nil"/>
          <w:between w:val="nil"/>
        </w:pBdr>
        <w:tabs>
          <w:tab w:val="center" w:pos="4252"/>
          <w:tab w:val="right" w:pos="8504"/>
        </w:tabs>
        <w:spacing w:after="0"/>
      </w:pPr>
      <w:r>
        <w:rPr>
          <w:color w:val="000000"/>
        </w:rPr>
        <w:t>Requerimientos. - Se trata de los requisitos de software.</w:t>
      </w:r>
    </w:p>
    <w:p w14:paraId="0000013D" w14:textId="77777777" w:rsidR="009C5BC8" w:rsidRDefault="003D4812">
      <w:pPr>
        <w:numPr>
          <w:ilvl w:val="0"/>
          <w:numId w:val="32"/>
        </w:numPr>
        <w:pBdr>
          <w:top w:val="nil"/>
          <w:left w:val="nil"/>
          <w:bottom w:val="nil"/>
          <w:right w:val="nil"/>
          <w:between w:val="nil"/>
        </w:pBdr>
        <w:tabs>
          <w:tab w:val="center" w:pos="4252"/>
          <w:tab w:val="right" w:pos="8504"/>
        </w:tabs>
        <w:spacing w:after="0"/>
      </w:pPr>
      <w:r>
        <w:rPr>
          <w:color w:val="000000"/>
        </w:rPr>
        <w:t>Análisis y Diseño. - Es el desarrollo del diseño o las especificaciones del producto.</w:t>
      </w:r>
    </w:p>
    <w:p w14:paraId="0000013E" w14:textId="77777777" w:rsidR="009C5BC8" w:rsidRDefault="003D4812">
      <w:pPr>
        <w:numPr>
          <w:ilvl w:val="0"/>
          <w:numId w:val="32"/>
        </w:numPr>
        <w:pBdr>
          <w:top w:val="nil"/>
          <w:left w:val="nil"/>
          <w:bottom w:val="nil"/>
          <w:right w:val="nil"/>
          <w:between w:val="nil"/>
        </w:pBdr>
        <w:tabs>
          <w:tab w:val="center" w:pos="4252"/>
          <w:tab w:val="right" w:pos="8504"/>
        </w:tabs>
        <w:spacing w:after="0"/>
      </w:pPr>
      <w:r>
        <w:rPr>
          <w:color w:val="000000"/>
        </w:rPr>
        <w:t xml:space="preserve">Creación de Software. -  Consiste en utilizar los diseños o especificaciones. desarrolladas en la etapa de Análisis y Diseño para crear los componentes.  </w:t>
      </w:r>
    </w:p>
    <w:p w14:paraId="0000013F" w14:textId="77777777" w:rsidR="009C5BC8" w:rsidRDefault="003D4812">
      <w:pPr>
        <w:numPr>
          <w:ilvl w:val="0"/>
          <w:numId w:val="32"/>
        </w:numPr>
        <w:pBdr>
          <w:top w:val="nil"/>
          <w:left w:val="nil"/>
          <w:bottom w:val="nil"/>
          <w:right w:val="nil"/>
          <w:between w:val="nil"/>
        </w:pBdr>
        <w:tabs>
          <w:tab w:val="center" w:pos="4252"/>
          <w:tab w:val="right" w:pos="8504"/>
        </w:tabs>
        <w:spacing w:after="0"/>
      </w:pPr>
      <w:r>
        <w:rPr>
          <w:color w:val="000000"/>
        </w:rPr>
        <w:t>Prueba de software. - Consiste en comprobar que los componentes del sistema cumplan con los requerimientos creados durante la etapa de Análisis y Diseño.</w:t>
      </w:r>
    </w:p>
    <w:p w14:paraId="00000140" w14:textId="77777777" w:rsidR="009C5BC8" w:rsidRDefault="003D4812">
      <w:pPr>
        <w:numPr>
          <w:ilvl w:val="0"/>
          <w:numId w:val="32"/>
        </w:numPr>
        <w:pBdr>
          <w:top w:val="nil"/>
          <w:left w:val="nil"/>
          <w:bottom w:val="nil"/>
          <w:right w:val="nil"/>
          <w:between w:val="nil"/>
        </w:pBdr>
        <w:tabs>
          <w:tab w:val="center" w:pos="4252"/>
          <w:tab w:val="right" w:pos="8504"/>
        </w:tabs>
        <w:spacing w:after="0"/>
      </w:pPr>
      <w:r>
        <w:rPr>
          <w:color w:val="000000"/>
        </w:rPr>
        <w:t>Implementación. - Poner a disposición del producto a los clientes.</w:t>
      </w:r>
    </w:p>
    <w:p w14:paraId="00000141" w14:textId="77777777" w:rsidR="009C5BC8" w:rsidRDefault="003D4812">
      <w:pPr>
        <w:numPr>
          <w:ilvl w:val="0"/>
          <w:numId w:val="32"/>
        </w:numPr>
        <w:pBdr>
          <w:top w:val="nil"/>
          <w:left w:val="nil"/>
          <w:bottom w:val="nil"/>
          <w:right w:val="nil"/>
          <w:between w:val="nil"/>
        </w:pBdr>
        <w:tabs>
          <w:tab w:val="center" w:pos="4252"/>
          <w:tab w:val="right" w:pos="8504"/>
        </w:tabs>
        <w:spacing w:after="0"/>
      </w:pPr>
      <w:r>
        <w:rPr>
          <w:color w:val="000000"/>
        </w:rPr>
        <w:t>Mantenimiento. - Corregir los Problemas del Producto y Realizar Actualizaciones.</w:t>
      </w:r>
    </w:p>
    <w:p w14:paraId="00000142" w14:textId="77777777" w:rsidR="009C5BC8" w:rsidRDefault="003D4812">
      <w:pPr>
        <w:keepNext/>
        <w:pBdr>
          <w:top w:val="nil"/>
          <w:left w:val="nil"/>
          <w:bottom w:val="nil"/>
          <w:right w:val="nil"/>
          <w:between w:val="nil"/>
        </w:pBdr>
        <w:spacing w:after="0"/>
        <w:ind w:left="720" w:firstLine="0"/>
        <w:rPr>
          <w:b/>
          <w:i/>
          <w:color w:val="000000"/>
        </w:rPr>
      </w:pPr>
      <w:bookmarkStart w:id="84" w:name="_heading=h.2p2csry" w:colFirst="0" w:colLast="0"/>
      <w:bookmarkEnd w:id="84"/>
      <w:r>
        <w:rPr>
          <w:b/>
          <w:i/>
          <w:color w:val="000000"/>
        </w:rPr>
        <w:lastRenderedPageBreak/>
        <w:t>Figura 3</w:t>
      </w:r>
      <w:r>
        <w:rPr>
          <w:b/>
          <w:i/>
          <w:color w:val="000000"/>
        </w:rPr>
        <w:br/>
        <w:t>Modelo Cascada</w:t>
      </w:r>
    </w:p>
    <w:p w14:paraId="00000143"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3905250" cy="2603500"/>
            <wp:effectExtent l="0" t="0" r="0" b="0"/>
            <wp:docPr id="155" name="image16.jpg" descr="See the source image"/>
            <wp:cNvGraphicFramePr/>
            <a:graphic xmlns:a="http://schemas.openxmlformats.org/drawingml/2006/main">
              <a:graphicData uri="http://schemas.openxmlformats.org/drawingml/2006/picture">
                <pic:pic xmlns:pic="http://schemas.openxmlformats.org/drawingml/2006/picture">
                  <pic:nvPicPr>
                    <pic:cNvPr id="0" name="image16.jpg" descr="See the source image"/>
                    <pic:cNvPicPr preferRelativeResize="0"/>
                  </pic:nvPicPr>
                  <pic:blipFill>
                    <a:blip r:embed="rId14"/>
                    <a:srcRect/>
                    <a:stretch>
                      <a:fillRect/>
                    </a:stretch>
                  </pic:blipFill>
                  <pic:spPr>
                    <a:xfrm>
                      <a:off x="0" y="0"/>
                      <a:ext cx="3905250" cy="2603500"/>
                    </a:xfrm>
                    <a:prstGeom prst="rect">
                      <a:avLst/>
                    </a:prstGeom>
                    <a:ln/>
                  </pic:spPr>
                </pic:pic>
              </a:graphicData>
            </a:graphic>
          </wp:inline>
        </w:drawing>
      </w:r>
    </w:p>
    <w:p w14:paraId="00000144"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Fuente: https://www.synopsys.com/blogs/software-security/wp-content/uploads/2017/03/waterfall-small.jpg </w:t>
      </w:r>
    </w:p>
    <w:p w14:paraId="00000145"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85" w:name="_heading=h.147n2zr" w:colFirst="0" w:colLast="0"/>
      <w:bookmarkEnd w:id="85"/>
      <w:r>
        <w:rPr>
          <w:b/>
          <w:color w:val="000000"/>
        </w:rPr>
        <w:t xml:space="preserve">Herramientas de Análisis y Diseño de Sistemas </w:t>
      </w:r>
    </w:p>
    <w:p w14:paraId="00000146" w14:textId="77777777" w:rsidR="009C5BC8" w:rsidRDefault="003D4812">
      <w:pPr>
        <w:keepNext/>
        <w:keepLines/>
        <w:numPr>
          <w:ilvl w:val="3"/>
          <w:numId w:val="39"/>
        </w:numPr>
        <w:pBdr>
          <w:top w:val="nil"/>
          <w:left w:val="nil"/>
          <w:bottom w:val="nil"/>
          <w:right w:val="nil"/>
          <w:between w:val="nil"/>
        </w:pBdr>
        <w:spacing w:before="40" w:after="0"/>
        <w:rPr>
          <w:b/>
          <w:i/>
          <w:color w:val="000000"/>
        </w:rPr>
      </w:pPr>
      <w:bookmarkStart w:id="86" w:name="_heading=h.3o7alnk" w:colFirst="0" w:colLast="0"/>
      <w:bookmarkEnd w:id="86"/>
      <w:r>
        <w:rPr>
          <w:b/>
          <w:i/>
          <w:color w:val="000000"/>
        </w:rPr>
        <w:t>Diagramas de flujo</w:t>
      </w:r>
    </w:p>
    <w:p w14:paraId="0000014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Los diagramas de flujo son representaciones gráficas de procesos o rutinas que realiza un empleado dentro de una empresa. La representación gráfica de estos diagramas consta con una serie de símbolos estándar </w:t>
      </w:r>
      <w:r>
        <w:rPr>
          <w:b/>
          <w:color w:val="000000"/>
        </w:rPr>
        <w:t>Figura 4</w:t>
      </w:r>
      <w:r>
        <w:rPr>
          <w:color w:val="000000"/>
        </w:rPr>
        <w:t xml:space="preserve"> que representan cada paso, además, pueden ser gráficas de diferentes formas o modelos:</w:t>
      </w:r>
    </w:p>
    <w:p w14:paraId="0000014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Horizontal. – </w:t>
      </w:r>
      <w:r>
        <w:rPr>
          <w:color w:val="000000"/>
        </w:rPr>
        <w:t>Se lo grafica de derecha a izquierda según el orden de los procesos.</w:t>
      </w:r>
    </w:p>
    <w:p w14:paraId="0000014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Vertical. – </w:t>
      </w:r>
      <w:r>
        <w:rPr>
          <w:color w:val="000000"/>
        </w:rPr>
        <w:t xml:space="preserve">Se lo grafica de arriba hacia abajo como una lista ordenada. </w:t>
      </w:r>
    </w:p>
    <w:p w14:paraId="0000014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Panorámica. – </w:t>
      </w:r>
      <w:r>
        <w:rPr>
          <w:color w:val="000000"/>
        </w:rPr>
        <w:t xml:space="preserve">Es el uso del modelo vertical y horizontal detallando todos los procesos en una hoja. (Raffino, 2020).  </w:t>
      </w:r>
    </w:p>
    <w:p w14:paraId="0000014B" w14:textId="77777777" w:rsidR="009C5BC8" w:rsidRDefault="003D4812">
      <w:pPr>
        <w:keepNext/>
        <w:pBdr>
          <w:top w:val="nil"/>
          <w:left w:val="nil"/>
          <w:bottom w:val="nil"/>
          <w:right w:val="nil"/>
          <w:between w:val="nil"/>
        </w:pBdr>
        <w:spacing w:after="0"/>
        <w:ind w:left="720" w:firstLine="0"/>
        <w:rPr>
          <w:b/>
          <w:i/>
          <w:color w:val="000000"/>
        </w:rPr>
      </w:pPr>
      <w:bookmarkStart w:id="87" w:name="_heading=h.23ckvvd" w:colFirst="0" w:colLast="0"/>
      <w:bookmarkEnd w:id="87"/>
      <w:r>
        <w:rPr>
          <w:b/>
          <w:i/>
          <w:color w:val="000000"/>
        </w:rPr>
        <w:lastRenderedPageBreak/>
        <w:t>Figura 4</w:t>
      </w:r>
      <w:r>
        <w:rPr>
          <w:b/>
          <w:i/>
          <w:color w:val="000000"/>
        </w:rPr>
        <w:br/>
        <w:t>Símbolos Estándar</w:t>
      </w:r>
    </w:p>
    <w:p w14:paraId="0000014C"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30384"/>
            <wp:effectExtent l="0" t="0" r="0" b="0"/>
            <wp:docPr id="154" name="image22.jpg" descr="simbologia de diagrama de flujo"/>
            <wp:cNvGraphicFramePr/>
            <a:graphic xmlns:a="http://schemas.openxmlformats.org/drawingml/2006/main">
              <a:graphicData uri="http://schemas.openxmlformats.org/drawingml/2006/picture">
                <pic:pic xmlns:pic="http://schemas.openxmlformats.org/drawingml/2006/picture">
                  <pic:nvPicPr>
                    <pic:cNvPr id="0" name="image22.jpg" descr="simbologia de diagrama de flujo"/>
                    <pic:cNvPicPr preferRelativeResize="0"/>
                  </pic:nvPicPr>
                  <pic:blipFill>
                    <a:blip r:embed="rId15"/>
                    <a:srcRect/>
                    <a:stretch>
                      <a:fillRect/>
                    </a:stretch>
                  </pic:blipFill>
                  <pic:spPr>
                    <a:xfrm>
                      <a:off x="0" y="0"/>
                      <a:ext cx="5612130" cy="3130384"/>
                    </a:xfrm>
                    <a:prstGeom prst="rect">
                      <a:avLst/>
                    </a:prstGeom>
                    <a:ln/>
                  </pic:spPr>
                </pic:pic>
              </a:graphicData>
            </a:graphic>
          </wp:inline>
        </w:drawing>
      </w:r>
    </w:p>
    <w:p w14:paraId="0000014D"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Fuente: Tomado de (Raffino, 2020).  </w:t>
      </w:r>
    </w:p>
    <w:p w14:paraId="0000014E" w14:textId="77777777" w:rsidR="009C5BC8" w:rsidRDefault="003D4812">
      <w:pPr>
        <w:keepNext/>
        <w:pBdr>
          <w:top w:val="nil"/>
          <w:left w:val="nil"/>
          <w:bottom w:val="nil"/>
          <w:right w:val="nil"/>
          <w:between w:val="nil"/>
        </w:pBdr>
        <w:spacing w:after="0"/>
        <w:ind w:left="720" w:firstLine="0"/>
        <w:rPr>
          <w:b/>
          <w:i/>
          <w:color w:val="000000"/>
        </w:rPr>
      </w:pPr>
      <w:bookmarkStart w:id="88" w:name="_heading=h.ihv636" w:colFirst="0" w:colLast="0"/>
      <w:bookmarkEnd w:id="88"/>
      <w:r>
        <w:rPr>
          <w:b/>
          <w:i/>
          <w:color w:val="000000"/>
        </w:rPr>
        <w:t>Figura 5</w:t>
      </w:r>
      <w:r>
        <w:rPr>
          <w:b/>
          <w:i/>
          <w:color w:val="000000"/>
        </w:rPr>
        <w:br/>
        <w:t>Diagrama De Flujo</w:t>
      </w:r>
    </w:p>
    <w:p w14:paraId="0000014F" w14:textId="77777777" w:rsidR="009C5BC8" w:rsidRDefault="003D4812">
      <w:pPr>
        <w:pBdr>
          <w:top w:val="nil"/>
          <w:left w:val="nil"/>
          <w:bottom w:val="nil"/>
          <w:right w:val="nil"/>
          <w:between w:val="nil"/>
        </w:pBdr>
        <w:spacing w:after="0"/>
        <w:ind w:left="720" w:firstLine="0"/>
        <w:rPr>
          <w:i/>
          <w:color w:val="000000"/>
          <w:sz w:val="20"/>
          <w:szCs w:val="20"/>
        </w:rPr>
      </w:pPr>
      <w:r>
        <w:rPr>
          <w:noProof/>
          <w:color w:val="000000"/>
          <w:sz w:val="20"/>
          <w:szCs w:val="20"/>
          <w:lang w:val="en-US"/>
        </w:rPr>
        <w:drawing>
          <wp:inline distT="0" distB="0" distL="0" distR="0">
            <wp:extent cx="4672190" cy="2318574"/>
            <wp:effectExtent l="0" t="0" r="0" b="0"/>
            <wp:docPr id="157" name="image23.png" descr="diagrama de flujo - compra de zapatos"/>
            <wp:cNvGraphicFramePr/>
            <a:graphic xmlns:a="http://schemas.openxmlformats.org/drawingml/2006/main">
              <a:graphicData uri="http://schemas.openxmlformats.org/drawingml/2006/picture">
                <pic:pic xmlns:pic="http://schemas.openxmlformats.org/drawingml/2006/picture">
                  <pic:nvPicPr>
                    <pic:cNvPr id="0" name="image23.png" descr="diagrama de flujo - compra de zapatos"/>
                    <pic:cNvPicPr preferRelativeResize="0"/>
                  </pic:nvPicPr>
                  <pic:blipFill>
                    <a:blip r:embed="rId16"/>
                    <a:srcRect/>
                    <a:stretch>
                      <a:fillRect/>
                    </a:stretch>
                  </pic:blipFill>
                  <pic:spPr>
                    <a:xfrm>
                      <a:off x="0" y="0"/>
                      <a:ext cx="4672190" cy="2318574"/>
                    </a:xfrm>
                    <a:prstGeom prst="rect">
                      <a:avLst/>
                    </a:prstGeom>
                    <a:ln/>
                  </pic:spPr>
                </pic:pic>
              </a:graphicData>
            </a:graphic>
          </wp:inline>
        </w:drawing>
      </w:r>
    </w:p>
    <w:p w14:paraId="00000150"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Fuente: Tomado de (Raffino, 2020).  </w:t>
      </w:r>
    </w:p>
    <w:p w14:paraId="00000151"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89" w:name="_heading=h.32hioqz" w:colFirst="0" w:colLast="0"/>
      <w:bookmarkEnd w:id="89"/>
      <w:r>
        <w:rPr>
          <w:b/>
          <w:color w:val="000000"/>
        </w:rPr>
        <w:lastRenderedPageBreak/>
        <w:t>LENGUAJES DE PROGRAMACIÓN</w:t>
      </w:r>
    </w:p>
    <w:p w14:paraId="00000152" w14:textId="77777777" w:rsidR="009C5BC8" w:rsidRDefault="003D4812">
      <w:pPr>
        <w:pBdr>
          <w:top w:val="nil"/>
          <w:left w:val="nil"/>
          <w:bottom w:val="nil"/>
          <w:right w:val="nil"/>
          <w:between w:val="nil"/>
        </w:pBdr>
        <w:tabs>
          <w:tab w:val="center" w:pos="4252"/>
          <w:tab w:val="right" w:pos="8504"/>
        </w:tabs>
        <w:spacing w:after="0"/>
        <w:ind w:firstLine="0"/>
        <w:rPr>
          <w:color w:val="000000"/>
          <w:highlight w:val="white"/>
        </w:rPr>
      </w:pPr>
      <w:r>
        <w:rPr>
          <w:color w:val="000000"/>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(Florido, 2020). </w:t>
      </w:r>
    </w:p>
    <w:p w14:paraId="00000153" w14:textId="77777777" w:rsidR="009C5BC8" w:rsidRDefault="003D4812">
      <w:pPr>
        <w:keepNext/>
        <w:keepLines/>
        <w:numPr>
          <w:ilvl w:val="2"/>
          <w:numId w:val="39"/>
        </w:numPr>
        <w:pBdr>
          <w:top w:val="nil"/>
          <w:left w:val="nil"/>
          <w:bottom w:val="nil"/>
          <w:right w:val="nil"/>
          <w:between w:val="nil"/>
        </w:pBdr>
        <w:spacing w:before="40" w:after="0"/>
        <w:rPr>
          <w:b/>
          <w:color w:val="000000"/>
          <w:highlight w:val="white"/>
        </w:rPr>
      </w:pPr>
      <w:bookmarkStart w:id="90" w:name="_heading=h.1hmsyys" w:colFirst="0" w:colLast="0"/>
      <w:bookmarkEnd w:id="90"/>
      <w:r>
        <w:rPr>
          <w:b/>
          <w:color w:val="000000"/>
          <w:highlight w:val="white"/>
        </w:rPr>
        <w:t>Tipos de Lenguajes de Programación</w:t>
      </w:r>
    </w:p>
    <w:p w14:paraId="0000015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En la actualidad existen 2 tipos de lenguajes de programación:</w:t>
      </w:r>
    </w:p>
    <w:p w14:paraId="00000155"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Lenguajes de bajo nivel. – </w:t>
      </w:r>
      <w:r>
        <w:rPr>
          <w:color w:val="000000"/>
        </w:rPr>
        <w:t xml:space="preserve"> Estos lenguajes están orientados a las máquinas, depende mucho de la capacidad de la misma, además son más fáciles de utilizar. Dentro de estos lenguajes necesita el programador conocer la máquina, estos lenguajes se dividen:</w:t>
      </w:r>
    </w:p>
    <w:p w14:paraId="00000156" w14:textId="77777777" w:rsidR="009C5BC8" w:rsidRDefault="003D4812">
      <w:pPr>
        <w:numPr>
          <w:ilvl w:val="0"/>
          <w:numId w:val="34"/>
        </w:numPr>
        <w:pBdr>
          <w:top w:val="nil"/>
          <w:left w:val="nil"/>
          <w:bottom w:val="nil"/>
          <w:right w:val="nil"/>
          <w:between w:val="nil"/>
        </w:pBdr>
        <w:tabs>
          <w:tab w:val="center" w:pos="4252"/>
          <w:tab w:val="right" w:pos="8504"/>
        </w:tabs>
        <w:spacing w:after="0"/>
      </w:pPr>
      <w:r>
        <w:rPr>
          <w:b/>
          <w:color w:val="000000"/>
        </w:rPr>
        <w:t xml:space="preserve">Lenguaje Máquina. – </w:t>
      </w:r>
      <w:r>
        <w:rPr>
          <w:color w:val="000000"/>
        </w:rPr>
        <w:t>Este lenguaje de programación está formado por números binarios es decir 0 y 1 para poder comunicarse con una computadora. (Redator Rock Content, 2020).</w:t>
      </w:r>
    </w:p>
    <w:p w14:paraId="00000157" w14:textId="77777777" w:rsidR="009C5BC8" w:rsidRDefault="003D4812">
      <w:pPr>
        <w:numPr>
          <w:ilvl w:val="0"/>
          <w:numId w:val="34"/>
        </w:numPr>
        <w:pBdr>
          <w:top w:val="nil"/>
          <w:left w:val="nil"/>
          <w:bottom w:val="nil"/>
          <w:right w:val="nil"/>
          <w:between w:val="nil"/>
        </w:pBdr>
        <w:tabs>
          <w:tab w:val="center" w:pos="4252"/>
          <w:tab w:val="right" w:pos="8504"/>
        </w:tabs>
        <w:spacing w:after="0"/>
      </w:pPr>
      <w:r>
        <w:rPr>
          <w:b/>
          <w:color w:val="000000"/>
        </w:rPr>
        <w:t xml:space="preserve">Lenguaje Ensamblador. – </w:t>
      </w:r>
      <w:r>
        <w:rPr>
          <w:color w:val="000000"/>
        </w:rPr>
        <w:t xml:space="preserve">Este lenguaje sustituye al lenguaje máquina, está escrito en un idioma que entiende el programador y es tratado por un programa ensamblador para poderlo transformarlo en un lenguaje que entienda la máquina. (Redator Rock Content, 2020). </w:t>
      </w:r>
    </w:p>
    <w:p w14:paraId="0000015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Lenguajes de alto nivel. – </w:t>
      </w:r>
      <w:r>
        <w:rPr>
          <w:color w:val="000000"/>
        </w:rPr>
        <w:t xml:space="preserve">Estos lenguajes de programación son muy fáciles de aprender, ya que usan palabras o comandos en un lenguaje que pueda entender el programador, para </w:t>
      </w:r>
      <w:r>
        <w:rPr>
          <w:color w:val="000000"/>
        </w:rPr>
        <w:lastRenderedPageBreak/>
        <w:t>ejecutar la programación se traduce al lenguaje máquina con la utilización de traductores y compiladores. (Redator Rock Content, 2020).</w:t>
      </w:r>
    </w:p>
    <w:p w14:paraId="00000159" w14:textId="77777777" w:rsidR="009C5BC8" w:rsidRDefault="003D4812">
      <w:pPr>
        <w:numPr>
          <w:ilvl w:val="0"/>
          <w:numId w:val="33"/>
        </w:numPr>
        <w:pBdr>
          <w:top w:val="nil"/>
          <w:left w:val="nil"/>
          <w:bottom w:val="nil"/>
          <w:right w:val="nil"/>
          <w:between w:val="nil"/>
        </w:pBdr>
        <w:tabs>
          <w:tab w:val="center" w:pos="4252"/>
          <w:tab w:val="right" w:pos="8504"/>
        </w:tabs>
        <w:spacing w:after="0"/>
      </w:pPr>
      <w:r>
        <w:rPr>
          <w:b/>
          <w:color w:val="000000"/>
        </w:rPr>
        <w:t xml:space="preserve">Traductor. – </w:t>
      </w:r>
      <w:r>
        <w:rPr>
          <w:color w:val="000000"/>
        </w:rPr>
        <w:t>Traduce los programas escritos en un lenguaje de programación a lenguaje máquina para poderlo ejecutar. (Redator Rock Content, 2020).</w:t>
      </w:r>
    </w:p>
    <w:p w14:paraId="0000015A" w14:textId="77777777" w:rsidR="009C5BC8" w:rsidRDefault="003D4812">
      <w:pPr>
        <w:numPr>
          <w:ilvl w:val="0"/>
          <w:numId w:val="33"/>
        </w:numPr>
        <w:pBdr>
          <w:top w:val="nil"/>
          <w:left w:val="nil"/>
          <w:bottom w:val="nil"/>
          <w:right w:val="nil"/>
          <w:between w:val="nil"/>
        </w:pBdr>
        <w:tabs>
          <w:tab w:val="center" w:pos="4252"/>
          <w:tab w:val="right" w:pos="8504"/>
        </w:tabs>
        <w:spacing w:after="0"/>
      </w:pPr>
      <w:r>
        <w:rPr>
          <w:b/>
          <w:color w:val="000000"/>
        </w:rPr>
        <w:t xml:space="preserve">Compilador. – </w:t>
      </w:r>
      <w:r>
        <w:rPr>
          <w:color w:val="000000"/>
        </w:rPr>
        <w:t>Permite traducir todo el programa una vez, esto genera que el programa se ejecute más rápido. (Redator Rock Content, 2020).</w:t>
      </w:r>
    </w:p>
    <w:p w14:paraId="0000015B"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91" w:name="_heading=h.41mghml" w:colFirst="0" w:colLast="0"/>
      <w:bookmarkEnd w:id="91"/>
      <w:r>
        <w:rPr>
          <w:b/>
          <w:color w:val="000000"/>
        </w:rPr>
        <w:t>FRAMEWORK DE DESARROLLO WEB</w:t>
      </w:r>
    </w:p>
    <w:p w14:paraId="0000015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 Un Framework es un entorno o marco de trabajo, con una serie de clases, funciones y estructuras de directorios para mejorar el código y fomentar buenas prácticas al momento de desarrollar un proyecto. Los objetivos de un Framework son:</w:t>
      </w:r>
    </w:p>
    <w:p w14:paraId="0000015D" w14:textId="77777777" w:rsidR="009C5BC8" w:rsidRDefault="003D4812">
      <w:pPr>
        <w:numPr>
          <w:ilvl w:val="0"/>
          <w:numId w:val="24"/>
        </w:numPr>
        <w:pBdr>
          <w:top w:val="nil"/>
          <w:left w:val="nil"/>
          <w:bottom w:val="nil"/>
          <w:right w:val="nil"/>
          <w:between w:val="nil"/>
        </w:pBdr>
        <w:tabs>
          <w:tab w:val="center" w:pos="4252"/>
          <w:tab w:val="right" w:pos="8504"/>
        </w:tabs>
        <w:spacing w:after="0"/>
      </w:pPr>
      <w:r>
        <w:rPr>
          <w:color w:val="000000"/>
        </w:rPr>
        <w:t>Evitar tareas repetitivas.</w:t>
      </w:r>
    </w:p>
    <w:p w14:paraId="0000015E" w14:textId="77777777" w:rsidR="009C5BC8" w:rsidRDefault="003D4812">
      <w:pPr>
        <w:numPr>
          <w:ilvl w:val="0"/>
          <w:numId w:val="24"/>
        </w:numPr>
        <w:pBdr>
          <w:top w:val="nil"/>
          <w:left w:val="nil"/>
          <w:bottom w:val="nil"/>
          <w:right w:val="nil"/>
          <w:between w:val="nil"/>
        </w:pBdr>
        <w:tabs>
          <w:tab w:val="center" w:pos="4252"/>
          <w:tab w:val="right" w:pos="8504"/>
        </w:tabs>
        <w:spacing w:after="0"/>
      </w:pPr>
      <w:r>
        <w:rPr>
          <w:color w:val="000000"/>
        </w:rPr>
        <w:t>Aumentar la productividad.</w:t>
      </w:r>
    </w:p>
    <w:p w14:paraId="0000015F" w14:textId="77777777" w:rsidR="009C5BC8" w:rsidRDefault="003D4812">
      <w:pPr>
        <w:numPr>
          <w:ilvl w:val="0"/>
          <w:numId w:val="24"/>
        </w:numPr>
        <w:pBdr>
          <w:top w:val="nil"/>
          <w:left w:val="nil"/>
          <w:bottom w:val="nil"/>
          <w:right w:val="nil"/>
          <w:between w:val="nil"/>
        </w:pBdr>
        <w:tabs>
          <w:tab w:val="center" w:pos="4252"/>
          <w:tab w:val="right" w:pos="8504"/>
        </w:tabs>
        <w:spacing w:after="0"/>
      </w:pPr>
      <w:r>
        <w:rPr>
          <w:color w:val="000000"/>
        </w:rPr>
        <w:t>Favorece al trabajo en equipo.</w:t>
      </w:r>
    </w:p>
    <w:p w14:paraId="00000160" w14:textId="77777777" w:rsidR="009C5BC8" w:rsidRDefault="003D4812">
      <w:pPr>
        <w:numPr>
          <w:ilvl w:val="0"/>
          <w:numId w:val="24"/>
        </w:numPr>
        <w:pBdr>
          <w:top w:val="nil"/>
          <w:left w:val="nil"/>
          <w:bottom w:val="nil"/>
          <w:right w:val="nil"/>
          <w:between w:val="nil"/>
        </w:pBdr>
        <w:tabs>
          <w:tab w:val="center" w:pos="4252"/>
          <w:tab w:val="right" w:pos="8504"/>
        </w:tabs>
        <w:spacing w:after="0"/>
      </w:pPr>
      <w:r>
        <w:rPr>
          <w:color w:val="000000"/>
        </w:rPr>
        <w:t>Infundir buenas prácticas de programación.</w:t>
      </w:r>
    </w:p>
    <w:p w14:paraId="0000016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Existen una gran variedad Framework para desarrollar </w:t>
      </w:r>
      <w:sdt>
        <w:sdtPr>
          <w:tag w:val="goog_rdk_0"/>
          <w:id w:val="1868255430"/>
        </w:sdtPr>
        <w:sdtContent>
          <w:commentRangeStart w:id="92"/>
        </w:sdtContent>
      </w:sdt>
      <w:r>
        <w:rPr>
          <w:color w:val="000000"/>
        </w:rPr>
        <w:t>aplicaciones</w:t>
      </w:r>
      <w:commentRangeEnd w:id="92"/>
      <w:r>
        <w:commentReference w:id="92"/>
      </w:r>
      <w:r>
        <w:rPr>
          <w:color w:val="000000"/>
        </w:rPr>
        <w:t xml:space="preserve"> web que permite ayudar a la organización con el grupo de trabajo y el control del código, además, garantiza la mayor productividad del desarrollo de la aplicación y minimiza los errores. (neoattack, n.d.).</w:t>
      </w:r>
    </w:p>
    <w:p w14:paraId="00000162"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93" w:name="_heading=h.2grqrue" w:colFirst="0" w:colLast="0"/>
      <w:bookmarkEnd w:id="93"/>
      <w:r>
        <w:rPr>
          <w:b/>
          <w:color w:val="000000"/>
        </w:rPr>
        <w:lastRenderedPageBreak/>
        <w:t xml:space="preserve">Symfony </w:t>
      </w:r>
    </w:p>
    <w:p w14:paraId="00000163" w14:textId="77777777" w:rsidR="009C5BC8" w:rsidRDefault="003D4812">
      <w:pPr>
        <w:keepNext/>
        <w:pBdr>
          <w:top w:val="nil"/>
          <w:left w:val="nil"/>
          <w:bottom w:val="nil"/>
          <w:right w:val="nil"/>
          <w:between w:val="nil"/>
        </w:pBdr>
        <w:spacing w:after="0"/>
        <w:ind w:left="720" w:firstLine="0"/>
        <w:rPr>
          <w:b/>
          <w:i/>
          <w:color w:val="000000"/>
        </w:rPr>
      </w:pPr>
      <w:bookmarkStart w:id="94" w:name="_heading=h.vx1227" w:colFirst="0" w:colLast="0"/>
      <w:bookmarkEnd w:id="94"/>
      <w:r>
        <w:rPr>
          <w:b/>
          <w:color w:val="000000"/>
        </w:rPr>
        <w:t>Figura 6</w:t>
      </w:r>
      <w:r>
        <w:rPr>
          <w:b/>
          <w:i/>
          <w:color w:val="000000"/>
        </w:rPr>
        <w:br/>
        <w:t xml:space="preserve"> </w:t>
      </w:r>
      <w:r>
        <w:rPr>
          <w:i/>
          <w:color w:val="000000"/>
        </w:rPr>
        <w:t>Symfony</w:t>
      </w:r>
    </w:p>
    <w:p w14:paraId="00000164"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3318152" cy="2178496"/>
            <wp:effectExtent l="0" t="0" r="0" b="0"/>
            <wp:docPr id="156" name="image21.png" descr="Symfony, High Performance PHP Framework for Web Development"/>
            <wp:cNvGraphicFramePr/>
            <a:graphic xmlns:a="http://schemas.openxmlformats.org/drawingml/2006/main">
              <a:graphicData uri="http://schemas.openxmlformats.org/drawingml/2006/picture">
                <pic:pic xmlns:pic="http://schemas.openxmlformats.org/drawingml/2006/picture">
                  <pic:nvPicPr>
                    <pic:cNvPr id="0" name="image21.png" descr="Symfony, High Performance PHP Framework for Web Development"/>
                    <pic:cNvPicPr preferRelativeResize="0"/>
                  </pic:nvPicPr>
                  <pic:blipFill>
                    <a:blip r:embed="rId19"/>
                    <a:srcRect l="9321" t="3881" r="12564"/>
                    <a:stretch>
                      <a:fillRect/>
                    </a:stretch>
                  </pic:blipFill>
                  <pic:spPr>
                    <a:xfrm>
                      <a:off x="0" y="0"/>
                      <a:ext cx="3318152" cy="2178496"/>
                    </a:xfrm>
                    <a:prstGeom prst="rect">
                      <a:avLst/>
                    </a:prstGeom>
                    <a:ln/>
                  </pic:spPr>
                </pic:pic>
              </a:graphicData>
            </a:graphic>
          </wp:inline>
        </w:drawing>
      </w:r>
    </w:p>
    <w:p w14:paraId="00000165"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Fuente: symfony.png (1500×800) </w:t>
      </w:r>
    </w:p>
    <w:p w14:paraId="0000016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el framework más utilizado por empresas digitales y preferido por varios programadores web, además aporta una estructura MVC (Modelo Vista Controlador), está compuesto por numerosos componentes reutilizables. (neoattack, n.d.).</w:t>
      </w:r>
    </w:p>
    <w:p w14:paraId="00000167"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Características:</w:t>
      </w:r>
    </w:p>
    <w:p w14:paraId="00000168" w14:textId="77777777" w:rsidR="009C5BC8" w:rsidRDefault="003D4812">
      <w:pPr>
        <w:numPr>
          <w:ilvl w:val="0"/>
          <w:numId w:val="25"/>
        </w:numPr>
        <w:pBdr>
          <w:top w:val="nil"/>
          <w:left w:val="nil"/>
          <w:bottom w:val="nil"/>
          <w:right w:val="nil"/>
          <w:between w:val="nil"/>
        </w:pBdr>
        <w:tabs>
          <w:tab w:val="center" w:pos="4252"/>
          <w:tab w:val="right" w:pos="8504"/>
        </w:tabs>
        <w:spacing w:after="0"/>
      </w:pPr>
      <w:r>
        <w:rPr>
          <w:color w:val="000000"/>
        </w:rPr>
        <w:t>Tiene mayores estándares al momento de limpiar el código.</w:t>
      </w:r>
    </w:p>
    <w:p w14:paraId="00000169" w14:textId="77777777" w:rsidR="009C5BC8" w:rsidRDefault="003D4812">
      <w:pPr>
        <w:numPr>
          <w:ilvl w:val="0"/>
          <w:numId w:val="25"/>
        </w:numPr>
        <w:pBdr>
          <w:top w:val="nil"/>
          <w:left w:val="nil"/>
          <w:bottom w:val="nil"/>
          <w:right w:val="nil"/>
          <w:between w:val="nil"/>
        </w:pBdr>
        <w:tabs>
          <w:tab w:val="center" w:pos="4252"/>
          <w:tab w:val="right" w:pos="8504"/>
        </w:tabs>
        <w:spacing w:after="0"/>
      </w:pPr>
      <w:r>
        <w:rPr>
          <w:color w:val="000000"/>
        </w:rPr>
        <w:t>Mejores prácticas de programación.</w:t>
      </w:r>
    </w:p>
    <w:p w14:paraId="0000016A" w14:textId="77777777" w:rsidR="009C5BC8" w:rsidRDefault="003D4812">
      <w:pPr>
        <w:numPr>
          <w:ilvl w:val="0"/>
          <w:numId w:val="25"/>
        </w:numPr>
        <w:pBdr>
          <w:top w:val="nil"/>
          <w:left w:val="nil"/>
          <w:bottom w:val="nil"/>
          <w:right w:val="nil"/>
          <w:between w:val="nil"/>
        </w:pBdr>
        <w:tabs>
          <w:tab w:val="center" w:pos="4252"/>
          <w:tab w:val="right" w:pos="8504"/>
        </w:tabs>
        <w:spacing w:after="0"/>
      </w:pPr>
      <w:r>
        <w:rPr>
          <w:color w:val="000000"/>
        </w:rPr>
        <w:t>Permite la creación de app en distintos idiomas.</w:t>
      </w:r>
    </w:p>
    <w:p w14:paraId="0000016B" w14:textId="77777777" w:rsidR="009C5BC8" w:rsidRDefault="003D4812">
      <w:pPr>
        <w:numPr>
          <w:ilvl w:val="0"/>
          <w:numId w:val="25"/>
        </w:numPr>
        <w:pBdr>
          <w:top w:val="nil"/>
          <w:left w:val="nil"/>
          <w:bottom w:val="nil"/>
          <w:right w:val="nil"/>
          <w:between w:val="nil"/>
        </w:pBdr>
        <w:tabs>
          <w:tab w:val="center" w:pos="4252"/>
          <w:tab w:val="right" w:pos="8504"/>
        </w:tabs>
        <w:spacing w:after="0"/>
      </w:pPr>
      <w:r>
        <w:rPr>
          <w:color w:val="000000"/>
        </w:rPr>
        <w:t>Tiene una licencia MIT que permite desarrollar aplicaciones web gratis y Software libre.</w:t>
      </w:r>
    </w:p>
    <w:p w14:paraId="0000016C"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95" w:name="_heading=h.3fwokq0" w:colFirst="0" w:colLast="0"/>
      <w:bookmarkEnd w:id="95"/>
      <w:r>
        <w:rPr>
          <w:b/>
          <w:color w:val="000000"/>
        </w:rPr>
        <w:lastRenderedPageBreak/>
        <w:t>Laravel</w:t>
      </w:r>
    </w:p>
    <w:p w14:paraId="0000016D" w14:textId="77777777" w:rsidR="009C5BC8" w:rsidRDefault="003D4812">
      <w:pPr>
        <w:keepNext/>
        <w:pBdr>
          <w:top w:val="nil"/>
          <w:left w:val="nil"/>
          <w:bottom w:val="nil"/>
          <w:right w:val="nil"/>
          <w:between w:val="nil"/>
        </w:pBdr>
        <w:spacing w:after="0"/>
        <w:ind w:left="720" w:firstLine="0"/>
        <w:rPr>
          <w:i/>
          <w:color w:val="000000"/>
        </w:rPr>
      </w:pPr>
      <w:bookmarkStart w:id="96" w:name="_heading=h.1v1yuxt" w:colFirst="0" w:colLast="0"/>
      <w:bookmarkEnd w:id="96"/>
      <w:r>
        <w:rPr>
          <w:b/>
          <w:color w:val="000000"/>
        </w:rPr>
        <w:t>Figura 7</w:t>
      </w:r>
      <w:r>
        <w:rPr>
          <w:b/>
          <w:i/>
          <w:color w:val="000000"/>
        </w:rPr>
        <w:br/>
      </w:r>
      <w:r>
        <w:rPr>
          <w:i/>
          <w:color w:val="000000"/>
        </w:rPr>
        <w:t>Laravel</w:t>
      </w:r>
    </w:p>
    <w:p w14:paraId="0000016E"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4713739" cy="2127730"/>
            <wp:effectExtent l="0" t="0" r="0" b="0"/>
            <wp:docPr id="159" name="image28.png" descr="Upgrade to PHP 7 in Cloud9 - Marc Llopart"/>
            <wp:cNvGraphicFramePr/>
            <a:graphic xmlns:a="http://schemas.openxmlformats.org/drawingml/2006/main">
              <a:graphicData uri="http://schemas.openxmlformats.org/drawingml/2006/picture">
                <pic:pic xmlns:pic="http://schemas.openxmlformats.org/drawingml/2006/picture">
                  <pic:nvPicPr>
                    <pic:cNvPr id="0" name="image28.png" descr="Upgrade to PHP 7 in Cloud9 - Marc Llopart"/>
                    <pic:cNvPicPr preferRelativeResize="0"/>
                  </pic:nvPicPr>
                  <pic:blipFill>
                    <a:blip r:embed="rId20"/>
                    <a:srcRect l="1621" t="12020" r="1784" b="29808"/>
                    <a:stretch>
                      <a:fillRect/>
                    </a:stretch>
                  </pic:blipFill>
                  <pic:spPr>
                    <a:xfrm>
                      <a:off x="0" y="0"/>
                      <a:ext cx="4713739" cy="2127730"/>
                    </a:xfrm>
                    <a:prstGeom prst="rect">
                      <a:avLst/>
                    </a:prstGeom>
                    <a:ln/>
                  </pic:spPr>
                </pic:pic>
              </a:graphicData>
            </a:graphic>
          </wp:inline>
        </w:drawing>
      </w:r>
    </w:p>
    <w:p w14:paraId="0000016F"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2048 × 1536 (googleusercontent.com)</w:t>
      </w:r>
    </w:p>
    <w:p w14:paraId="00000170"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un framework que utiliza algunos componentes de Symfony, el objetivo de este framework es desarrollar aplicaciones de forma elegante y simple. Se caracteriza por sus funcionalidades para el desarrollo de aplicaciones modernas y fáciles. (neoattack, n.d.).</w:t>
      </w:r>
    </w:p>
    <w:p w14:paraId="00000171"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Características Generales:</w:t>
      </w:r>
    </w:p>
    <w:p w14:paraId="00000172" w14:textId="77777777" w:rsidR="009C5BC8" w:rsidRDefault="003D4812">
      <w:pPr>
        <w:numPr>
          <w:ilvl w:val="0"/>
          <w:numId w:val="26"/>
        </w:numPr>
        <w:pBdr>
          <w:top w:val="nil"/>
          <w:left w:val="nil"/>
          <w:bottom w:val="nil"/>
          <w:right w:val="nil"/>
          <w:between w:val="nil"/>
        </w:pBdr>
        <w:tabs>
          <w:tab w:val="center" w:pos="4252"/>
          <w:tab w:val="right" w:pos="8504"/>
        </w:tabs>
        <w:spacing w:after="0"/>
      </w:pPr>
      <w:r>
        <w:rPr>
          <w:color w:val="000000"/>
        </w:rPr>
        <w:t xml:space="preserve">No tiene tanta complejidad. </w:t>
      </w:r>
    </w:p>
    <w:p w14:paraId="00000173" w14:textId="77777777" w:rsidR="009C5BC8" w:rsidRDefault="003D4812">
      <w:pPr>
        <w:numPr>
          <w:ilvl w:val="0"/>
          <w:numId w:val="26"/>
        </w:numPr>
        <w:pBdr>
          <w:top w:val="nil"/>
          <w:left w:val="nil"/>
          <w:bottom w:val="nil"/>
          <w:right w:val="nil"/>
          <w:between w:val="nil"/>
        </w:pBdr>
        <w:tabs>
          <w:tab w:val="center" w:pos="4252"/>
          <w:tab w:val="right" w:pos="8504"/>
        </w:tabs>
        <w:spacing w:after="0"/>
      </w:pPr>
      <w:r>
        <w:rPr>
          <w:color w:val="000000"/>
        </w:rPr>
        <w:t>Es más rápido al momento de ejecutar un proyecto.</w:t>
      </w:r>
    </w:p>
    <w:p w14:paraId="00000174" w14:textId="77777777" w:rsidR="009C5BC8" w:rsidRDefault="003D4812">
      <w:pPr>
        <w:numPr>
          <w:ilvl w:val="0"/>
          <w:numId w:val="26"/>
        </w:numPr>
        <w:pBdr>
          <w:top w:val="nil"/>
          <w:left w:val="nil"/>
          <w:bottom w:val="nil"/>
          <w:right w:val="nil"/>
          <w:between w:val="nil"/>
        </w:pBdr>
        <w:tabs>
          <w:tab w:val="center" w:pos="4252"/>
          <w:tab w:val="right" w:pos="8504"/>
        </w:tabs>
        <w:spacing w:after="0"/>
      </w:pPr>
      <w:r>
        <w:rPr>
          <w:color w:val="000000"/>
        </w:rPr>
        <w:t>Es más fácil la configuración del ORM.</w:t>
      </w:r>
    </w:p>
    <w:p w14:paraId="00000175" w14:textId="77777777" w:rsidR="009C5BC8" w:rsidRDefault="003D4812">
      <w:pPr>
        <w:numPr>
          <w:ilvl w:val="0"/>
          <w:numId w:val="26"/>
        </w:numPr>
        <w:pBdr>
          <w:top w:val="nil"/>
          <w:left w:val="nil"/>
          <w:bottom w:val="nil"/>
          <w:right w:val="nil"/>
          <w:between w:val="nil"/>
        </w:pBdr>
        <w:tabs>
          <w:tab w:val="center" w:pos="4252"/>
          <w:tab w:val="right" w:pos="8504"/>
        </w:tabs>
        <w:spacing w:after="0"/>
      </w:pPr>
      <w:r>
        <w:rPr>
          <w:color w:val="000000"/>
        </w:rPr>
        <w:t>Utiliza la estructura MVC.</w:t>
      </w:r>
    </w:p>
    <w:p w14:paraId="00000176" w14:textId="77777777" w:rsidR="009C5BC8" w:rsidRDefault="003D4812">
      <w:pPr>
        <w:numPr>
          <w:ilvl w:val="0"/>
          <w:numId w:val="26"/>
        </w:numPr>
        <w:pBdr>
          <w:top w:val="nil"/>
          <w:left w:val="nil"/>
          <w:bottom w:val="nil"/>
          <w:right w:val="nil"/>
          <w:between w:val="nil"/>
        </w:pBdr>
        <w:tabs>
          <w:tab w:val="center" w:pos="4252"/>
          <w:tab w:val="right" w:pos="8504"/>
        </w:tabs>
        <w:spacing w:after="0"/>
      </w:pPr>
      <w:r>
        <w:rPr>
          <w:color w:val="000000"/>
        </w:rPr>
        <w:t>Mejores prácticas de programación.</w:t>
      </w:r>
    </w:p>
    <w:p w14:paraId="00000177"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97" w:name="_heading=h.4f1mdlm" w:colFirst="0" w:colLast="0"/>
      <w:bookmarkEnd w:id="97"/>
      <w:r>
        <w:rPr>
          <w:b/>
          <w:color w:val="000000"/>
        </w:rPr>
        <w:lastRenderedPageBreak/>
        <w:t>CodeIgniter</w:t>
      </w:r>
    </w:p>
    <w:p w14:paraId="00000178" w14:textId="77777777" w:rsidR="009C5BC8" w:rsidRDefault="003D4812">
      <w:pPr>
        <w:keepNext/>
        <w:pBdr>
          <w:top w:val="nil"/>
          <w:left w:val="nil"/>
          <w:bottom w:val="nil"/>
          <w:right w:val="nil"/>
          <w:between w:val="nil"/>
        </w:pBdr>
        <w:spacing w:after="0"/>
        <w:ind w:left="720" w:firstLine="0"/>
        <w:rPr>
          <w:b/>
          <w:i/>
          <w:color w:val="000000"/>
        </w:rPr>
      </w:pPr>
      <w:bookmarkStart w:id="98" w:name="_heading=h.2u6wntf" w:colFirst="0" w:colLast="0"/>
      <w:bookmarkEnd w:id="98"/>
      <w:r>
        <w:rPr>
          <w:b/>
          <w:color w:val="000000"/>
        </w:rPr>
        <w:t>Figura 8</w:t>
      </w:r>
      <w:r>
        <w:rPr>
          <w:b/>
          <w:i/>
          <w:color w:val="000000"/>
        </w:rPr>
        <w:t xml:space="preserve"> </w:t>
      </w:r>
      <w:r>
        <w:rPr>
          <w:b/>
          <w:i/>
          <w:color w:val="000000"/>
        </w:rPr>
        <w:br/>
      </w:r>
      <w:r>
        <w:rPr>
          <w:i/>
          <w:color w:val="000000"/>
        </w:rPr>
        <w:t>CodeIgniter</w:t>
      </w:r>
    </w:p>
    <w:p w14:paraId="00000179"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1553185" cy="2136665"/>
            <wp:effectExtent l="0" t="0" r="0" b="0"/>
            <wp:docPr id="158" name="image26.png" descr="CodeIgniter | 小惡魔- 電腦技術- 工作筆記- AppleBOY - Part 6"/>
            <wp:cNvGraphicFramePr/>
            <a:graphic xmlns:a="http://schemas.openxmlformats.org/drawingml/2006/main">
              <a:graphicData uri="http://schemas.openxmlformats.org/drawingml/2006/picture">
                <pic:pic xmlns:pic="http://schemas.openxmlformats.org/drawingml/2006/picture">
                  <pic:nvPicPr>
                    <pic:cNvPr id="0" name="image26.png" descr="CodeIgniter | 小惡魔- 電腦技術- 工作筆記- AppleBOY - Part 6"/>
                    <pic:cNvPicPr preferRelativeResize="0"/>
                  </pic:nvPicPr>
                  <pic:blipFill>
                    <a:blip r:embed="rId21"/>
                    <a:srcRect/>
                    <a:stretch>
                      <a:fillRect/>
                    </a:stretch>
                  </pic:blipFill>
                  <pic:spPr>
                    <a:xfrm>
                      <a:off x="0" y="0"/>
                      <a:ext cx="1553185" cy="2136665"/>
                    </a:xfrm>
                    <a:prstGeom prst="rect">
                      <a:avLst/>
                    </a:prstGeom>
                    <a:ln/>
                  </pic:spPr>
                </pic:pic>
              </a:graphicData>
            </a:graphic>
          </wp:inline>
        </w:drawing>
      </w:r>
    </w:p>
    <w:p w14:paraId="0000017A"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137 × 189 (wp.com)</w:t>
      </w:r>
    </w:p>
    <w:p w14:paraId="0000017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un Framework para PHP que contiene varias librerías que sirven para el desarrollo de aplicaciones web, es un Framework de código libre, además implementa la estructura MVC (Modelo, Vista, Controlador), utilizado tanto para desarrollar aplicaciones web como de escritorio. (desarrolloweb.com, 2009).</w:t>
      </w:r>
    </w:p>
    <w:p w14:paraId="0000017C" w14:textId="77777777" w:rsidR="009C5BC8" w:rsidRDefault="003D4812">
      <w:pPr>
        <w:pBdr>
          <w:top w:val="nil"/>
          <w:left w:val="nil"/>
          <w:bottom w:val="nil"/>
          <w:right w:val="nil"/>
          <w:between w:val="nil"/>
        </w:pBdr>
        <w:tabs>
          <w:tab w:val="center" w:pos="4252"/>
          <w:tab w:val="right" w:pos="8504"/>
        </w:tabs>
        <w:spacing w:after="0"/>
        <w:ind w:firstLine="0"/>
        <w:rPr>
          <w:b/>
          <w:color w:val="000000"/>
          <w:u w:val="single"/>
        </w:rPr>
      </w:pPr>
      <w:r>
        <w:rPr>
          <w:b/>
          <w:color w:val="000000"/>
        </w:rPr>
        <w:t>Características:</w:t>
      </w:r>
    </w:p>
    <w:p w14:paraId="0000017D" w14:textId="77777777" w:rsidR="009C5BC8" w:rsidRDefault="003D4812">
      <w:pPr>
        <w:numPr>
          <w:ilvl w:val="0"/>
          <w:numId w:val="27"/>
        </w:numPr>
        <w:pBdr>
          <w:top w:val="nil"/>
          <w:left w:val="nil"/>
          <w:bottom w:val="nil"/>
          <w:right w:val="nil"/>
          <w:between w:val="nil"/>
        </w:pBdr>
        <w:tabs>
          <w:tab w:val="center" w:pos="4252"/>
          <w:tab w:val="right" w:pos="8504"/>
        </w:tabs>
        <w:spacing w:after="0"/>
      </w:pPr>
      <w:r>
        <w:rPr>
          <w:color w:val="000000"/>
        </w:rPr>
        <w:t>Es muy ligero por lo que permite que no se sobrecargue el servicio.</w:t>
      </w:r>
    </w:p>
    <w:p w14:paraId="0000017E" w14:textId="77777777" w:rsidR="009C5BC8" w:rsidRDefault="003D4812">
      <w:pPr>
        <w:numPr>
          <w:ilvl w:val="0"/>
          <w:numId w:val="27"/>
        </w:numPr>
        <w:pBdr>
          <w:top w:val="nil"/>
          <w:left w:val="nil"/>
          <w:bottom w:val="nil"/>
          <w:right w:val="nil"/>
          <w:between w:val="nil"/>
        </w:pBdr>
        <w:tabs>
          <w:tab w:val="center" w:pos="4252"/>
          <w:tab w:val="right" w:pos="8504"/>
        </w:tabs>
        <w:spacing w:after="0"/>
      </w:pPr>
      <w:r>
        <w:rPr>
          <w:color w:val="000000"/>
        </w:rPr>
        <w:t>Está basado en la estructura MVC.</w:t>
      </w:r>
    </w:p>
    <w:p w14:paraId="0000017F" w14:textId="77777777" w:rsidR="009C5BC8" w:rsidRDefault="003D4812">
      <w:pPr>
        <w:numPr>
          <w:ilvl w:val="0"/>
          <w:numId w:val="27"/>
        </w:numPr>
        <w:pBdr>
          <w:top w:val="nil"/>
          <w:left w:val="nil"/>
          <w:bottom w:val="nil"/>
          <w:right w:val="nil"/>
          <w:between w:val="nil"/>
        </w:pBdr>
        <w:tabs>
          <w:tab w:val="center" w:pos="4252"/>
          <w:tab w:val="right" w:pos="8504"/>
        </w:tabs>
        <w:spacing w:after="0"/>
      </w:pPr>
      <w:r>
        <w:rPr>
          <w:color w:val="000000"/>
        </w:rPr>
        <w:t>Contiene una licencia Open Source, es decir de código libre.</w:t>
      </w:r>
    </w:p>
    <w:p w14:paraId="00000180" w14:textId="77777777" w:rsidR="009C5BC8" w:rsidRDefault="003D4812">
      <w:pPr>
        <w:numPr>
          <w:ilvl w:val="0"/>
          <w:numId w:val="27"/>
        </w:numPr>
        <w:pBdr>
          <w:top w:val="nil"/>
          <w:left w:val="nil"/>
          <w:bottom w:val="nil"/>
          <w:right w:val="nil"/>
          <w:between w:val="nil"/>
        </w:pBdr>
        <w:tabs>
          <w:tab w:val="center" w:pos="4252"/>
          <w:tab w:val="right" w:pos="8504"/>
        </w:tabs>
        <w:spacing w:after="0"/>
      </w:pPr>
      <w:r>
        <w:rPr>
          <w:color w:val="000000"/>
        </w:rPr>
        <w:t>Mejores prácticas de programación</w:t>
      </w:r>
    </w:p>
    <w:p w14:paraId="00000181"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99" w:name="_heading=h.19c6y18" w:colFirst="0" w:colLast="0"/>
      <w:bookmarkEnd w:id="99"/>
      <w:r>
        <w:rPr>
          <w:b/>
          <w:color w:val="000000"/>
        </w:rPr>
        <w:t>Angular</w:t>
      </w:r>
    </w:p>
    <w:p w14:paraId="00000182"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 </w:t>
      </w:r>
    </w:p>
    <w:p w14:paraId="00000183" w14:textId="77777777" w:rsidR="009C5BC8" w:rsidRDefault="003D4812">
      <w:pPr>
        <w:keepNext/>
        <w:pBdr>
          <w:top w:val="nil"/>
          <w:left w:val="nil"/>
          <w:bottom w:val="nil"/>
          <w:right w:val="nil"/>
          <w:between w:val="nil"/>
        </w:pBdr>
        <w:spacing w:after="0"/>
        <w:ind w:left="720" w:firstLine="0"/>
        <w:rPr>
          <w:b/>
          <w:i/>
          <w:color w:val="000000"/>
        </w:rPr>
      </w:pPr>
      <w:bookmarkStart w:id="100" w:name="_heading=h.3tbugp1" w:colFirst="0" w:colLast="0"/>
      <w:bookmarkEnd w:id="100"/>
      <w:r>
        <w:rPr>
          <w:b/>
          <w:color w:val="000000"/>
        </w:rPr>
        <w:lastRenderedPageBreak/>
        <w:t>Figura 9</w:t>
      </w:r>
      <w:r>
        <w:rPr>
          <w:b/>
          <w:i/>
          <w:color w:val="000000"/>
        </w:rPr>
        <w:br/>
      </w:r>
      <w:r>
        <w:rPr>
          <w:i/>
          <w:color w:val="000000"/>
        </w:rPr>
        <w:t>Angular</w:t>
      </w:r>
    </w:p>
    <w:p w14:paraId="00000184"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1962493" cy="1962493"/>
            <wp:effectExtent l="0" t="0" r="0" b="0"/>
            <wp:docPr id="162" name="image27.png" descr="Angular (web framework) - Wikipedia"/>
            <wp:cNvGraphicFramePr/>
            <a:graphic xmlns:a="http://schemas.openxmlformats.org/drawingml/2006/main">
              <a:graphicData uri="http://schemas.openxmlformats.org/drawingml/2006/picture">
                <pic:pic xmlns:pic="http://schemas.openxmlformats.org/drawingml/2006/picture">
                  <pic:nvPicPr>
                    <pic:cNvPr id="0" name="image27.png" descr="Angular (web framework) - Wikipedia"/>
                    <pic:cNvPicPr preferRelativeResize="0"/>
                  </pic:nvPicPr>
                  <pic:blipFill>
                    <a:blip r:embed="rId22"/>
                    <a:srcRect/>
                    <a:stretch>
                      <a:fillRect/>
                    </a:stretch>
                  </pic:blipFill>
                  <pic:spPr>
                    <a:xfrm>
                      <a:off x="0" y="0"/>
                      <a:ext cx="1962493" cy="1962493"/>
                    </a:xfrm>
                    <a:prstGeom prst="rect">
                      <a:avLst/>
                    </a:prstGeom>
                    <a:ln/>
                  </pic:spPr>
                </pic:pic>
              </a:graphicData>
            </a:graphic>
          </wp:inline>
        </w:drawing>
      </w:r>
    </w:p>
    <w:p w14:paraId="00000185"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Tomado de (desarrolloweb.com, n.d.).</w:t>
      </w:r>
    </w:p>
    <w:p w14:paraId="0000018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un Framework para JavaScript, pero utiliza TypeScript para su programación que permite crear páginas de tipo SPA (Single Page Application), es decir, una aplicación web que no se recarga toda la página del navegador, es muy reactivo y dinámico. Angular es el framework más utilizado para el desarrollo de aplicaciones, sistemas web modernos de lado front-end, (desarrolloweb.com, n.d.).</w:t>
      </w:r>
    </w:p>
    <w:p w14:paraId="00000187"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bookmarkStart w:id="101" w:name="_heading=h.28h4qwu" w:colFirst="0" w:colLast="0"/>
      <w:bookmarkEnd w:id="101"/>
      <w:r>
        <w:rPr>
          <w:b/>
          <w:color w:val="000000"/>
        </w:rPr>
        <w:t>Características:</w:t>
      </w:r>
    </w:p>
    <w:p w14:paraId="00000188" w14:textId="77777777" w:rsidR="009C5BC8" w:rsidRDefault="003D4812">
      <w:pPr>
        <w:numPr>
          <w:ilvl w:val="0"/>
          <w:numId w:val="28"/>
        </w:numPr>
        <w:pBdr>
          <w:top w:val="nil"/>
          <w:left w:val="nil"/>
          <w:bottom w:val="nil"/>
          <w:right w:val="nil"/>
          <w:between w:val="nil"/>
        </w:pBdr>
        <w:tabs>
          <w:tab w:val="center" w:pos="4252"/>
          <w:tab w:val="right" w:pos="8504"/>
        </w:tabs>
        <w:spacing w:after="0"/>
      </w:pPr>
      <w:r>
        <w:rPr>
          <w:color w:val="000000"/>
        </w:rPr>
        <w:t>Contiene un sistema de testing unitario, integración y e2e para la detección de errores.</w:t>
      </w:r>
    </w:p>
    <w:p w14:paraId="00000189" w14:textId="77777777" w:rsidR="009C5BC8" w:rsidRDefault="003D4812">
      <w:pPr>
        <w:numPr>
          <w:ilvl w:val="0"/>
          <w:numId w:val="28"/>
        </w:numPr>
        <w:pBdr>
          <w:top w:val="nil"/>
          <w:left w:val="nil"/>
          <w:bottom w:val="nil"/>
          <w:right w:val="nil"/>
          <w:between w:val="nil"/>
        </w:pBdr>
        <w:tabs>
          <w:tab w:val="center" w:pos="4252"/>
          <w:tab w:val="right" w:pos="8504"/>
        </w:tabs>
        <w:spacing w:after="0"/>
      </w:pPr>
      <w:r>
        <w:rPr>
          <w:color w:val="000000"/>
        </w:rPr>
        <w:t>Se enfoca en modular el código mediante componentes que son reutilizables en todo el proyecto.</w:t>
      </w:r>
    </w:p>
    <w:p w14:paraId="0000018A" w14:textId="77777777" w:rsidR="009C5BC8" w:rsidRDefault="003D4812">
      <w:pPr>
        <w:numPr>
          <w:ilvl w:val="0"/>
          <w:numId w:val="28"/>
        </w:numPr>
        <w:pBdr>
          <w:top w:val="nil"/>
          <w:left w:val="nil"/>
          <w:bottom w:val="nil"/>
          <w:right w:val="nil"/>
          <w:between w:val="nil"/>
        </w:pBdr>
        <w:tabs>
          <w:tab w:val="center" w:pos="4252"/>
          <w:tab w:val="right" w:pos="8504"/>
        </w:tabs>
        <w:spacing w:after="0"/>
      </w:pPr>
      <w:r>
        <w:rPr>
          <w:color w:val="000000"/>
        </w:rPr>
        <w:t>Permite crear aplicaciones web más rápidas y eficaces gracias a su diseño basado en componentes reutilizables.</w:t>
      </w:r>
    </w:p>
    <w:p w14:paraId="0000018B" w14:textId="77777777" w:rsidR="009C5BC8" w:rsidRDefault="003D4812">
      <w:pPr>
        <w:numPr>
          <w:ilvl w:val="0"/>
          <w:numId w:val="28"/>
        </w:numPr>
        <w:pBdr>
          <w:top w:val="nil"/>
          <w:left w:val="nil"/>
          <w:bottom w:val="nil"/>
          <w:right w:val="nil"/>
          <w:between w:val="nil"/>
        </w:pBdr>
        <w:tabs>
          <w:tab w:val="center" w:pos="4252"/>
          <w:tab w:val="right" w:pos="8504"/>
        </w:tabs>
        <w:spacing w:after="0"/>
      </w:pPr>
      <w:r>
        <w:rPr>
          <w:color w:val="000000"/>
        </w:rPr>
        <w:t>Mejores prácticas de programación.</w:t>
      </w:r>
    </w:p>
    <w:p w14:paraId="0000018C"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02" w:name="_heading=h.nmf14n" w:colFirst="0" w:colLast="0"/>
      <w:bookmarkEnd w:id="102"/>
      <w:r>
        <w:rPr>
          <w:b/>
          <w:color w:val="000000"/>
        </w:rPr>
        <w:lastRenderedPageBreak/>
        <w:t>React.</w:t>
      </w:r>
    </w:p>
    <w:p w14:paraId="0000018D" w14:textId="77777777" w:rsidR="009C5BC8" w:rsidRDefault="003D4812">
      <w:pPr>
        <w:keepNext/>
        <w:pBdr>
          <w:top w:val="nil"/>
          <w:left w:val="nil"/>
          <w:bottom w:val="nil"/>
          <w:right w:val="nil"/>
          <w:between w:val="nil"/>
        </w:pBdr>
        <w:spacing w:after="0"/>
        <w:ind w:left="720" w:firstLine="0"/>
        <w:rPr>
          <w:b/>
          <w:i/>
          <w:color w:val="000000"/>
        </w:rPr>
      </w:pPr>
      <w:bookmarkStart w:id="103" w:name="_heading=h.37m2jsg" w:colFirst="0" w:colLast="0"/>
      <w:bookmarkEnd w:id="103"/>
      <w:r>
        <w:rPr>
          <w:b/>
          <w:color w:val="000000"/>
        </w:rPr>
        <w:t>Figura 10</w:t>
      </w:r>
      <w:r>
        <w:rPr>
          <w:b/>
          <w:i/>
          <w:color w:val="000000"/>
        </w:rPr>
        <w:br/>
      </w:r>
      <w:r>
        <w:rPr>
          <w:i/>
          <w:color w:val="000000"/>
        </w:rPr>
        <w:t>React</w:t>
      </w:r>
    </w:p>
    <w:p w14:paraId="0000018E"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2819783" cy="1993430"/>
            <wp:effectExtent l="0" t="0" r="0" b="0"/>
            <wp:docPr id="160" name="image30.png" descr="React (web framework) - Wikipedia"/>
            <wp:cNvGraphicFramePr/>
            <a:graphic xmlns:a="http://schemas.openxmlformats.org/drawingml/2006/main">
              <a:graphicData uri="http://schemas.openxmlformats.org/drawingml/2006/picture">
                <pic:pic xmlns:pic="http://schemas.openxmlformats.org/drawingml/2006/picture">
                  <pic:nvPicPr>
                    <pic:cNvPr id="0" name="image30.png" descr="React (web framework) - Wikipedia"/>
                    <pic:cNvPicPr preferRelativeResize="0"/>
                  </pic:nvPicPr>
                  <pic:blipFill>
                    <a:blip r:embed="rId23"/>
                    <a:srcRect/>
                    <a:stretch>
                      <a:fillRect/>
                    </a:stretch>
                  </pic:blipFill>
                  <pic:spPr>
                    <a:xfrm>
                      <a:off x="0" y="0"/>
                      <a:ext cx="2819783" cy="1993430"/>
                    </a:xfrm>
                    <a:prstGeom prst="rect">
                      <a:avLst/>
                    </a:prstGeom>
                    <a:ln/>
                  </pic:spPr>
                </pic:pic>
              </a:graphicData>
            </a:graphic>
          </wp:inline>
        </w:drawing>
      </w:r>
    </w:p>
    <w:p w14:paraId="0000018F"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1200 × 848 (wikimedia.org)</w:t>
      </w:r>
    </w:p>
    <w:p w14:paraId="00000190"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un framework de JavaScript creado por Facebook, utilizado para la creación de todo tipo de aplicaciones como; web, móvil y mucho más. Este framework es utilizado para la creación del front-end moderno y permite un desarrollo flexible (Equipo Geek, 2020).</w:t>
      </w:r>
    </w:p>
    <w:p w14:paraId="00000191"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Características:</w:t>
      </w:r>
    </w:p>
    <w:p w14:paraId="00000192" w14:textId="77777777" w:rsidR="009C5BC8" w:rsidRDefault="003D4812">
      <w:pPr>
        <w:numPr>
          <w:ilvl w:val="0"/>
          <w:numId w:val="41"/>
        </w:numPr>
        <w:pBdr>
          <w:top w:val="nil"/>
          <w:left w:val="nil"/>
          <w:bottom w:val="nil"/>
          <w:right w:val="nil"/>
          <w:between w:val="nil"/>
        </w:pBdr>
        <w:tabs>
          <w:tab w:val="center" w:pos="4252"/>
          <w:tab w:val="right" w:pos="8504"/>
        </w:tabs>
        <w:spacing w:after="0"/>
      </w:pPr>
      <w:r>
        <w:rPr>
          <w:color w:val="000000"/>
        </w:rPr>
        <w:t>Está compuesto por componentes.</w:t>
      </w:r>
    </w:p>
    <w:p w14:paraId="00000193" w14:textId="77777777" w:rsidR="009C5BC8" w:rsidRDefault="003D4812">
      <w:pPr>
        <w:numPr>
          <w:ilvl w:val="0"/>
          <w:numId w:val="41"/>
        </w:numPr>
        <w:pBdr>
          <w:top w:val="nil"/>
          <w:left w:val="nil"/>
          <w:bottom w:val="nil"/>
          <w:right w:val="nil"/>
          <w:between w:val="nil"/>
        </w:pBdr>
        <w:tabs>
          <w:tab w:val="center" w:pos="4252"/>
          <w:tab w:val="right" w:pos="8504"/>
        </w:tabs>
        <w:spacing w:after="0"/>
      </w:pPr>
      <w:r>
        <w:rPr>
          <w:color w:val="000000"/>
        </w:rPr>
        <w:t>Puede ser utilizado para sustituir partes de otro framework.</w:t>
      </w:r>
    </w:p>
    <w:p w14:paraId="00000194" w14:textId="77777777" w:rsidR="009C5BC8" w:rsidRDefault="003D4812">
      <w:pPr>
        <w:numPr>
          <w:ilvl w:val="0"/>
          <w:numId w:val="41"/>
        </w:numPr>
        <w:pBdr>
          <w:top w:val="nil"/>
          <w:left w:val="nil"/>
          <w:bottom w:val="nil"/>
          <w:right w:val="nil"/>
          <w:between w:val="nil"/>
        </w:pBdr>
        <w:tabs>
          <w:tab w:val="center" w:pos="4252"/>
          <w:tab w:val="right" w:pos="8504"/>
        </w:tabs>
        <w:spacing w:after="0"/>
      </w:pPr>
      <w:r>
        <w:rPr>
          <w:color w:val="000000"/>
        </w:rPr>
        <w:t>Mejores prácticas de programación.</w:t>
      </w:r>
    </w:p>
    <w:p w14:paraId="00000195"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04" w:name="_heading=h.1mrcu09" w:colFirst="0" w:colLast="0"/>
      <w:bookmarkEnd w:id="104"/>
      <w:r>
        <w:rPr>
          <w:b/>
          <w:color w:val="000000"/>
        </w:rPr>
        <w:lastRenderedPageBreak/>
        <w:t>Express.js</w:t>
      </w:r>
    </w:p>
    <w:p w14:paraId="00000196" w14:textId="77777777" w:rsidR="009C5BC8" w:rsidRDefault="003D4812">
      <w:pPr>
        <w:keepNext/>
        <w:pBdr>
          <w:top w:val="nil"/>
          <w:left w:val="nil"/>
          <w:bottom w:val="nil"/>
          <w:right w:val="nil"/>
          <w:between w:val="nil"/>
        </w:pBdr>
        <w:spacing w:after="0"/>
        <w:ind w:left="720" w:firstLine="0"/>
        <w:rPr>
          <w:b/>
          <w:i/>
          <w:color w:val="000000"/>
        </w:rPr>
      </w:pPr>
      <w:bookmarkStart w:id="105" w:name="_heading=h.46r0co2" w:colFirst="0" w:colLast="0"/>
      <w:bookmarkEnd w:id="105"/>
      <w:r>
        <w:rPr>
          <w:b/>
          <w:color w:val="000000"/>
        </w:rPr>
        <w:t>Figura 11</w:t>
      </w:r>
      <w:r>
        <w:rPr>
          <w:b/>
          <w:i/>
          <w:color w:val="000000"/>
        </w:rPr>
        <w:br/>
      </w:r>
      <w:r>
        <w:rPr>
          <w:i/>
          <w:color w:val="000000"/>
        </w:rPr>
        <w:t>Express.js</w:t>
      </w:r>
    </w:p>
    <w:p w14:paraId="00000197"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3472815" cy="1916430"/>
            <wp:effectExtent l="0" t="0" r="0" b="0"/>
            <wp:docPr id="161" name="image29.png" descr="Introducción a express js. Antes de comenzar a utilizar express se… | by  Aarón López Sosa | Medium"/>
            <wp:cNvGraphicFramePr/>
            <a:graphic xmlns:a="http://schemas.openxmlformats.org/drawingml/2006/main">
              <a:graphicData uri="http://schemas.openxmlformats.org/drawingml/2006/picture">
                <pic:pic xmlns:pic="http://schemas.openxmlformats.org/drawingml/2006/picture">
                  <pic:nvPicPr>
                    <pic:cNvPr id="0" name="image29.png" descr="Introducción a express js. Antes de comenzar a utilizar express se… | by  Aarón López Sosa | Medium"/>
                    <pic:cNvPicPr preferRelativeResize="0"/>
                  </pic:nvPicPr>
                  <pic:blipFill>
                    <a:blip r:embed="rId24"/>
                    <a:srcRect/>
                    <a:stretch>
                      <a:fillRect/>
                    </a:stretch>
                  </pic:blipFill>
                  <pic:spPr>
                    <a:xfrm>
                      <a:off x="0" y="0"/>
                      <a:ext cx="3472815" cy="1916430"/>
                    </a:xfrm>
                    <a:prstGeom prst="rect">
                      <a:avLst/>
                    </a:prstGeom>
                    <a:ln/>
                  </pic:spPr>
                </pic:pic>
              </a:graphicData>
            </a:graphic>
          </wp:inline>
        </w:drawing>
      </w:r>
    </w:p>
    <w:p w14:paraId="00000198"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365 × 201 (medium.com)</w:t>
      </w:r>
    </w:p>
    <w:p w14:paraId="0000019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Express es un Framework de Nodejs   que nos permite crear aplicaciones web del lado del servidor utilizando JavaScript. También proporciona mecanismos para:</w:t>
      </w:r>
    </w:p>
    <w:p w14:paraId="0000019A" w14:textId="77777777" w:rsidR="009C5BC8" w:rsidRDefault="003D4812">
      <w:pPr>
        <w:numPr>
          <w:ilvl w:val="0"/>
          <w:numId w:val="51"/>
        </w:numPr>
        <w:pBdr>
          <w:top w:val="nil"/>
          <w:left w:val="nil"/>
          <w:bottom w:val="nil"/>
          <w:right w:val="nil"/>
          <w:between w:val="nil"/>
        </w:pBdr>
        <w:tabs>
          <w:tab w:val="center" w:pos="4252"/>
          <w:tab w:val="right" w:pos="8504"/>
        </w:tabs>
        <w:spacing w:after="0"/>
      </w:pPr>
      <w:r>
        <w:rPr>
          <w:color w:val="000000"/>
        </w:rPr>
        <w:t>Escritura de manejadores de peticiones (rutas).</w:t>
      </w:r>
    </w:p>
    <w:p w14:paraId="0000019B" w14:textId="77777777" w:rsidR="009C5BC8" w:rsidRDefault="003D4812">
      <w:pPr>
        <w:numPr>
          <w:ilvl w:val="0"/>
          <w:numId w:val="51"/>
        </w:numPr>
        <w:pBdr>
          <w:top w:val="nil"/>
          <w:left w:val="nil"/>
          <w:bottom w:val="nil"/>
          <w:right w:val="nil"/>
          <w:between w:val="nil"/>
        </w:pBdr>
        <w:tabs>
          <w:tab w:val="center" w:pos="4252"/>
          <w:tab w:val="right" w:pos="8504"/>
        </w:tabs>
        <w:spacing w:after="0"/>
      </w:pPr>
      <w:r>
        <w:rPr>
          <w:color w:val="000000"/>
        </w:rPr>
        <w:t xml:space="preserve">Integración de motores de plantillas para el desarrollo de vistas. </w:t>
      </w:r>
    </w:p>
    <w:p w14:paraId="0000019C" w14:textId="77777777" w:rsidR="009C5BC8" w:rsidRDefault="003D4812">
      <w:pPr>
        <w:numPr>
          <w:ilvl w:val="0"/>
          <w:numId w:val="51"/>
        </w:numPr>
        <w:pBdr>
          <w:top w:val="nil"/>
          <w:left w:val="nil"/>
          <w:bottom w:val="nil"/>
          <w:right w:val="nil"/>
          <w:between w:val="nil"/>
        </w:pBdr>
        <w:tabs>
          <w:tab w:val="center" w:pos="4252"/>
          <w:tab w:val="right" w:pos="8504"/>
        </w:tabs>
        <w:spacing w:after="0"/>
      </w:pPr>
      <w:r>
        <w:rPr>
          <w:color w:val="000000"/>
        </w:rPr>
        <w:t xml:space="preserve">Se puede añadir peticiones “middleware” adicionales. </w:t>
      </w:r>
    </w:p>
    <w:p w14:paraId="0000019D" w14:textId="77777777" w:rsidR="009C5BC8" w:rsidRDefault="003D4812">
      <w:pPr>
        <w:numPr>
          <w:ilvl w:val="0"/>
          <w:numId w:val="51"/>
        </w:numPr>
        <w:pBdr>
          <w:top w:val="nil"/>
          <w:left w:val="nil"/>
          <w:bottom w:val="nil"/>
          <w:right w:val="nil"/>
          <w:between w:val="nil"/>
        </w:pBdr>
        <w:tabs>
          <w:tab w:val="center" w:pos="4252"/>
          <w:tab w:val="right" w:pos="8504"/>
        </w:tabs>
        <w:spacing w:after="0"/>
      </w:pPr>
      <w:r>
        <w:rPr>
          <w:color w:val="000000"/>
        </w:rPr>
        <w:t>Se puede configurar el puerto que se usará para conectarse y la ubicación de las plantillas que se utilizará para renderizar las respuestas.</w:t>
      </w:r>
    </w:p>
    <w:p w14:paraId="0000019E" w14:textId="77777777" w:rsidR="009C5BC8" w:rsidRDefault="003D4812">
      <w:pPr>
        <w:numPr>
          <w:ilvl w:val="0"/>
          <w:numId w:val="51"/>
        </w:numPr>
        <w:pBdr>
          <w:top w:val="nil"/>
          <w:left w:val="nil"/>
          <w:bottom w:val="nil"/>
          <w:right w:val="nil"/>
          <w:between w:val="nil"/>
        </w:pBdr>
        <w:tabs>
          <w:tab w:val="center" w:pos="4252"/>
          <w:tab w:val="right" w:pos="8504"/>
        </w:tabs>
        <w:spacing w:after="0"/>
      </w:pPr>
      <w:r>
        <w:rPr>
          <w:color w:val="000000"/>
        </w:rPr>
        <w:t>Express reutiliza módulos de otras personas. (DNS Web Docs, 2020)</w:t>
      </w:r>
    </w:p>
    <w:p w14:paraId="0000019F"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106" w:name="_heading=h.2lwamvv" w:colFirst="0" w:colLast="0"/>
      <w:bookmarkEnd w:id="106"/>
      <w:r>
        <w:rPr>
          <w:b/>
          <w:color w:val="000000"/>
        </w:rPr>
        <w:t xml:space="preserve">BASE DE DATOS </w:t>
      </w:r>
    </w:p>
    <w:p w14:paraId="000001A0"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07" w:name="_heading=h.111kx3o" w:colFirst="0" w:colLast="0"/>
      <w:bookmarkEnd w:id="107"/>
      <w:r>
        <w:rPr>
          <w:b/>
          <w:color w:val="000000"/>
        </w:rPr>
        <w:t>Definición</w:t>
      </w:r>
    </w:p>
    <w:p w14:paraId="000001A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Una base de datos o banco de datos son conjuntos de datos relacionados entre sí, organizados y estructurados. Las bases de datos son el resultado producido por las necesidades de las personas de almacenar información. Estas son utilizadas mediante los Sistemas Gestores De Bases De Datos (SGBD).</w:t>
      </w:r>
    </w:p>
    <w:p w14:paraId="000001A2"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08" w:name="_heading=h.3l18frh" w:colFirst="0" w:colLast="0"/>
      <w:bookmarkEnd w:id="108"/>
      <w:r>
        <w:rPr>
          <w:b/>
          <w:color w:val="000000"/>
        </w:rPr>
        <w:lastRenderedPageBreak/>
        <w:t>Componentes de una Base de datos:</w:t>
      </w:r>
    </w:p>
    <w:p w14:paraId="000001A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Campo. - Es el área de almacenar u dato de un mismo tipo. </w:t>
      </w:r>
    </w:p>
    <w:p w14:paraId="000001A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Registro. - Es una colección de datos iguales o de diferente tipo relacionados.  </w:t>
      </w:r>
    </w:p>
    <w:p w14:paraId="000001A5"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Archivo. - Es una colección de registros siendo una estructura.</w:t>
      </w:r>
    </w:p>
    <w:p w14:paraId="000001A6"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09" w:name="_heading=h.206ipza" w:colFirst="0" w:colLast="0"/>
      <w:bookmarkEnd w:id="109"/>
      <w:r>
        <w:rPr>
          <w:b/>
          <w:color w:val="000000"/>
        </w:rPr>
        <w:t>Base de datos SQL</w:t>
      </w:r>
    </w:p>
    <w:p w14:paraId="000001A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una base de datos relacional escrita en el lenguaje SQL (</w:t>
      </w:r>
      <w:r>
        <w:rPr>
          <w:rFonts w:ascii="Open Sans" w:eastAsia="Open Sans" w:hAnsi="Open Sans" w:cs="Open Sans"/>
          <w:color w:val="000000"/>
          <w:sz w:val="23"/>
          <w:szCs w:val="23"/>
          <w:shd w:val="clear" w:color="auto" w:fill="FEFEFE"/>
        </w:rPr>
        <w:t>Structured Query Language</w:t>
      </w:r>
      <w:r>
        <w:rPr>
          <w:color w:val="000000"/>
        </w:rPr>
        <w:t>) o lenguaje estructurado. Este lenguaje según la ANIS (American National Standards Institute), es considerado como un lenguaje estándar para el desarrollo de bases de datos.</w:t>
      </w:r>
    </w:p>
    <w:p w14:paraId="000001A8" w14:textId="77777777" w:rsidR="009C5BC8" w:rsidRDefault="003D4812">
      <w:pPr>
        <w:keepNext/>
        <w:keepLines/>
        <w:numPr>
          <w:ilvl w:val="3"/>
          <w:numId w:val="39"/>
        </w:numPr>
        <w:pBdr>
          <w:top w:val="nil"/>
          <w:left w:val="nil"/>
          <w:bottom w:val="nil"/>
          <w:right w:val="nil"/>
          <w:between w:val="nil"/>
        </w:pBdr>
        <w:spacing w:before="40" w:after="0"/>
        <w:rPr>
          <w:b/>
          <w:i/>
          <w:color w:val="000000"/>
        </w:rPr>
      </w:pPr>
      <w:bookmarkStart w:id="110" w:name="_heading=h.4k668n3" w:colFirst="0" w:colLast="0"/>
      <w:bookmarkEnd w:id="110"/>
      <w:r>
        <w:rPr>
          <w:b/>
          <w:i/>
          <w:color w:val="000000"/>
        </w:rPr>
        <w:t>Historia de la base de datos Relacional.</w:t>
      </w:r>
    </w:p>
    <w:p w14:paraId="000001A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En 1970 Edgar Frank Codd crea el primer modelo relación con el objetivo de optimizar el espacio que ocuparan esos datos, en 1977 IBM creó el lenguaje SEQUEL (Structured English Query Language) con el cual es posible realizar consultas a una base de datos relacional, mientras que en 1986 la ANSI crea un estándar SQL (Structure Query Language) para los lenguajes relacionales. El último estándar y actual es el SQL 2008 que fue adoptado por la ISO. (Quiroz, 2003).</w:t>
      </w:r>
    </w:p>
    <w:p w14:paraId="000001AA" w14:textId="77777777" w:rsidR="009C5BC8" w:rsidRDefault="003D4812">
      <w:pPr>
        <w:keepNext/>
        <w:keepLines/>
        <w:numPr>
          <w:ilvl w:val="3"/>
          <w:numId w:val="39"/>
        </w:numPr>
        <w:pBdr>
          <w:top w:val="nil"/>
          <w:left w:val="nil"/>
          <w:bottom w:val="nil"/>
          <w:right w:val="nil"/>
          <w:between w:val="nil"/>
        </w:pBdr>
        <w:spacing w:before="40" w:after="0"/>
        <w:rPr>
          <w:b/>
          <w:i/>
          <w:color w:val="000000"/>
        </w:rPr>
      </w:pPr>
      <w:bookmarkStart w:id="111" w:name="_heading=h.2zbgiuw" w:colFirst="0" w:colLast="0"/>
      <w:bookmarkEnd w:id="111"/>
      <w:r>
        <w:rPr>
          <w:b/>
          <w:i/>
          <w:color w:val="000000"/>
        </w:rPr>
        <w:t>Modelo Relacional.</w:t>
      </w:r>
    </w:p>
    <w:p w14:paraId="000001A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Basada en la relación de esquemas de Edgar Frank Codd y contiene:</w:t>
      </w:r>
    </w:p>
    <w:p w14:paraId="000001A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Esquema:</w:t>
      </w:r>
      <w:r>
        <w:rPr>
          <w:color w:val="000000"/>
        </w:rPr>
        <w:t xml:space="preserve"> Prácticamente es la definición o estructura de la entidad (tablas) que contiene campos.</w:t>
      </w:r>
    </w:p>
    <w:p w14:paraId="000001AD" w14:textId="77777777" w:rsidR="009C5BC8" w:rsidRDefault="003D4812">
      <w:pPr>
        <w:keepNext/>
        <w:pBdr>
          <w:top w:val="nil"/>
          <w:left w:val="nil"/>
          <w:bottom w:val="nil"/>
          <w:right w:val="nil"/>
          <w:between w:val="nil"/>
        </w:pBdr>
        <w:spacing w:after="200"/>
        <w:ind w:left="284" w:firstLine="0"/>
        <w:rPr>
          <w:i/>
          <w:color w:val="000000"/>
        </w:rPr>
      </w:pPr>
      <w:bookmarkStart w:id="112" w:name="_heading=h.1egqt2p" w:colFirst="0" w:colLast="0"/>
      <w:bookmarkEnd w:id="112"/>
      <w:r>
        <w:rPr>
          <w:b/>
          <w:color w:val="000000"/>
        </w:rPr>
        <w:lastRenderedPageBreak/>
        <w:t>Figura 12</w:t>
      </w:r>
      <w:r>
        <w:rPr>
          <w:i/>
          <w:color w:val="000000"/>
        </w:rPr>
        <w:br/>
        <w:t>Modelo Relacional Esquema</w:t>
      </w:r>
    </w:p>
    <w:p w14:paraId="000001AE" w14:textId="77777777" w:rsidR="009C5BC8" w:rsidRDefault="003D4812">
      <w:r>
        <w:rPr>
          <w:noProof/>
          <w:lang w:val="en-US"/>
        </w:rPr>
        <w:drawing>
          <wp:inline distT="0" distB="0" distL="0" distR="0">
            <wp:extent cx="2177434" cy="2459452"/>
            <wp:effectExtent l="0" t="0" r="0" b="0"/>
            <wp:docPr id="1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2177434" cy="2459452"/>
                    </a:xfrm>
                    <a:prstGeom prst="rect">
                      <a:avLst/>
                    </a:prstGeom>
                    <a:ln/>
                  </pic:spPr>
                </pic:pic>
              </a:graphicData>
            </a:graphic>
          </wp:inline>
        </w:drawing>
      </w:r>
    </w:p>
    <w:p w14:paraId="000001AF" w14:textId="77777777" w:rsidR="009C5BC8" w:rsidRDefault="003D4812">
      <w:pPr>
        <w:rPr>
          <w:i/>
        </w:rPr>
      </w:pPr>
      <w:r>
        <w:t xml:space="preserve">Fuente: </w:t>
      </w:r>
      <w:r>
        <w:rPr>
          <w:i/>
        </w:rPr>
        <w:t>Propia</w:t>
      </w:r>
    </w:p>
    <w:p w14:paraId="000001B0"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En la </w:t>
      </w:r>
      <w:r>
        <w:rPr>
          <w:b/>
          <w:i/>
          <w:color w:val="000000"/>
        </w:rPr>
        <w:t>Figura 13</w:t>
      </w:r>
      <w:r>
        <w:rPr>
          <w:color w:val="000000"/>
        </w:rPr>
        <w:t xml:space="preserve"> tenemos 1 esquema que contiene 2 tablas llamado usuarios y tipo usuario el cual contiene sus respectivos campos y claves primarias.</w:t>
      </w:r>
    </w:p>
    <w:p w14:paraId="000001B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Instancia:</w:t>
      </w:r>
      <w:r>
        <w:rPr>
          <w:color w:val="000000"/>
        </w:rPr>
        <w:t xml:space="preserve"> Es el estado actual que contiene ese esquema (datos que contiene tuplas).</w:t>
      </w:r>
    </w:p>
    <w:p w14:paraId="000001B2" w14:textId="77777777" w:rsidR="009C5BC8" w:rsidRDefault="003D4812">
      <w:pPr>
        <w:keepNext/>
        <w:pBdr>
          <w:top w:val="nil"/>
          <w:left w:val="nil"/>
          <w:bottom w:val="nil"/>
          <w:right w:val="nil"/>
          <w:between w:val="nil"/>
        </w:pBdr>
        <w:spacing w:after="200"/>
        <w:ind w:left="284" w:firstLine="0"/>
        <w:rPr>
          <w:i/>
          <w:color w:val="000000"/>
        </w:rPr>
      </w:pPr>
      <w:bookmarkStart w:id="113" w:name="_heading=h.3ygebqi" w:colFirst="0" w:colLast="0"/>
      <w:bookmarkEnd w:id="113"/>
      <w:r>
        <w:rPr>
          <w:b/>
          <w:color w:val="000000"/>
        </w:rPr>
        <w:t>Figura 13</w:t>
      </w:r>
      <w:r>
        <w:rPr>
          <w:i/>
          <w:color w:val="000000"/>
        </w:rPr>
        <w:br/>
        <w:t>Modelo Relaciona Instancia</w:t>
      </w:r>
    </w:p>
    <w:p w14:paraId="000001B3" w14:textId="77777777" w:rsidR="009C5BC8" w:rsidRDefault="003D4812">
      <w:r>
        <w:rPr>
          <w:noProof/>
          <w:lang w:val="en-US"/>
        </w:rPr>
        <w:drawing>
          <wp:inline distT="0" distB="0" distL="0" distR="0">
            <wp:extent cx="5400040" cy="2292985"/>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400040" cy="2292985"/>
                    </a:xfrm>
                    <a:prstGeom prst="rect">
                      <a:avLst/>
                    </a:prstGeom>
                    <a:ln/>
                  </pic:spPr>
                </pic:pic>
              </a:graphicData>
            </a:graphic>
          </wp:inline>
        </w:drawing>
      </w:r>
    </w:p>
    <w:p w14:paraId="000001B4" w14:textId="77777777" w:rsidR="009C5BC8" w:rsidRDefault="003D4812">
      <w:r>
        <w:lastRenderedPageBreak/>
        <w:t xml:space="preserve">Fuente: </w:t>
      </w:r>
      <w:r>
        <w:rPr>
          <w:i/>
        </w:rPr>
        <w:t>Propia</w:t>
      </w:r>
    </w:p>
    <w:p w14:paraId="000001B5"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Tupla:</w:t>
      </w:r>
      <w:r>
        <w:rPr>
          <w:color w:val="000000"/>
        </w:rPr>
        <w:t xml:space="preserve"> Una tupla es una fila dentro de una tabla.</w:t>
      </w:r>
    </w:p>
    <w:p w14:paraId="000001B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Campos:</w:t>
      </w:r>
      <w:r>
        <w:rPr>
          <w:color w:val="000000"/>
        </w:rPr>
        <w:t xml:space="preserve"> Representa la unidad mínima de información de un estado del esquema.</w:t>
      </w:r>
    </w:p>
    <w:p w14:paraId="000001B7"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14" w:name="_heading=h.2dlolyb" w:colFirst="0" w:colLast="0"/>
      <w:bookmarkEnd w:id="114"/>
      <w:r>
        <w:rPr>
          <w:b/>
          <w:color w:val="000000"/>
        </w:rPr>
        <w:t xml:space="preserve">Base de datos noSQL </w:t>
      </w:r>
    </w:p>
    <w:p w14:paraId="000001B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Se denomina como una base de datos no relacional y se lo caracteriza por ser flexible al momento de crear aplicaciones modernas y no utilizar el lenguaje SQL. Esta base de datos está optimizada para aplicaciones con gran cantidad de datos o información.</w:t>
      </w:r>
    </w:p>
    <w:p w14:paraId="000001B9" w14:textId="77777777" w:rsidR="009C5BC8" w:rsidRDefault="003D4812">
      <w:pPr>
        <w:keepNext/>
        <w:keepLines/>
        <w:numPr>
          <w:ilvl w:val="3"/>
          <w:numId w:val="39"/>
        </w:numPr>
        <w:pBdr>
          <w:top w:val="nil"/>
          <w:left w:val="nil"/>
          <w:bottom w:val="nil"/>
          <w:right w:val="nil"/>
          <w:between w:val="nil"/>
        </w:pBdr>
        <w:spacing w:before="40" w:after="0"/>
        <w:rPr>
          <w:b/>
          <w:i/>
          <w:color w:val="000000"/>
        </w:rPr>
      </w:pPr>
      <w:bookmarkStart w:id="115" w:name="_heading=h.sqyw64" w:colFirst="0" w:colLast="0"/>
      <w:bookmarkEnd w:id="115"/>
      <w:r>
        <w:rPr>
          <w:b/>
          <w:i/>
          <w:color w:val="000000"/>
        </w:rPr>
        <w:t xml:space="preserve">Características </w:t>
      </w:r>
    </w:p>
    <w:p w14:paraId="000001B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Las principales características de una base de datos noSQL son: </w:t>
      </w:r>
    </w:p>
    <w:p w14:paraId="000001BB" w14:textId="77777777" w:rsidR="009C5BC8" w:rsidRDefault="003D4812">
      <w:pPr>
        <w:pBdr>
          <w:top w:val="nil"/>
          <w:left w:val="nil"/>
          <w:bottom w:val="nil"/>
          <w:right w:val="nil"/>
          <w:between w:val="nil"/>
        </w:pBdr>
        <w:tabs>
          <w:tab w:val="center" w:pos="4252"/>
          <w:tab w:val="right" w:pos="8504"/>
        </w:tabs>
        <w:spacing w:after="0"/>
        <w:ind w:firstLine="0"/>
        <w:rPr>
          <w:rFonts w:ascii="Noto Sans Symbols" w:eastAsia="Noto Sans Symbols" w:hAnsi="Noto Sans Symbols" w:cs="Noto Sans Symbols"/>
          <w:color w:val="000000"/>
        </w:rPr>
      </w:pPr>
      <w:r>
        <w:rPr>
          <w:color w:val="000000"/>
        </w:rPr>
        <w:t>La información se almacena a través de documentos.</w:t>
      </w:r>
    </w:p>
    <w:p w14:paraId="000001BC" w14:textId="77777777" w:rsidR="009C5BC8" w:rsidRDefault="003D4812">
      <w:pPr>
        <w:pBdr>
          <w:top w:val="nil"/>
          <w:left w:val="nil"/>
          <w:bottom w:val="nil"/>
          <w:right w:val="nil"/>
          <w:between w:val="nil"/>
        </w:pBdr>
        <w:tabs>
          <w:tab w:val="center" w:pos="4252"/>
          <w:tab w:val="right" w:pos="8504"/>
        </w:tabs>
        <w:spacing w:after="0"/>
        <w:ind w:firstLine="0"/>
        <w:rPr>
          <w:rFonts w:ascii="Noto Sans Symbols" w:eastAsia="Noto Sans Symbols" w:hAnsi="Noto Sans Symbols" w:cs="Noto Sans Symbols"/>
          <w:color w:val="000000"/>
        </w:rPr>
      </w:pPr>
      <w:r>
        <w:rPr>
          <w:color w:val="000000"/>
        </w:rPr>
        <w:t> Son muy útiles para gestionar la información no estructurada.</w:t>
      </w:r>
    </w:p>
    <w:p w14:paraId="000001BD" w14:textId="77777777" w:rsidR="009C5BC8" w:rsidRDefault="003D4812">
      <w:pPr>
        <w:pBdr>
          <w:top w:val="nil"/>
          <w:left w:val="nil"/>
          <w:bottom w:val="nil"/>
          <w:right w:val="nil"/>
          <w:between w:val="nil"/>
        </w:pBdr>
        <w:tabs>
          <w:tab w:val="center" w:pos="4252"/>
          <w:tab w:val="right" w:pos="8504"/>
        </w:tabs>
        <w:spacing w:after="0"/>
        <w:ind w:firstLine="0"/>
        <w:rPr>
          <w:rFonts w:ascii="Noto Sans Symbols" w:eastAsia="Noto Sans Symbols" w:hAnsi="Noto Sans Symbols" w:cs="Noto Sans Symbols"/>
          <w:color w:val="000000"/>
        </w:rPr>
      </w:pPr>
      <w:r>
        <w:rPr>
          <w:color w:val="000000"/>
        </w:rPr>
        <w:t>No utiliza lenguaje SQL.</w:t>
      </w:r>
    </w:p>
    <w:p w14:paraId="000001BE" w14:textId="77777777" w:rsidR="009C5BC8" w:rsidRDefault="003D4812">
      <w:pPr>
        <w:keepNext/>
        <w:keepLines/>
        <w:numPr>
          <w:ilvl w:val="1"/>
          <w:numId w:val="39"/>
        </w:numPr>
        <w:pBdr>
          <w:top w:val="nil"/>
          <w:left w:val="nil"/>
          <w:bottom w:val="nil"/>
          <w:right w:val="nil"/>
          <w:between w:val="nil"/>
        </w:pBdr>
        <w:spacing w:before="40" w:after="0"/>
        <w:rPr>
          <w:b/>
          <w:color w:val="000000"/>
        </w:rPr>
      </w:pPr>
      <w:bookmarkStart w:id="116" w:name="_heading=h.3cqmetx" w:colFirst="0" w:colLast="0"/>
      <w:bookmarkEnd w:id="116"/>
      <w:r>
        <w:rPr>
          <w:b/>
          <w:color w:val="000000"/>
        </w:rPr>
        <w:t xml:space="preserve"> Protocolo HTTP</w:t>
      </w:r>
    </w:p>
    <w:p w14:paraId="000001B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Según el autor. Ramos &amp; Ramos (2014) afirma: “Lenguaje de marcas de hipertexto que son interpretados por el navegador como comandos de formateo de texto. El protocolo HTTP permite solicitar documentos que contengan hipertexto” (p.3).  De este modo podemos afirmar que el HTTP se basa en la comunicación con Word Wide Web(WWW).</w:t>
      </w:r>
    </w:p>
    <w:p w14:paraId="000001C0" w14:textId="77777777" w:rsidR="009C5BC8" w:rsidRDefault="003D4812">
      <w:pPr>
        <w:keepNext/>
        <w:keepLines/>
        <w:numPr>
          <w:ilvl w:val="2"/>
          <w:numId w:val="39"/>
        </w:numPr>
        <w:pBdr>
          <w:top w:val="nil"/>
          <w:left w:val="nil"/>
          <w:bottom w:val="nil"/>
          <w:right w:val="nil"/>
          <w:between w:val="nil"/>
        </w:pBdr>
        <w:spacing w:before="40" w:after="0"/>
        <w:rPr>
          <w:b/>
          <w:color w:val="000000"/>
        </w:rPr>
      </w:pPr>
      <w:bookmarkStart w:id="117" w:name="_heading=h.1rvwp1q" w:colFirst="0" w:colLast="0"/>
      <w:bookmarkEnd w:id="117"/>
      <w:r>
        <w:rPr>
          <w:b/>
          <w:color w:val="000000"/>
        </w:rPr>
        <w:t>Códigos de estado HTTP</w:t>
      </w:r>
    </w:p>
    <w:p w14:paraId="000001C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Los códigos de estado HTTP nos describen de una forma abreviada el estado de respuesta en el cual se encuentra. A continuación, se presenta los códigos más comunes y su significado  </w:t>
      </w:r>
    </w:p>
    <w:p w14:paraId="000001C2"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 xml:space="preserve">100 (continuar): </w:t>
      </w:r>
      <w:r>
        <w:rPr>
          <w:color w:val="000000"/>
        </w:rPr>
        <w:t>El servidor ha recibido los datos del cliente y está preparado para reenvié una respuesta</w:t>
      </w:r>
      <w:r>
        <w:rPr>
          <w:b/>
          <w:color w:val="000000"/>
        </w:rPr>
        <w:t>.</w:t>
      </w:r>
    </w:p>
    <w:p w14:paraId="000001C3"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lastRenderedPageBreak/>
        <w:t xml:space="preserve">101 (Cambio de protocolo): </w:t>
      </w:r>
      <w:r>
        <w:rPr>
          <w:color w:val="000000"/>
        </w:rPr>
        <w:t>El navegador solicita al servidor que cambie los protocolos.</w:t>
      </w:r>
    </w:p>
    <w:p w14:paraId="000001C4"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 xml:space="preserve">103 (Insinuaciones tempranas): </w:t>
      </w:r>
      <w:r>
        <w:rPr>
          <w:color w:val="000000"/>
        </w:rPr>
        <w:t>El servidor devuelve una respuesta al cliente antes que la información sea procesada.</w:t>
      </w:r>
    </w:p>
    <w:p w14:paraId="000001C5"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 xml:space="preserve">200 (Todo está correcto): </w:t>
      </w:r>
      <w:r>
        <w:rPr>
          <w:color w:val="000000"/>
        </w:rPr>
        <w:t>Este código actúa siempre y cuando el sistema web se comporte de la manera esperada.</w:t>
      </w:r>
    </w:p>
    <w:p w14:paraId="000001C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201 (creado): </w:t>
      </w:r>
      <w:r>
        <w:rPr>
          <w:color w:val="000000"/>
        </w:rPr>
        <w:t>El servidor ha cumplido la solicitud del cliente.</w:t>
      </w:r>
    </w:p>
    <w:p w14:paraId="000001C7"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 xml:space="preserve">202 (Aceptado): </w:t>
      </w:r>
      <w:r>
        <w:rPr>
          <w:color w:val="000000"/>
        </w:rPr>
        <w:t>El servidor ha aceptado los cambios de su navegador, pero todavía sigue en proceso.</w:t>
      </w:r>
      <w:r>
        <w:rPr>
          <w:b/>
          <w:color w:val="000000"/>
        </w:rPr>
        <w:t xml:space="preserve"> </w:t>
      </w:r>
    </w:p>
    <w:p w14:paraId="000001C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204(No Conten): </w:t>
      </w:r>
      <w:r>
        <w:rPr>
          <w:color w:val="000000"/>
        </w:rPr>
        <w:t>Este código nos indica que no existen datos para enviar.</w:t>
      </w:r>
    </w:p>
    <w:p w14:paraId="000001C9"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CA"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CB"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CC"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CD"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CE"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CF"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D0"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D1"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D2"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D3"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1D4"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118" w:name="_heading=h.4bvk7pj" w:colFirst="0" w:colLast="0"/>
      <w:bookmarkEnd w:id="118"/>
      <w:r>
        <w:rPr>
          <w:b/>
          <w:color w:val="000000"/>
        </w:rPr>
        <w:lastRenderedPageBreak/>
        <w:t>CAPÍTULO II</w:t>
      </w:r>
    </w:p>
    <w:p w14:paraId="000001D5" w14:textId="77777777" w:rsidR="009C5BC8" w:rsidRDefault="003D4812">
      <w:pPr>
        <w:keepNext/>
        <w:keepLines/>
        <w:numPr>
          <w:ilvl w:val="1"/>
          <w:numId w:val="8"/>
        </w:numPr>
        <w:pBdr>
          <w:top w:val="nil"/>
          <w:left w:val="nil"/>
          <w:bottom w:val="nil"/>
          <w:right w:val="nil"/>
          <w:between w:val="nil"/>
        </w:pBdr>
        <w:spacing w:before="40" w:after="0"/>
        <w:rPr>
          <w:b/>
          <w:color w:val="000000"/>
        </w:rPr>
      </w:pPr>
      <w:bookmarkStart w:id="119" w:name="_heading=h.2r0uhxc" w:colFirst="0" w:colLast="0"/>
      <w:bookmarkEnd w:id="119"/>
      <w:r>
        <w:rPr>
          <w:b/>
          <w:color w:val="000000"/>
        </w:rPr>
        <w:t>METODOLOGIA DE INVESTIGACION</w:t>
      </w:r>
    </w:p>
    <w:p w14:paraId="000001D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Las metodologías de investigación son un conjunto de procesos y técnicas para llevar acabo el desarrollo de un proyecto de investigación y se enfocan en dos tipos: cuantitativa y cualitativa. Estas metodologías se aplican en diferentes estudios como: científicos, sociales, humanísticas, jurídicas, etc. Dependiendo del tema a investigar se considera </w:t>
      </w:r>
      <w:r>
        <w:t>cuál</w:t>
      </w:r>
      <w:r>
        <w:rPr>
          <w:color w:val="000000"/>
        </w:rPr>
        <w:t xml:space="preserve"> metodología será más óptima para el desarrollo del proyecto (universia, 2020).</w:t>
      </w:r>
    </w:p>
    <w:p w14:paraId="000001D7" w14:textId="77777777" w:rsidR="009C5BC8" w:rsidRDefault="003D4812">
      <w:pPr>
        <w:keepNext/>
        <w:keepLines/>
        <w:numPr>
          <w:ilvl w:val="2"/>
          <w:numId w:val="8"/>
        </w:numPr>
        <w:pBdr>
          <w:top w:val="nil"/>
          <w:left w:val="nil"/>
          <w:bottom w:val="nil"/>
          <w:right w:val="nil"/>
          <w:between w:val="nil"/>
        </w:pBdr>
        <w:spacing w:before="40" w:after="0"/>
        <w:rPr>
          <w:b/>
          <w:color w:val="000000"/>
        </w:rPr>
      </w:pPr>
      <w:bookmarkStart w:id="120" w:name="_heading=h.1664s55" w:colFirst="0" w:colLast="0"/>
      <w:bookmarkEnd w:id="120"/>
      <w:r>
        <w:rPr>
          <w:b/>
          <w:color w:val="000000"/>
        </w:rPr>
        <w:t>Métodos de Investigación</w:t>
      </w:r>
    </w:p>
    <w:p w14:paraId="000001D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Los métodos de investigación que se </w:t>
      </w:r>
      <w:r>
        <w:t>utilizarán</w:t>
      </w:r>
      <w:r>
        <w:rPr>
          <w:color w:val="000000"/>
        </w:rPr>
        <w:t xml:space="preserve"> para el desarrollo </w:t>
      </w:r>
      <w:r>
        <w:t>del presente</w:t>
      </w:r>
      <w:r>
        <w:rPr>
          <w:color w:val="000000"/>
        </w:rPr>
        <w:t xml:space="preserve"> proyecto de investigación serán métodos lógicos. Según Ramos Chagoya,  los métodos de investigación lógicos “se basan en el uso del pensamiento mediante la deducción, el análisis y la síntesis” (2008).</w:t>
      </w:r>
    </w:p>
    <w:p w14:paraId="000001D9"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Método Inductivo. – “</w:t>
      </w:r>
      <w:r>
        <w:rPr>
          <w:color w:val="000000"/>
        </w:rPr>
        <w:t>Tiene como principal objetivo estudiar, observar las características genéricas o comunes de varias realidades para elaborar una propuesta, además, propone un razonamiento ascendente, es decir, comienza desde lo particular o individual hasta lo general” (Abreu, 2014).</w:t>
      </w:r>
    </w:p>
    <w:p w14:paraId="000001D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Método Deductivo. –  </w:t>
      </w:r>
      <w:r>
        <w:rPr>
          <w:color w:val="000000"/>
        </w:rPr>
        <w:t>Abreu (2014) describió que el método deductivo “Permite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 (pág. 200).</w:t>
      </w:r>
    </w:p>
    <w:p w14:paraId="000001D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lastRenderedPageBreak/>
        <w:t xml:space="preserve">Dentro de este proyecto de investigación se utilizará el método inductivo que nos permite integrar y comprender los resultados en un menor tiempo y la deductiva que permite realizar conclusiones en base a los propósitos del sistema web.  </w:t>
      </w:r>
    </w:p>
    <w:p w14:paraId="000001D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Mediante estos métodos, comprobaremos los problemas actuales que existen dentro de la biblioteca del INSTITUTO SUPERIOR TECNOLÓGICO VICENTE LEÓN, por no contar con un sistema web que sirva de apoyo para optimizar el tiempo al momento de realizar los préstamos de libros, como también, el registro de docentes y estudiantes de la misma institución y el manejo del material bibliográfico.</w:t>
      </w:r>
    </w:p>
    <w:p w14:paraId="000001DD" w14:textId="77777777" w:rsidR="009C5BC8" w:rsidRDefault="003D4812">
      <w:pPr>
        <w:keepNext/>
        <w:keepLines/>
        <w:numPr>
          <w:ilvl w:val="2"/>
          <w:numId w:val="8"/>
        </w:numPr>
        <w:pBdr>
          <w:top w:val="nil"/>
          <w:left w:val="nil"/>
          <w:bottom w:val="nil"/>
          <w:right w:val="nil"/>
          <w:between w:val="nil"/>
        </w:pBdr>
        <w:spacing w:before="40" w:after="0"/>
        <w:rPr>
          <w:b/>
          <w:color w:val="000000"/>
        </w:rPr>
      </w:pPr>
      <w:bookmarkStart w:id="121" w:name="_heading=h.3q5sasy" w:colFirst="0" w:colLast="0"/>
      <w:bookmarkEnd w:id="121"/>
      <w:r>
        <w:rPr>
          <w:b/>
          <w:color w:val="000000"/>
        </w:rPr>
        <w:t xml:space="preserve">Técnica de investigación </w:t>
      </w:r>
    </w:p>
    <w:p w14:paraId="000001DE" w14:textId="77777777" w:rsidR="009C5BC8" w:rsidRDefault="003D4812">
      <w:r>
        <w:t xml:space="preserve">“Las técnicas de investigación son instrumentos que nos permiten recolectar información, que al analizar no permite dar una respuesta desde un enfoque cuantitativo o cualitativo” (Ramos Chagoya, 2008). Estas técnicas son elementos muy importantes para el control de los datos obtenidos.  </w:t>
      </w:r>
    </w:p>
    <w:p w14:paraId="000001D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Entrevista. –</w:t>
      </w:r>
      <w:r>
        <w:rPr>
          <w:color w:val="000000"/>
        </w:rPr>
        <w:t xml:space="preserve"> La entrevista se realiza entre 2 o más personas (investigador y entrevistado) con la finalidad de dialogar y poder cambiar ideas u opiniones respecto al tema a tratar. El investigador es la persona que elabora cuidadosamente las preguntas tratando que no sean de doble sentido (Raffino, 2020). </w:t>
      </w:r>
    </w:p>
    <w:p w14:paraId="000001E0"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color w:val="000000"/>
        </w:rPr>
        <w:t xml:space="preserve">Se realizó la entrevista al Ing. LUIS MIGUEL YANCHATIPAN MOLINA administrador de la biblioteca, mediante un banco de preguntas estructuradas previamente para recopilación de información necesaria para el desarrollo de una propuesta tecnológica que cumpla con los requerimientos de la biblioteca y mejore su funcionamiento. </w:t>
      </w:r>
      <w:r>
        <w:rPr>
          <w:b/>
          <w:color w:val="000000"/>
        </w:rPr>
        <w:t>Ver ANEXO A: ENTREVISTA</w:t>
      </w:r>
    </w:p>
    <w:p w14:paraId="000001E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lastRenderedPageBreak/>
        <w:t>Observación. -  “</w:t>
      </w:r>
      <w:r>
        <w:rPr>
          <w:color w:val="000000"/>
        </w:rPr>
        <w:t>La técnica de observación consiste en utilizar los sentidos con la finada de recolectar  la información necesaria para desarrollar el proyecto de investigación” (Arias Gonzales, 2020). Mediante esta técnica identificaremos los recursos, tanto físicos, como recursos humanos y el flujo de procesos dentro de la biblioteca. Se realizaron visitas para conocer los procesos que realizaban de otro punto de vista, buscando de esta manera opiniones diferentes. Estas visitas tienen como objetivo conocer los procesos que realizan dentro de la biblioteca, como:</w:t>
      </w:r>
    </w:p>
    <w:p w14:paraId="000001E2" w14:textId="77777777" w:rsidR="009C5BC8" w:rsidRDefault="003D4812">
      <w:pPr>
        <w:numPr>
          <w:ilvl w:val="0"/>
          <w:numId w:val="21"/>
        </w:numPr>
        <w:pBdr>
          <w:top w:val="nil"/>
          <w:left w:val="nil"/>
          <w:bottom w:val="nil"/>
          <w:right w:val="nil"/>
          <w:between w:val="nil"/>
        </w:pBdr>
        <w:tabs>
          <w:tab w:val="center" w:pos="4252"/>
          <w:tab w:val="right" w:pos="8504"/>
        </w:tabs>
        <w:spacing w:after="0"/>
      </w:pPr>
      <w:r>
        <w:rPr>
          <w:color w:val="000000"/>
        </w:rPr>
        <w:t>Préstamos y devoluciones del material bibliográfico.</w:t>
      </w:r>
    </w:p>
    <w:p w14:paraId="000001E3" w14:textId="77777777" w:rsidR="009C5BC8" w:rsidRDefault="003D4812">
      <w:pPr>
        <w:numPr>
          <w:ilvl w:val="0"/>
          <w:numId w:val="21"/>
        </w:numPr>
        <w:pBdr>
          <w:top w:val="nil"/>
          <w:left w:val="nil"/>
          <w:bottom w:val="nil"/>
          <w:right w:val="nil"/>
          <w:between w:val="nil"/>
        </w:pBdr>
        <w:tabs>
          <w:tab w:val="center" w:pos="4252"/>
          <w:tab w:val="right" w:pos="8504"/>
        </w:tabs>
        <w:spacing w:after="0"/>
      </w:pPr>
      <w:r>
        <w:rPr>
          <w:color w:val="000000"/>
        </w:rPr>
        <w:t>Manejo del material bibliográfico.</w:t>
      </w:r>
    </w:p>
    <w:p w14:paraId="000001E4" w14:textId="77777777" w:rsidR="009C5BC8" w:rsidRDefault="003D4812">
      <w:pPr>
        <w:numPr>
          <w:ilvl w:val="0"/>
          <w:numId w:val="21"/>
        </w:numPr>
        <w:pBdr>
          <w:top w:val="nil"/>
          <w:left w:val="nil"/>
          <w:bottom w:val="nil"/>
          <w:right w:val="nil"/>
          <w:between w:val="nil"/>
        </w:pBdr>
        <w:tabs>
          <w:tab w:val="center" w:pos="4252"/>
          <w:tab w:val="right" w:pos="8504"/>
        </w:tabs>
        <w:spacing w:after="0"/>
      </w:pPr>
      <w:r>
        <w:rPr>
          <w:color w:val="000000"/>
        </w:rPr>
        <w:t xml:space="preserve">Manejo de lectores. </w:t>
      </w:r>
      <w:r>
        <w:rPr>
          <w:b/>
          <w:color w:val="000000"/>
        </w:rPr>
        <w:t xml:space="preserve">Ver ANEXO B: FICHA DE </w:t>
      </w:r>
      <w:r>
        <w:rPr>
          <w:b/>
        </w:rPr>
        <w:t>OBSERVACIÓN</w:t>
      </w:r>
    </w:p>
    <w:p w14:paraId="000001E5" w14:textId="77777777" w:rsidR="009C5BC8" w:rsidRDefault="003D4812">
      <w:pPr>
        <w:keepNext/>
        <w:keepLines/>
        <w:numPr>
          <w:ilvl w:val="1"/>
          <w:numId w:val="8"/>
        </w:numPr>
        <w:pBdr>
          <w:top w:val="nil"/>
          <w:left w:val="nil"/>
          <w:bottom w:val="nil"/>
          <w:right w:val="nil"/>
          <w:between w:val="nil"/>
        </w:pBdr>
        <w:spacing w:before="40" w:after="0"/>
        <w:rPr>
          <w:b/>
          <w:color w:val="000000"/>
        </w:rPr>
      </w:pPr>
      <w:bookmarkStart w:id="122" w:name="_heading=h.25b2l0r" w:colFirst="0" w:colLast="0"/>
      <w:bookmarkEnd w:id="122"/>
      <w:r>
        <w:rPr>
          <w:b/>
          <w:color w:val="000000"/>
        </w:rPr>
        <w:t>METODOLOGÍA DE DESARROLLO DE SOFTWARE</w:t>
      </w:r>
    </w:p>
    <w:p w14:paraId="000001E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 metodología de desarrollo de software se compone de un proceso disciplinado para el desarrollo de software con el fin de entregar al cliente un producto de calidad. Existe varios tipos de metodologías divididos en dos grupos que se presentan a continuación. (Delgado, 2008)</w:t>
      </w:r>
    </w:p>
    <w:p w14:paraId="000001E7" w14:textId="77777777" w:rsidR="009C5BC8" w:rsidRDefault="003D4812">
      <w:pPr>
        <w:numPr>
          <w:ilvl w:val="0"/>
          <w:numId w:val="44"/>
        </w:numPr>
        <w:pBdr>
          <w:top w:val="nil"/>
          <w:left w:val="nil"/>
          <w:bottom w:val="nil"/>
          <w:right w:val="nil"/>
          <w:between w:val="nil"/>
        </w:pBdr>
        <w:tabs>
          <w:tab w:val="center" w:pos="4252"/>
          <w:tab w:val="right" w:pos="8504"/>
        </w:tabs>
        <w:spacing w:after="0"/>
        <w:rPr>
          <w:color w:val="000000"/>
        </w:rPr>
      </w:pPr>
      <w:r>
        <w:rPr>
          <w:color w:val="000000"/>
        </w:rPr>
        <w:t xml:space="preserve">Metodologías Tradicionales. </w:t>
      </w:r>
    </w:p>
    <w:p w14:paraId="000001E8" w14:textId="77777777" w:rsidR="009C5BC8" w:rsidRDefault="003D4812">
      <w:pPr>
        <w:numPr>
          <w:ilvl w:val="0"/>
          <w:numId w:val="44"/>
        </w:numPr>
        <w:pBdr>
          <w:top w:val="nil"/>
          <w:left w:val="nil"/>
          <w:bottom w:val="nil"/>
          <w:right w:val="nil"/>
          <w:between w:val="nil"/>
        </w:pBdr>
        <w:tabs>
          <w:tab w:val="center" w:pos="4252"/>
          <w:tab w:val="right" w:pos="8504"/>
        </w:tabs>
        <w:spacing w:after="0"/>
        <w:rPr>
          <w:b/>
          <w:color w:val="000000"/>
        </w:rPr>
      </w:pPr>
      <w:r>
        <w:rPr>
          <w:color w:val="000000"/>
        </w:rPr>
        <w:t>Metodologías Ágiles.</w:t>
      </w:r>
    </w:p>
    <w:p w14:paraId="000001E9" w14:textId="77777777" w:rsidR="009C5BC8" w:rsidRDefault="003D4812">
      <w:pPr>
        <w:keepNext/>
        <w:keepLines/>
        <w:numPr>
          <w:ilvl w:val="2"/>
          <w:numId w:val="8"/>
        </w:numPr>
        <w:pBdr>
          <w:top w:val="nil"/>
          <w:left w:val="nil"/>
          <w:bottom w:val="nil"/>
          <w:right w:val="nil"/>
          <w:between w:val="nil"/>
        </w:pBdr>
        <w:spacing w:before="40" w:after="0"/>
        <w:rPr>
          <w:b/>
          <w:color w:val="000000"/>
        </w:rPr>
      </w:pPr>
      <w:bookmarkStart w:id="123" w:name="_heading=h.kgcv8k" w:colFirst="0" w:colLast="0"/>
      <w:bookmarkEnd w:id="123"/>
      <w:r>
        <w:rPr>
          <w:b/>
          <w:color w:val="000000"/>
        </w:rPr>
        <w:t>Metodologías Tradicionales</w:t>
      </w:r>
    </w:p>
    <w:p w14:paraId="000001E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Estas metodologías de desarrollo de software son las primeras que surgen como una guía para el desarrollo de un producto con un nivel de calidad. Comienza con la recolección de los requisitos del producto </w:t>
      </w:r>
      <w:sdt>
        <w:sdtPr>
          <w:tag w:val="goog_rdk_1"/>
          <w:id w:val="-645509435"/>
        </w:sdtPr>
        <w:sdtContent>
          <w:commentRangeStart w:id="124"/>
        </w:sdtContent>
      </w:sdt>
      <w:r>
        <w:rPr>
          <w:color w:val="000000"/>
        </w:rPr>
        <w:t>definidos</w:t>
      </w:r>
      <w:commentRangeEnd w:id="124"/>
      <w:r>
        <w:commentReference w:id="124"/>
      </w:r>
      <w:r>
        <w:rPr>
          <w:color w:val="000000"/>
        </w:rPr>
        <w:t xml:space="preserve"> durante el proyecto. Esta metodología se basa en el desarrollo de procesos o fases secuenciales denominado ciclo de vida. (Delgado, 2008).</w:t>
      </w:r>
    </w:p>
    <w:p w14:paraId="000001E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lastRenderedPageBreak/>
        <w:t>Dentro de las metodologías tradicionales, existen varias opciones para el desarrollo de software.</w:t>
      </w:r>
    </w:p>
    <w:p w14:paraId="000001EC" w14:textId="77777777" w:rsidR="009C5BC8" w:rsidRDefault="003D4812">
      <w:pPr>
        <w:numPr>
          <w:ilvl w:val="0"/>
          <w:numId w:val="45"/>
        </w:numPr>
        <w:pBdr>
          <w:top w:val="nil"/>
          <w:left w:val="nil"/>
          <w:bottom w:val="nil"/>
          <w:right w:val="nil"/>
          <w:between w:val="nil"/>
        </w:pBdr>
        <w:tabs>
          <w:tab w:val="center" w:pos="4252"/>
          <w:tab w:val="right" w:pos="8504"/>
        </w:tabs>
        <w:spacing w:after="0"/>
      </w:pPr>
      <w:r>
        <w:rPr>
          <w:color w:val="000000"/>
        </w:rPr>
        <w:t>Metodología en Cascada.</w:t>
      </w:r>
    </w:p>
    <w:p w14:paraId="000001ED" w14:textId="77777777" w:rsidR="009C5BC8" w:rsidRDefault="003D4812">
      <w:pPr>
        <w:numPr>
          <w:ilvl w:val="0"/>
          <w:numId w:val="45"/>
        </w:numPr>
        <w:pBdr>
          <w:top w:val="nil"/>
          <w:left w:val="nil"/>
          <w:bottom w:val="nil"/>
          <w:right w:val="nil"/>
          <w:between w:val="nil"/>
        </w:pBdr>
        <w:tabs>
          <w:tab w:val="center" w:pos="4252"/>
          <w:tab w:val="right" w:pos="8504"/>
        </w:tabs>
        <w:spacing w:after="0"/>
      </w:pPr>
      <w:r>
        <w:rPr>
          <w:color w:val="000000"/>
        </w:rPr>
        <w:t>Metodología RUP (</w:t>
      </w:r>
      <w:r>
        <w:rPr>
          <w:color w:val="000000"/>
          <w:highlight w:val="white"/>
        </w:rPr>
        <w:t>Rational Unified Process</w:t>
      </w:r>
      <w:r>
        <w:rPr>
          <w:color w:val="000000"/>
        </w:rPr>
        <w:t>),</w:t>
      </w:r>
    </w:p>
    <w:p w14:paraId="000001EE" w14:textId="77777777" w:rsidR="009C5BC8" w:rsidRDefault="003D4812">
      <w:pPr>
        <w:keepNext/>
        <w:keepLines/>
        <w:numPr>
          <w:ilvl w:val="3"/>
          <w:numId w:val="8"/>
        </w:numPr>
        <w:pBdr>
          <w:top w:val="nil"/>
          <w:left w:val="nil"/>
          <w:bottom w:val="nil"/>
          <w:right w:val="nil"/>
          <w:between w:val="nil"/>
        </w:pBdr>
        <w:spacing w:before="40" w:after="0"/>
        <w:rPr>
          <w:b/>
          <w:i/>
          <w:color w:val="000000"/>
        </w:rPr>
      </w:pPr>
      <w:bookmarkStart w:id="125" w:name="_heading=h.34g0dwd" w:colFirst="0" w:colLast="0"/>
      <w:bookmarkEnd w:id="125"/>
      <w:r>
        <w:rPr>
          <w:b/>
          <w:i/>
          <w:color w:val="000000"/>
        </w:rPr>
        <w:t>RUP (Rational Unified Process)</w:t>
      </w:r>
    </w:p>
    <w:p w14:paraId="000001E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“Esta metodología tiene como objetivo estructurar y ordenar el desarrollo de un software mediante un conjunto de procesos basados en el ciclo de vida en cascada para transformar los requisitos o requerimientos del usuario en software de calidad” (Pérez, 2011). </w:t>
      </w:r>
    </w:p>
    <w:p w14:paraId="000001F0"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 Dentro de la metodología se definen 9 procesos y fases esenciales para la creación de un software los cuales son:</w:t>
      </w:r>
    </w:p>
    <w:p w14:paraId="000001F1"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Modelado de negocio. -</w:t>
      </w:r>
      <w:r>
        <w:rPr>
          <w:color w:val="000000"/>
        </w:rPr>
        <w:t xml:space="preserve"> Consiste en entender el funcionamiento del negocio.</w:t>
      </w:r>
    </w:p>
    <w:p w14:paraId="000001F2"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Requerimientos. -</w:t>
      </w:r>
      <w:r>
        <w:rPr>
          <w:color w:val="000000"/>
        </w:rPr>
        <w:t xml:space="preserve"> Define la funcionalidad que tendrá el sistema. </w:t>
      </w:r>
    </w:p>
    <w:p w14:paraId="000001F3"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 xml:space="preserve">Análisis y diseño. – </w:t>
      </w:r>
      <w:r>
        <w:rPr>
          <w:color w:val="000000"/>
        </w:rPr>
        <w:t>Se realizarán las interfaces según los requerimientos.</w:t>
      </w:r>
    </w:p>
    <w:p w14:paraId="000001F4"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 xml:space="preserve">Implementación. - </w:t>
      </w:r>
      <w:r>
        <w:rPr>
          <w:color w:val="000000"/>
        </w:rPr>
        <w:t>Consiste en la construcción del sistema.</w:t>
      </w:r>
    </w:p>
    <w:p w14:paraId="000001F5"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Pruebas. –</w:t>
      </w:r>
      <w:r>
        <w:rPr>
          <w:color w:val="000000"/>
        </w:rPr>
        <w:t xml:space="preserve"> Lleva a cabo la corrección de problemas, verificación y validación de calidad del producto. </w:t>
      </w:r>
    </w:p>
    <w:p w14:paraId="000001F6"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Distribución. -</w:t>
      </w:r>
      <w:r>
        <w:rPr>
          <w:color w:val="000000"/>
        </w:rPr>
        <w:t xml:space="preserve"> Consisten en la entrega del producto.</w:t>
      </w:r>
    </w:p>
    <w:p w14:paraId="000001F7"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Administración del Proyecto. -</w:t>
      </w:r>
      <w:r>
        <w:rPr>
          <w:color w:val="000000"/>
        </w:rPr>
        <w:t xml:space="preserve"> Define actividades para planear, presupuestar y dar seguimiento al proyecto.</w:t>
      </w:r>
    </w:p>
    <w:p w14:paraId="000001F8"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Administración de cambios y configuración. -</w:t>
      </w:r>
      <w:r>
        <w:rPr>
          <w:color w:val="000000"/>
        </w:rPr>
        <w:t xml:space="preserve"> Consiste en realizar actualizaciones o crear nuevas versiones del proyecto.</w:t>
      </w:r>
    </w:p>
    <w:p w14:paraId="000001F9" w14:textId="77777777" w:rsidR="009C5BC8" w:rsidRDefault="003D4812">
      <w:pPr>
        <w:numPr>
          <w:ilvl w:val="0"/>
          <w:numId w:val="1"/>
        </w:numPr>
        <w:pBdr>
          <w:top w:val="nil"/>
          <w:left w:val="nil"/>
          <w:bottom w:val="nil"/>
          <w:right w:val="nil"/>
          <w:between w:val="nil"/>
        </w:pBdr>
        <w:tabs>
          <w:tab w:val="center" w:pos="4252"/>
          <w:tab w:val="right" w:pos="8504"/>
        </w:tabs>
        <w:spacing w:after="0"/>
      </w:pPr>
      <w:r>
        <w:rPr>
          <w:b/>
          <w:color w:val="000000"/>
        </w:rPr>
        <w:t>Ambiente. -</w:t>
      </w:r>
      <w:r>
        <w:rPr>
          <w:color w:val="000000"/>
        </w:rPr>
        <w:t xml:space="preserve"> Se realiza el mantenimiento del proyecto.</w:t>
      </w:r>
    </w:p>
    <w:p w14:paraId="000001FA" w14:textId="77777777" w:rsidR="009C5BC8" w:rsidRDefault="003D4812">
      <w:pPr>
        <w:keepNext/>
        <w:pBdr>
          <w:top w:val="nil"/>
          <w:left w:val="nil"/>
          <w:bottom w:val="nil"/>
          <w:right w:val="nil"/>
          <w:between w:val="nil"/>
        </w:pBdr>
        <w:spacing w:after="0"/>
        <w:ind w:left="720" w:firstLine="0"/>
        <w:rPr>
          <w:b/>
          <w:i/>
          <w:color w:val="000000"/>
        </w:rPr>
      </w:pPr>
      <w:bookmarkStart w:id="126" w:name="_heading=h.1jlao46" w:colFirst="0" w:colLast="0"/>
      <w:bookmarkEnd w:id="126"/>
      <w:r>
        <w:rPr>
          <w:b/>
          <w:color w:val="000000"/>
        </w:rPr>
        <w:lastRenderedPageBreak/>
        <w:t>Figura 14</w:t>
      </w:r>
      <w:r>
        <w:rPr>
          <w:b/>
          <w:i/>
          <w:color w:val="000000"/>
        </w:rPr>
        <w:t xml:space="preserve"> </w:t>
      </w:r>
      <w:r>
        <w:rPr>
          <w:b/>
          <w:i/>
          <w:color w:val="000000"/>
        </w:rPr>
        <w:br/>
      </w:r>
      <w:r>
        <w:rPr>
          <w:i/>
          <w:color w:val="000000"/>
        </w:rPr>
        <w:t>Ciclo de vida RUP</w:t>
      </w:r>
    </w:p>
    <w:p w14:paraId="000001FB"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4098744" cy="3074057"/>
            <wp:effectExtent l="0" t="0" r="0" b="0"/>
            <wp:docPr id="165" name="image36.jpg" descr="Resultado de imagen para metodologia RUP ciclo de vida fases"/>
            <wp:cNvGraphicFramePr/>
            <a:graphic xmlns:a="http://schemas.openxmlformats.org/drawingml/2006/main">
              <a:graphicData uri="http://schemas.openxmlformats.org/drawingml/2006/picture">
                <pic:pic xmlns:pic="http://schemas.openxmlformats.org/drawingml/2006/picture">
                  <pic:nvPicPr>
                    <pic:cNvPr id="0" name="image36.jpg" descr="Resultado de imagen para metodologia RUP ciclo de vida fases"/>
                    <pic:cNvPicPr preferRelativeResize="0"/>
                  </pic:nvPicPr>
                  <pic:blipFill>
                    <a:blip r:embed="rId27"/>
                    <a:srcRect/>
                    <a:stretch>
                      <a:fillRect/>
                    </a:stretch>
                  </pic:blipFill>
                  <pic:spPr>
                    <a:xfrm>
                      <a:off x="0" y="0"/>
                      <a:ext cx="4098744" cy="3074057"/>
                    </a:xfrm>
                    <a:prstGeom prst="rect">
                      <a:avLst/>
                    </a:prstGeom>
                    <a:ln/>
                  </pic:spPr>
                </pic:pic>
              </a:graphicData>
            </a:graphic>
          </wp:inline>
        </w:drawing>
      </w:r>
    </w:p>
    <w:p w14:paraId="000001FC"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https://player.slideplayer.es/Milestone%20Consulting/Milestone%20Consulting/Cursos/Archivos%20de%20programa/Rational/RationalUnifiedProcess5.5/process/workflow/ovu_impl.htm</w:t>
      </w:r>
    </w:p>
    <w:p w14:paraId="000001FD" w14:textId="77777777" w:rsidR="009C5BC8" w:rsidRDefault="003D4812">
      <w:pPr>
        <w:keepNext/>
        <w:keepLines/>
        <w:numPr>
          <w:ilvl w:val="2"/>
          <w:numId w:val="8"/>
        </w:numPr>
        <w:pBdr>
          <w:top w:val="nil"/>
          <w:left w:val="nil"/>
          <w:bottom w:val="nil"/>
          <w:right w:val="nil"/>
          <w:between w:val="nil"/>
        </w:pBdr>
        <w:spacing w:before="40" w:after="0"/>
        <w:rPr>
          <w:b/>
          <w:color w:val="000000"/>
        </w:rPr>
      </w:pPr>
      <w:bookmarkStart w:id="127" w:name="_heading=h.43ky6rz" w:colFirst="0" w:colLast="0"/>
      <w:bookmarkEnd w:id="127"/>
      <w:r>
        <w:rPr>
          <w:b/>
          <w:color w:val="000000"/>
        </w:rPr>
        <w:t>Metodologías Ágiles</w:t>
      </w:r>
    </w:p>
    <w:p w14:paraId="000001FE"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Las metodologías ágiles surgen como alternativa para las metodologías tradicionales. TRIGÁS GALLEGO (2012) afirmó que “Las metodologías ágiles son adecuadas en el desarrollo de proyectos donde presenta en su entorno una cierta incertidumbre o es cambiante” (pp. 21-22). Dentro de cada iteración se mostrará un avance continuo de cómo se va desarrollando el proyecto y según su progreso se evaluará la siguiente iteración. Estas son algunas de las metodologías ágiles más usadas:</w:t>
      </w:r>
    </w:p>
    <w:p w14:paraId="000001FF" w14:textId="77777777" w:rsidR="009C5BC8" w:rsidRDefault="003D4812">
      <w:pPr>
        <w:numPr>
          <w:ilvl w:val="0"/>
          <w:numId w:val="46"/>
        </w:numPr>
        <w:pBdr>
          <w:top w:val="nil"/>
          <w:left w:val="nil"/>
          <w:bottom w:val="nil"/>
          <w:right w:val="nil"/>
          <w:between w:val="nil"/>
        </w:pBdr>
        <w:tabs>
          <w:tab w:val="center" w:pos="4252"/>
          <w:tab w:val="right" w:pos="8504"/>
        </w:tabs>
        <w:spacing w:after="0"/>
      </w:pPr>
      <w:r>
        <w:rPr>
          <w:color w:val="000000"/>
        </w:rPr>
        <w:t>XP (</w:t>
      </w:r>
      <w:r>
        <w:rPr>
          <w:b/>
          <w:color w:val="000000"/>
        </w:rPr>
        <w:t>eXpress Programing</w:t>
      </w:r>
      <w:r>
        <w:rPr>
          <w:color w:val="000000"/>
        </w:rPr>
        <w:t>).</w:t>
      </w:r>
    </w:p>
    <w:p w14:paraId="00000200" w14:textId="77777777" w:rsidR="009C5BC8" w:rsidRDefault="003D4812">
      <w:pPr>
        <w:numPr>
          <w:ilvl w:val="0"/>
          <w:numId w:val="46"/>
        </w:numPr>
        <w:pBdr>
          <w:top w:val="nil"/>
          <w:left w:val="nil"/>
          <w:bottom w:val="nil"/>
          <w:right w:val="nil"/>
          <w:between w:val="nil"/>
        </w:pBdr>
        <w:tabs>
          <w:tab w:val="center" w:pos="4252"/>
          <w:tab w:val="right" w:pos="8504"/>
        </w:tabs>
        <w:spacing w:after="0"/>
      </w:pPr>
      <w:r>
        <w:rPr>
          <w:color w:val="000000"/>
        </w:rPr>
        <w:t>SCRUM.</w:t>
      </w:r>
    </w:p>
    <w:p w14:paraId="00000201" w14:textId="77777777" w:rsidR="009C5BC8" w:rsidRDefault="003D4812">
      <w:pPr>
        <w:keepNext/>
        <w:keepLines/>
        <w:numPr>
          <w:ilvl w:val="3"/>
          <w:numId w:val="8"/>
        </w:numPr>
        <w:pBdr>
          <w:top w:val="nil"/>
          <w:left w:val="nil"/>
          <w:bottom w:val="nil"/>
          <w:right w:val="nil"/>
          <w:between w:val="nil"/>
        </w:pBdr>
        <w:spacing w:before="40" w:after="0"/>
        <w:rPr>
          <w:b/>
          <w:i/>
          <w:color w:val="000000"/>
        </w:rPr>
      </w:pPr>
      <w:bookmarkStart w:id="128" w:name="_heading=h.2iq8gzs" w:colFirst="0" w:colLast="0"/>
      <w:bookmarkEnd w:id="128"/>
      <w:r>
        <w:rPr>
          <w:b/>
          <w:i/>
          <w:color w:val="000000"/>
        </w:rPr>
        <w:lastRenderedPageBreak/>
        <w:t>SCRUM</w:t>
      </w:r>
    </w:p>
    <w:p w14:paraId="00000202" w14:textId="77777777" w:rsidR="009C5BC8" w:rsidRDefault="003D4812">
      <w:r>
        <w:t xml:space="preserve">Scrum es utilizado para el desarrollo de proyectos dentro de un entorno de incertidumbre, además de ser una metodología de desarrollo ágil, tiene como principios la creación de iteraciones que comúnmente llamados Sprints dentro de la metodología. Estos Sprints se gestionan en una reunión diaria (TRIGÁS GALLEGO, 2012). Para la creación del sistema bibliotecario, se tomará en cuenta la metodología ágil Scrum, el cual nos brinda un conjunto de prácticas y roles </w:t>
      </w:r>
      <w:r>
        <w:rPr>
          <w:color w:val="000000"/>
        </w:rPr>
        <w:t>ágiles</w:t>
      </w:r>
      <w:r>
        <w:t xml:space="preserve"> para el desarrollo de proyectos.</w:t>
      </w:r>
    </w:p>
    <w:p w14:paraId="00000203" w14:textId="77777777" w:rsidR="009C5BC8" w:rsidRDefault="003D4812">
      <w:pPr>
        <w:keepNext/>
        <w:keepLines/>
        <w:numPr>
          <w:ilvl w:val="3"/>
          <w:numId w:val="8"/>
        </w:numPr>
        <w:pBdr>
          <w:top w:val="nil"/>
          <w:left w:val="nil"/>
          <w:bottom w:val="nil"/>
          <w:right w:val="nil"/>
          <w:between w:val="nil"/>
        </w:pBdr>
        <w:spacing w:before="40" w:after="0"/>
        <w:rPr>
          <w:b/>
          <w:i/>
          <w:color w:val="000000"/>
        </w:rPr>
      </w:pPr>
      <w:bookmarkStart w:id="129" w:name="_heading=h.xvir7l" w:colFirst="0" w:colLast="0"/>
      <w:bookmarkEnd w:id="129"/>
      <w:r>
        <w:rPr>
          <w:b/>
          <w:i/>
          <w:color w:val="000000"/>
        </w:rPr>
        <w:t>Características de Scrum.</w:t>
      </w:r>
    </w:p>
    <w:p w14:paraId="0000020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Scrum es una metodología flexible, el cual establece diferentes procesos o sprint consecutivos para finalizar el proyecto exitosamente. Se basa en el desarrollo de distintos Sprints que se cumplen dentro de un determinado tiempo, en Scrum encontramos varios actores y elementos que intervienen dentro del proyecto.</w:t>
      </w:r>
    </w:p>
    <w:p w14:paraId="00000205"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Otras características de la metodología SCRUM es:</w:t>
      </w:r>
    </w:p>
    <w:p w14:paraId="00000206" w14:textId="77777777" w:rsidR="009C5BC8" w:rsidRDefault="003D4812">
      <w:pPr>
        <w:numPr>
          <w:ilvl w:val="0"/>
          <w:numId w:val="47"/>
        </w:numPr>
        <w:pBdr>
          <w:top w:val="nil"/>
          <w:left w:val="nil"/>
          <w:bottom w:val="nil"/>
          <w:right w:val="nil"/>
          <w:between w:val="nil"/>
        </w:pBdr>
        <w:tabs>
          <w:tab w:val="center" w:pos="4252"/>
          <w:tab w:val="right" w:pos="8504"/>
        </w:tabs>
        <w:spacing w:after="0"/>
        <w:rPr>
          <w:color w:val="000000"/>
        </w:rPr>
      </w:pPr>
      <w:r>
        <w:rPr>
          <w:color w:val="000000"/>
        </w:rPr>
        <w:t xml:space="preserve">Trabajar con una serie de roles con distintas tareas o actividades dentro del proyecto. </w:t>
      </w:r>
    </w:p>
    <w:p w14:paraId="00000207" w14:textId="77777777" w:rsidR="009C5BC8" w:rsidRDefault="003D4812">
      <w:pPr>
        <w:numPr>
          <w:ilvl w:val="0"/>
          <w:numId w:val="47"/>
        </w:numPr>
        <w:pBdr>
          <w:top w:val="nil"/>
          <w:left w:val="nil"/>
          <w:bottom w:val="nil"/>
          <w:right w:val="nil"/>
          <w:between w:val="nil"/>
        </w:pBdr>
        <w:tabs>
          <w:tab w:val="center" w:pos="4252"/>
          <w:tab w:val="right" w:pos="8504"/>
        </w:tabs>
        <w:spacing w:after="0"/>
        <w:rPr>
          <w:color w:val="000000"/>
        </w:rPr>
      </w:pPr>
      <w:r>
        <w:rPr>
          <w:color w:val="000000"/>
        </w:rPr>
        <w:t>El equipo de trabajo organiza las tareas y se auto- dirigen.</w:t>
      </w:r>
    </w:p>
    <w:p w14:paraId="00000208" w14:textId="77777777" w:rsidR="009C5BC8" w:rsidRDefault="003D4812">
      <w:pPr>
        <w:numPr>
          <w:ilvl w:val="0"/>
          <w:numId w:val="47"/>
        </w:numPr>
        <w:pBdr>
          <w:top w:val="nil"/>
          <w:left w:val="nil"/>
          <w:bottom w:val="nil"/>
          <w:right w:val="nil"/>
          <w:between w:val="nil"/>
        </w:pBdr>
        <w:tabs>
          <w:tab w:val="center" w:pos="4252"/>
          <w:tab w:val="right" w:pos="8504"/>
        </w:tabs>
        <w:spacing w:after="0"/>
        <w:rPr>
          <w:color w:val="000000"/>
        </w:rPr>
      </w:pPr>
      <w:r>
        <w:rPr>
          <w:color w:val="000000"/>
        </w:rPr>
        <w:t>Reuniones diarias con el equipo de trabajo para observar el avance del proyecto.</w:t>
      </w:r>
    </w:p>
    <w:p w14:paraId="0000020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Para comprender esta metodología debemos conocer las 5 etapas que componen el ciclo de vida de desarrollo ágil:</w:t>
      </w:r>
    </w:p>
    <w:p w14:paraId="0000020A" w14:textId="77777777" w:rsidR="009C5BC8" w:rsidRDefault="003D4812">
      <w:pPr>
        <w:numPr>
          <w:ilvl w:val="0"/>
          <w:numId w:val="48"/>
        </w:numPr>
        <w:pBdr>
          <w:top w:val="nil"/>
          <w:left w:val="nil"/>
          <w:bottom w:val="nil"/>
          <w:right w:val="nil"/>
          <w:between w:val="nil"/>
        </w:pBdr>
        <w:tabs>
          <w:tab w:val="center" w:pos="4252"/>
          <w:tab w:val="right" w:pos="8504"/>
        </w:tabs>
        <w:spacing w:after="0"/>
        <w:rPr>
          <w:color w:val="000000"/>
        </w:rPr>
      </w:pPr>
      <w:r>
        <w:rPr>
          <w:b/>
          <w:color w:val="000000"/>
        </w:rPr>
        <w:t>Concepto. –</w:t>
      </w:r>
      <w:r>
        <w:rPr>
          <w:color w:val="000000"/>
        </w:rPr>
        <w:t xml:space="preserve"> Se define los requisitos o requerimientos del producto.</w:t>
      </w:r>
    </w:p>
    <w:p w14:paraId="0000020B" w14:textId="77777777" w:rsidR="009C5BC8" w:rsidRDefault="003D4812">
      <w:pPr>
        <w:numPr>
          <w:ilvl w:val="0"/>
          <w:numId w:val="48"/>
        </w:numPr>
        <w:pBdr>
          <w:top w:val="nil"/>
          <w:left w:val="nil"/>
          <w:bottom w:val="nil"/>
          <w:right w:val="nil"/>
          <w:between w:val="nil"/>
        </w:pBdr>
        <w:tabs>
          <w:tab w:val="center" w:pos="4252"/>
          <w:tab w:val="right" w:pos="8504"/>
        </w:tabs>
        <w:spacing w:after="0"/>
        <w:rPr>
          <w:color w:val="000000"/>
        </w:rPr>
      </w:pPr>
      <w:r>
        <w:rPr>
          <w:b/>
          <w:color w:val="000000"/>
        </w:rPr>
        <w:t>Especulación. –</w:t>
      </w:r>
      <w:r>
        <w:rPr>
          <w:color w:val="000000"/>
        </w:rPr>
        <w:t xml:space="preserve">  Dentro de esta fase se revisa se desarrolla los requerimientos del producto.</w:t>
      </w:r>
    </w:p>
    <w:p w14:paraId="0000020C" w14:textId="77777777" w:rsidR="009C5BC8" w:rsidRDefault="003D4812">
      <w:pPr>
        <w:numPr>
          <w:ilvl w:val="0"/>
          <w:numId w:val="48"/>
        </w:numPr>
        <w:pBdr>
          <w:top w:val="nil"/>
          <w:left w:val="nil"/>
          <w:bottom w:val="nil"/>
          <w:right w:val="nil"/>
          <w:between w:val="nil"/>
        </w:pBdr>
        <w:tabs>
          <w:tab w:val="center" w:pos="4252"/>
          <w:tab w:val="right" w:pos="8504"/>
        </w:tabs>
        <w:spacing w:after="0"/>
        <w:rPr>
          <w:color w:val="000000"/>
        </w:rPr>
      </w:pPr>
      <w:r>
        <w:rPr>
          <w:b/>
          <w:color w:val="000000"/>
        </w:rPr>
        <w:lastRenderedPageBreak/>
        <w:t>Exploración. –</w:t>
      </w:r>
      <w:r>
        <w:rPr>
          <w:color w:val="000000"/>
        </w:rPr>
        <w:t xml:space="preserve"> Se incrementa la funcionalidad del producto en la fase de especulación.</w:t>
      </w:r>
    </w:p>
    <w:p w14:paraId="0000020D" w14:textId="77777777" w:rsidR="009C5BC8" w:rsidRDefault="003D4812">
      <w:pPr>
        <w:numPr>
          <w:ilvl w:val="0"/>
          <w:numId w:val="48"/>
        </w:numPr>
        <w:pBdr>
          <w:top w:val="nil"/>
          <w:left w:val="nil"/>
          <w:bottom w:val="nil"/>
          <w:right w:val="nil"/>
          <w:between w:val="nil"/>
        </w:pBdr>
        <w:tabs>
          <w:tab w:val="center" w:pos="4252"/>
          <w:tab w:val="right" w:pos="8504"/>
        </w:tabs>
        <w:spacing w:after="0"/>
        <w:rPr>
          <w:color w:val="000000"/>
        </w:rPr>
      </w:pPr>
      <w:r>
        <w:rPr>
          <w:b/>
          <w:color w:val="000000"/>
        </w:rPr>
        <w:t>Revisión. –</w:t>
      </w:r>
      <w:r>
        <w:rPr>
          <w:color w:val="000000"/>
        </w:rPr>
        <w:t xml:space="preserve"> El equipo de trabajo revisa el avance del producto.</w:t>
      </w:r>
    </w:p>
    <w:p w14:paraId="0000020E" w14:textId="77777777" w:rsidR="009C5BC8" w:rsidRDefault="003D4812">
      <w:pPr>
        <w:numPr>
          <w:ilvl w:val="0"/>
          <w:numId w:val="48"/>
        </w:numPr>
        <w:pBdr>
          <w:top w:val="nil"/>
          <w:left w:val="nil"/>
          <w:bottom w:val="nil"/>
          <w:right w:val="nil"/>
          <w:between w:val="nil"/>
        </w:pBdr>
        <w:tabs>
          <w:tab w:val="center" w:pos="4252"/>
          <w:tab w:val="right" w:pos="8504"/>
        </w:tabs>
        <w:spacing w:after="0"/>
        <w:rPr>
          <w:color w:val="000000"/>
        </w:rPr>
      </w:pPr>
      <w:r>
        <w:rPr>
          <w:b/>
          <w:color w:val="000000"/>
        </w:rPr>
        <w:t>Cierre. –</w:t>
      </w:r>
      <w:r>
        <w:rPr>
          <w:color w:val="000000"/>
        </w:rPr>
        <w:t xml:space="preserve"> Se entrega una versión del producto en una fecha establecida.</w:t>
      </w:r>
    </w:p>
    <w:p w14:paraId="0000020F" w14:textId="77777777" w:rsidR="009C5BC8" w:rsidRDefault="003D4812">
      <w:pPr>
        <w:keepNext/>
        <w:pBdr>
          <w:top w:val="nil"/>
          <w:left w:val="nil"/>
          <w:bottom w:val="nil"/>
          <w:right w:val="nil"/>
          <w:between w:val="nil"/>
        </w:pBdr>
        <w:spacing w:after="0"/>
        <w:ind w:left="720" w:firstLine="0"/>
        <w:rPr>
          <w:b/>
          <w:i/>
          <w:color w:val="000000"/>
        </w:rPr>
      </w:pPr>
      <w:bookmarkStart w:id="130" w:name="_heading=h.3hv69ve" w:colFirst="0" w:colLast="0"/>
      <w:bookmarkEnd w:id="130"/>
      <w:r>
        <w:rPr>
          <w:b/>
          <w:color w:val="000000"/>
        </w:rPr>
        <w:t>Figura 15</w:t>
      </w:r>
      <w:r>
        <w:rPr>
          <w:b/>
          <w:i/>
          <w:color w:val="000000"/>
        </w:rPr>
        <w:br/>
      </w:r>
      <w:r>
        <w:rPr>
          <w:i/>
          <w:color w:val="000000"/>
        </w:rPr>
        <w:t>Etapas del desarrollo ágil</w:t>
      </w:r>
    </w:p>
    <w:p w14:paraId="00000210"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3424326" cy="2281241"/>
            <wp:effectExtent l="0" t="0" r="0" b="0"/>
            <wp:docPr id="166" name="image33.png" descr="https://1.bp.blogspot.com/-JXJ2FbPxlaM/W2CPDFOM12I/AAAAAAAABng/oc2K25qKG30_LgeGLMW995yKsS8O2-oxACLcBGAs/s1600/Etapas_de_un_proyecto_agil_v0.png"/>
            <wp:cNvGraphicFramePr/>
            <a:graphic xmlns:a="http://schemas.openxmlformats.org/drawingml/2006/main">
              <a:graphicData uri="http://schemas.openxmlformats.org/drawingml/2006/picture">
                <pic:pic xmlns:pic="http://schemas.openxmlformats.org/drawingml/2006/picture">
                  <pic:nvPicPr>
                    <pic:cNvPr id="0" name="image33.png" descr="https://1.bp.blogspot.com/-JXJ2FbPxlaM/W2CPDFOM12I/AAAAAAAABng/oc2K25qKG30_LgeGLMW995yKsS8O2-oxACLcBGAs/s1600/Etapas_de_un_proyecto_agil_v0.png"/>
                    <pic:cNvPicPr preferRelativeResize="0"/>
                  </pic:nvPicPr>
                  <pic:blipFill>
                    <a:blip r:embed="rId28"/>
                    <a:srcRect/>
                    <a:stretch>
                      <a:fillRect/>
                    </a:stretch>
                  </pic:blipFill>
                  <pic:spPr>
                    <a:xfrm>
                      <a:off x="0" y="0"/>
                      <a:ext cx="3424326" cy="2281241"/>
                    </a:xfrm>
                    <a:prstGeom prst="rect">
                      <a:avLst/>
                    </a:prstGeom>
                    <a:ln/>
                  </pic:spPr>
                </pic:pic>
              </a:graphicData>
            </a:graphic>
          </wp:inline>
        </w:drawing>
      </w:r>
    </w:p>
    <w:p w14:paraId="00000211"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Tomado de Etapas_de_un_proyecto_agil_v0.png (695×463) (bp.blogspot.com)</w:t>
      </w:r>
    </w:p>
    <w:p w14:paraId="00000212" w14:textId="77777777" w:rsidR="009C5BC8" w:rsidRDefault="003D4812">
      <w:pPr>
        <w:keepNext/>
        <w:keepLines/>
        <w:numPr>
          <w:ilvl w:val="3"/>
          <w:numId w:val="8"/>
        </w:numPr>
        <w:pBdr>
          <w:top w:val="nil"/>
          <w:left w:val="nil"/>
          <w:bottom w:val="nil"/>
          <w:right w:val="nil"/>
          <w:between w:val="nil"/>
        </w:pBdr>
        <w:spacing w:before="40" w:after="0"/>
        <w:rPr>
          <w:b/>
          <w:i/>
          <w:color w:val="000000"/>
        </w:rPr>
      </w:pPr>
      <w:bookmarkStart w:id="131" w:name="_heading=h.1x0gk37" w:colFirst="0" w:colLast="0"/>
      <w:bookmarkEnd w:id="131"/>
      <w:r>
        <w:rPr>
          <w:b/>
          <w:i/>
          <w:color w:val="000000"/>
        </w:rPr>
        <w:t>Roles.</w:t>
      </w:r>
    </w:p>
    <w:p w14:paraId="0000021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Dueños del Producto. –</w:t>
      </w:r>
      <w:r>
        <w:rPr>
          <w:color w:val="000000"/>
        </w:rPr>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14:paraId="00000214" w14:textId="77777777" w:rsidR="009C5BC8" w:rsidRDefault="003D4812">
      <w:pPr>
        <w:keepNext/>
        <w:pBdr>
          <w:top w:val="nil"/>
          <w:left w:val="nil"/>
          <w:bottom w:val="nil"/>
          <w:right w:val="nil"/>
          <w:between w:val="nil"/>
        </w:pBdr>
        <w:spacing w:after="0"/>
        <w:ind w:left="720" w:firstLine="0"/>
        <w:rPr>
          <w:b/>
          <w:i/>
          <w:color w:val="000000"/>
        </w:rPr>
      </w:pPr>
      <w:bookmarkStart w:id="132" w:name="_heading=h.4h042r0" w:colFirst="0" w:colLast="0"/>
      <w:bookmarkEnd w:id="132"/>
      <w:r>
        <w:rPr>
          <w:b/>
          <w:color w:val="000000"/>
        </w:rPr>
        <w:lastRenderedPageBreak/>
        <w:t>Figura 16</w:t>
      </w:r>
      <w:r>
        <w:rPr>
          <w:b/>
          <w:i/>
          <w:color w:val="000000"/>
        </w:rPr>
        <w:br/>
      </w:r>
      <w:r>
        <w:rPr>
          <w:i/>
          <w:color w:val="000000"/>
        </w:rPr>
        <w:t>Dueños Del Producto</w:t>
      </w:r>
    </w:p>
    <w:p w14:paraId="00000215"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1219200" cy="2420470"/>
            <wp:effectExtent l="0" t="0" r="0" b="0"/>
            <wp:docPr id="167" name="image32.png" descr="Resultado de imagen de propietario del productometodologia scrum"/>
            <wp:cNvGraphicFramePr/>
            <a:graphic xmlns:a="http://schemas.openxmlformats.org/drawingml/2006/main">
              <a:graphicData uri="http://schemas.openxmlformats.org/drawingml/2006/picture">
                <pic:pic xmlns:pic="http://schemas.openxmlformats.org/drawingml/2006/picture">
                  <pic:nvPicPr>
                    <pic:cNvPr id="0" name="image32.png" descr="Resultado de imagen de propietario del productometodologia scrum"/>
                    <pic:cNvPicPr preferRelativeResize="0"/>
                  </pic:nvPicPr>
                  <pic:blipFill>
                    <a:blip r:embed="rId29"/>
                    <a:srcRect r="77422" b="17564"/>
                    <a:stretch>
                      <a:fillRect/>
                    </a:stretch>
                  </pic:blipFill>
                  <pic:spPr>
                    <a:xfrm>
                      <a:off x="0" y="0"/>
                      <a:ext cx="1219200" cy="2420470"/>
                    </a:xfrm>
                    <a:prstGeom prst="rect">
                      <a:avLst/>
                    </a:prstGeom>
                    <a:ln/>
                  </pic:spPr>
                </pic:pic>
              </a:graphicData>
            </a:graphic>
          </wp:inline>
        </w:drawing>
      </w:r>
    </w:p>
    <w:p w14:paraId="00000216"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Tomado de https://1.bp.blogspot.com/-__CklAgJanM/Wq6qPkOF8SI/AAAAAAAAFZc/V9KhZNZlKbMm3m8OaWdRL0PTOCHOq39GACLcBGAs/s1600/El%2Brol%2Bdel%2BScrum%2BMaster%2Borig.png</w:t>
      </w:r>
    </w:p>
    <w:p w14:paraId="0000021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Scrum Master.</w:t>
      </w:r>
      <w:r>
        <w:rPr>
          <w:color w:val="000000"/>
        </w:rPr>
        <w:t xml:space="preserve"> – Es la persona encargada de que todas las reglas de Scrum se cumplan correctamente y mantiene los procesos además funciona como conexión entre el Dueño del Producto y el Equipo de Desarrollo.</w:t>
      </w:r>
    </w:p>
    <w:p w14:paraId="0000021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Algunas de las obligaciones del Scrum Master:</w:t>
      </w:r>
    </w:p>
    <w:p w14:paraId="00000219" w14:textId="77777777" w:rsidR="009C5BC8" w:rsidRDefault="003D4812">
      <w:pPr>
        <w:numPr>
          <w:ilvl w:val="0"/>
          <w:numId w:val="15"/>
        </w:numPr>
        <w:pBdr>
          <w:top w:val="nil"/>
          <w:left w:val="nil"/>
          <w:bottom w:val="nil"/>
          <w:right w:val="nil"/>
          <w:between w:val="nil"/>
        </w:pBdr>
        <w:tabs>
          <w:tab w:val="center" w:pos="4252"/>
          <w:tab w:val="right" w:pos="8504"/>
        </w:tabs>
        <w:spacing w:after="0"/>
      </w:pPr>
      <w:r>
        <w:rPr>
          <w:color w:val="000000"/>
        </w:rPr>
        <w:t>Revisar los sprint.</w:t>
      </w:r>
    </w:p>
    <w:p w14:paraId="0000021A" w14:textId="77777777" w:rsidR="009C5BC8" w:rsidRDefault="003D4812">
      <w:pPr>
        <w:numPr>
          <w:ilvl w:val="0"/>
          <w:numId w:val="15"/>
        </w:numPr>
        <w:pBdr>
          <w:top w:val="nil"/>
          <w:left w:val="nil"/>
          <w:bottom w:val="nil"/>
          <w:right w:val="nil"/>
          <w:between w:val="nil"/>
        </w:pBdr>
        <w:tabs>
          <w:tab w:val="center" w:pos="4252"/>
          <w:tab w:val="right" w:pos="8504"/>
        </w:tabs>
        <w:spacing w:after="0"/>
      </w:pPr>
      <w:r>
        <w:rPr>
          <w:color w:val="000000"/>
        </w:rPr>
        <w:t>Moderar las reuniones.</w:t>
      </w:r>
    </w:p>
    <w:p w14:paraId="0000021B" w14:textId="77777777" w:rsidR="009C5BC8" w:rsidRDefault="003D4812">
      <w:pPr>
        <w:numPr>
          <w:ilvl w:val="0"/>
          <w:numId w:val="15"/>
        </w:numPr>
        <w:pBdr>
          <w:top w:val="nil"/>
          <w:left w:val="nil"/>
          <w:bottom w:val="nil"/>
          <w:right w:val="nil"/>
          <w:between w:val="nil"/>
        </w:pBdr>
        <w:tabs>
          <w:tab w:val="center" w:pos="4252"/>
          <w:tab w:val="right" w:pos="8504"/>
        </w:tabs>
        <w:spacing w:after="0"/>
      </w:pPr>
      <w:r>
        <w:rPr>
          <w:color w:val="000000"/>
        </w:rPr>
        <w:t>Da una solución a los problemas generados dentro de los Sprint.</w:t>
      </w:r>
    </w:p>
    <w:p w14:paraId="0000021C" w14:textId="77777777" w:rsidR="009C5BC8" w:rsidRDefault="003D4812">
      <w:pPr>
        <w:keepNext/>
        <w:pBdr>
          <w:top w:val="nil"/>
          <w:left w:val="nil"/>
          <w:bottom w:val="nil"/>
          <w:right w:val="nil"/>
          <w:between w:val="nil"/>
        </w:pBdr>
        <w:spacing w:after="0"/>
        <w:ind w:left="720" w:firstLine="0"/>
        <w:rPr>
          <w:b/>
          <w:i/>
          <w:color w:val="000000"/>
        </w:rPr>
      </w:pPr>
      <w:bookmarkStart w:id="133" w:name="_heading=h.2w5ecyt" w:colFirst="0" w:colLast="0"/>
      <w:bookmarkEnd w:id="133"/>
      <w:r>
        <w:rPr>
          <w:b/>
          <w:color w:val="000000"/>
        </w:rPr>
        <w:lastRenderedPageBreak/>
        <w:t>Figura 17</w:t>
      </w:r>
      <w:r>
        <w:rPr>
          <w:b/>
          <w:i/>
          <w:color w:val="000000"/>
        </w:rPr>
        <w:br/>
      </w:r>
      <w:r>
        <w:rPr>
          <w:i/>
          <w:color w:val="000000"/>
        </w:rPr>
        <w:t>Scrum Master</w:t>
      </w:r>
    </w:p>
    <w:p w14:paraId="0000021D"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1647825" cy="2452744"/>
            <wp:effectExtent l="0" t="0" r="0" b="0"/>
            <wp:docPr id="168" name="image32.png" descr="Resultado de imagen de propietario del productometodologia scrum"/>
            <wp:cNvGraphicFramePr/>
            <a:graphic xmlns:a="http://schemas.openxmlformats.org/drawingml/2006/main">
              <a:graphicData uri="http://schemas.openxmlformats.org/drawingml/2006/picture">
                <pic:pic xmlns:pic="http://schemas.openxmlformats.org/drawingml/2006/picture">
                  <pic:nvPicPr>
                    <pic:cNvPr id="0" name="image32.png" descr="Resultado de imagen de propietario del productometodologia scrum"/>
                    <pic:cNvPicPr preferRelativeResize="0"/>
                  </pic:nvPicPr>
                  <pic:blipFill>
                    <a:blip r:embed="rId29"/>
                    <a:srcRect l="29281" r="40204" b="16466"/>
                    <a:stretch>
                      <a:fillRect/>
                    </a:stretch>
                  </pic:blipFill>
                  <pic:spPr>
                    <a:xfrm>
                      <a:off x="0" y="0"/>
                      <a:ext cx="1647825" cy="2452744"/>
                    </a:xfrm>
                    <a:prstGeom prst="rect">
                      <a:avLst/>
                    </a:prstGeom>
                    <a:ln/>
                  </pic:spPr>
                </pic:pic>
              </a:graphicData>
            </a:graphic>
          </wp:inline>
        </w:drawing>
      </w:r>
    </w:p>
    <w:p w14:paraId="0000021E"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Fuentes: Tomado de https://1.bp.blogspot.com/-__CklAgJanM/Wq6qPkOF8SI/AAAAAAAAFZc/V9KhZNZlKbMm3m8OaWdRL0PTOCHOq39GACLcBGAs/s1600/El%2Brol%2Bdel%2BScrum%2BMaster%2Borig.png</w:t>
      </w:r>
    </w:p>
    <w:p w14:paraId="0000021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Equipo de Desarrollo. –</w:t>
      </w:r>
      <w:r>
        <w:rPr>
          <w:color w:val="000000"/>
        </w:rPr>
        <w:t xml:space="preserve"> Son las personas encargadas en el desarrollo del sistema, es decir: convertir las iteraciones en incrementos. Algunas de las características del equipo de trabajo es ser auto gestionado, auto organizado y multifuncional. Dentro de este Equipo de trabajo encontramos:</w:t>
      </w:r>
    </w:p>
    <w:p w14:paraId="00000220" w14:textId="77777777" w:rsidR="009C5BC8" w:rsidRDefault="003D4812">
      <w:pPr>
        <w:numPr>
          <w:ilvl w:val="0"/>
          <w:numId w:val="17"/>
        </w:numPr>
        <w:pBdr>
          <w:top w:val="nil"/>
          <w:left w:val="nil"/>
          <w:bottom w:val="nil"/>
          <w:right w:val="nil"/>
          <w:between w:val="nil"/>
        </w:pBdr>
        <w:tabs>
          <w:tab w:val="center" w:pos="4252"/>
          <w:tab w:val="right" w:pos="8504"/>
        </w:tabs>
        <w:spacing w:after="0"/>
      </w:pPr>
      <w:r>
        <w:rPr>
          <w:color w:val="000000"/>
        </w:rPr>
        <w:t>Desarrolladores.</w:t>
      </w:r>
    </w:p>
    <w:p w14:paraId="00000221" w14:textId="77777777" w:rsidR="009C5BC8" w:rsidRDefault="003D4812">
      <w:pPr>
        <w:numPr>
          <w:ilvl w:val="0"/>
          <w:numId w:val="17"/>
        </w:numPr>
        <w:pBdr>
          <w:top w:val="nil"/>
          <w:left w:val="nil"/>
          <w:bottom w:val="nil"/>
          <w:right w:val="nil"/>
          <w:between w:val="nil"/>
        </w:pBdr>
        <w:tabs>
          <w:tab w:val="center" w:pos="4252"/>
          <w:tab w:val="right" w:pos="8504"/>
        </w:tabs>
        <w:spacing w:after="0"/>
      </w:pPr>
      <w:r>
        <w:rPr>
          <w:color w:val="000000"/>
        </w:rPr>
        <w:t>Diseñadores.</w:t>
      </w:r>
    </w:p>
    <w:p w14:paraId="00000222" w14:textId="77777777" w:rsidR="009C5BC8" w:rsidRDefault="003D4812">
      <w:pPr>
        <w:numPr>
          <w:ilvl w:val="0"/>
          <w:numId w:val="17"/>
        </w:numPr>
        <w:pBdr>
          <w:top w:val="nil"/>
          <w:left w:val="nil"/>
          <w:bottom w:val="nil"/>
          <w:right w:val="nil"/>
          <w:between w:val="nil"/>
        </w:pBdr>
        <w:tabs>
          <w:tab w:val="center" w:pos="4252"/>
          <w:tab w:val="right" w:pos="8504"/>
        </w:tabs>
        <w:spacing w:after="0"/>
      </w:pPr>
      <w:r>
        <w:rPr>
          <w:color w:val="000000"/>
        </w:rPr>
        <w:t>Documentadores.</w:t>
      </w:r>
    </w:p>
    <w:p w14:paraId="00000223" w14:textId="77777777" w:rsidR="009C5BC8" w:rsidRDefault="003D4812">
      <w:pPr>
        <w:numPr>
          <w:ilvl w:val="0"/>
          <w:numId w:val="17"/>
        </w:numPr>
        <w:pBdr>
          <w:top w:val="nil"/>
          <w:left w:val="nil"/>
          <w:bottom w:val="nil"/>
          <w:right w:val="nil"/>
          <w:between w:val="nil"/>
        </w:pBdr>
        <w:tabs>
          <w:tab w:val="center" w:pos="4252"/>
          <w:tab w:val="right" w:pos="8504"/>
        </w:tabs>
        <w:spacing w:after="0"/>
      </w:pPr>
      <w:r>
        <w:rPr>
          <w:color w:val="000000"/>
        </w:rPr>
        <w:t>Etc.</w:t>
      </w:r>
    </w:p>
    <w:p w14:paraId="0000022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 cantidad de personas participantes dentro del Equipo de desarrollo depende de la dificultad del proyecto.</w:t>
      </w:r>
    </w:p>
    <w:p w14:paraId="00000225" w14:textId="77777777" w:rsidR="009C5BC8" w:rsidRDefault="003D4812">
      <w:pPr>
        <w:keepNext/>
        <w:pBdr>
          <w:top w:val="nil"/>
          <w:left w:val="nil"/>
          <w:bottom w:val="nil"/>
          <w:right w:val="nil"/>
          <w:between w:val="nil"/>
        </w:pBdr>
        <w:spacing w:after="0"/>
        <w:ind w:left="720" w:firstLine="0"/>
        <w:rPr>
          <w:b/>
          <w:i/>
          <w:color w:val="000000"/>
        </w:rPr>
      </w:pPr>
      <w:bookmarkStart w:id="134" w:name="_heading=h.1baon6m" w:colFirst="0" w:colLast="0"/>
      <w:bookmarkEnd w:id="134"/>
      <w:r>
        <w:rPr>
          <w:b/>
          <w:color w:val="000000"/>
        </w:rPr>
        <w:lastRenderedPageBreak/>
        <w:t>Figura 18</w:t>
      </w:r>
      <w:r>
        <w:rPr>
          <w:b/>
          <w:i/>
          <w:color w:val="000000"/>
        </w:rPr>
        <w:br/>
      </w:r>
      <w:r>
        <w:rPr>
          <w:i/>
          <w:color w:val="000000"/>
        </w:rPr>
        <w:t>Equipo De Desarrollo</w:t>
      </w:r>
    </w:p>
    <w:p w14:paraId="00000226"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1942465" cy="2431228"/>
            <wp:effectExtent l="0" t="0" r="0" b="0"/>
            <wp:docPr id="169" name="image32.png" descr="Resultado de imagen de propietario del productometodologia scrum"/>
            <wp:cNvGraphicFramePr/>
            <a:graphic xmlns:a="http://schemas.openxmlformats.org/drawingml/2006/main">
              <a:graphicData uri="http://schemas.openxmlformats.org/drawingml/2006/picture">
                <pic:pic xmlns:pic="http://schemas.openxmlformats.org/drawingml/2006/picture">
                  <pic:nvPicPr>
                    <pic:cNvPr id="0" name="image32.png" descr="Resultado de imagen de propietario del productometodologia scrum"/>
                    <pic:cNvPicPr preferRelativeResize="0"/>
                  </pic:nvPicPr>
                  <pic:blipFill>
                    <a:blip r:embed="rId29"/>
                    <a:srcRect l="64029" b="17198"/>
                    <a:stretch>
                      <a:fillRect/>
                    </a:stretch>
                  </pic:blipFill>
                  <pic:spPr>
                    <a:xfrm>
                      <a:off x="0" y="0"/>
                      <a:ext cx="1942465" cy="2431228"/>
                    </a:xfrm>
                    <a:prstGeom prst="rect">
                      <a:avLst/>
                    </a:prstGeom>
                    <a:ln/>
                  </pic:spPr>
                </pic:pic>
              </a:graphicData>
            </a:graphic>
          </wp:inline>
        </w:drawing>
      </w:r>
    </w:p>
    <w:p w14:paraId="00000227"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Tomado de https://1.bp.blogspot.com/-__CklAgJanM/Wq6qPkOF8SI/AAAAAAAAFZc/V9KhZNZlKbMm3m8OaWdRL0PTOCHOq39GACLcGACL/s1600/El%2Brol%2Bdel%2BScrum%2BMaster%2Borig.png</w:t>
      </w:r>
    </w:p>
    <w:p w14:paraId="00000228" w14:textId="77777777" w:rsidR="009C5BC8" w:rsidRDefault="009C5BC8">
      <w:pPr>
        <w:pBdr>
          <w:top w:val="nil"/>
          <w:left w:val="nil"/>
          <w:bottom w:val="nil"/>
          <w:right w:val="nil"/>
          <w:between w:val="nil"/>
        </w:pBdr>
        <w:spacing w:after="0"/>
        <w:ind w:left="720" w:firstLine="0"/>
        <w:rPr>
          <w:color w:val="000000"/>
          <w:sz w:val="20"/>
          <w:szCs w:val="20"/>
        </w:rPr>
      </w:pPr>
    </w:p>
    <w:p w14:paraId="00000229" w14:textId="77777777" w:rsidR="009C5BC8" w:rsidRDefault="003D4812">
      <w:pPr>
        <w:keepNext/>
        <w:keepLines/>
        <w:numPr>
          <w:ilvl w:val="3"/>
          <w:numId w:val="8"/>
        </w:numPr>
        <w:pBdr>
          <w:top w:val="nil"/>
          <w:left w:val="nil"/>
          <w:bottom w:val="nil"/>
          <w:right w:val="nil"/>
          <w:between w:val="nil"/>
        </w:pBdr>
        <w:spacing w:before="40" w:after="0"/>
        <w:rPr>
          <w:b/>
          <w:i/>
          <w:color w:val="000000"/>
        </w:rPr>
      </w:pPr>
      <w:bookmarkStart w:id="135" w:name="_heading=h.3vac5uf" w:colFirst="0" w:colLast="0"/>
      <w:bookmarkEnd w:id="135"/>
      <w:r>
        <w:rPr>
          <w:b/>
          <w:i/>
          <w:color w:val="000000"/>
        </w:rPr>
        <w:lastRenderedPageBreak/>
        <w:t>Reuniones</w:t>
      </w:r>
    </w:p>
    <w:p w14:paraId="0000022A" w14:textId="77777777" w:rsidR="009C5BC8" w:rsidRDefault="003D4812">
      <w:pPr>
        <w:keepNext/>
        <w:pBdr>
          <w:top w:val="nil"/>
          <w:left w:val="nil"/>
          <w:bottom w:val="nil"/>
          <w:right w:val="nil"/>
          <w:between w:val="nil"/>
        </w:pBdr>
        <w:spacing w:after="0"/>
        <w:ind w:left="720" w:firstLine="0"/>
        <w:rPr>
          <w:b/>
          <w:i/>
          <w:color w:val="000000"/>
        </w:rPr>
      </w:pPr>
      <w:bookmarkStart w:id="136" w:name="_heading=h.2afmg28" w:colFirst="0" w:colLast="0"/>
      <w:bookmarkEnd w:id="136"/>
      <w:r>
        <w:rPr>
          <w:b/>
          <w:color w:val="000000"/>
        </w:rPr>
        <w:t>Figura 19</w:t>
      </w:r>
      <w:r>
        <w:rPr>
          <w:b/>
          <w:i/>
          <w:color w:val="000000"/>
        </w:rPr>
        <w:br/>
      </w:r>
      <w:r>
        <w:rPr>
          <w:i/>
          <w:color w:val="000000"/>
        </w:rPr>
        <w:t>Scrum Reuniones</w:t>
      </w:r>
    </w:p>
    <w:p w14:paraId="0000022B"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3913044" cy="2469132"/>
            <wp:effectExtent l="0" t="0" r="0" b="0"/>
            <wp:docPr id="170" name="image35.png" descr="Reuniones Scrum | Cátedra Viewnext USAL"/>
            <wp:cNvGraphicFramePr/>
            <a:graphic xmlns:a="http://schemas.openxmlformats.org/drawingml/2006/main">
              <a:graphicData uri="http://schemas.openxmlformats.org/drawingml/2006/picture">
                <pic:pic xmlns:pic="http://schemas.openxmlformats.org/drawingml/2006/picture">
                  <pic:nvPicPr>
                    <pic:cNvPr id="0" name="image35.png" descr="Reuniones Scrum | Cátedra Viewnext USAL"/>
                    <pic:cNvPicPr preferRelativeResize="0"/>
                  </pic:nvPicPr>
                  <pic:blipFill>
                    <a:blip r:embed="rId30"/>
                    <a:srcRect/>
                    <a:stretch>
                      <a:fillRect/>
                    </a:stretch>
                  </pic:blipFill>
                  <pic:spPr>
                    <a:xfrm>
                      <a:off x="0" y="0"/>
                      <a:ext cx="3913044" cy="2469132"/>
                    </a:xfrm>
                    <a:prstGeom prst="rect">
                      <a:avLst/>
                    </a:prstGeom>
                    <a:ln/>
                  </pic:spPr>
                </pic:pic>
              </a:graphicData>
            </a:graphic>
          </wp:inline>
        </w:drawing>
      </w:r>
    </w:p>
    <w:p w14:paraId="0000022C"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Tomado de https://1.bp.blogspot.com/-__CklAgJanM/Wq6qPkOF8SI/AAAAAAAAFZc/V9KhZNZlKbMm3m8OaWdRL0PTOCHOq39GACLcBGAs/s1600/El%2Brol%2Bdel%2BScrum%2BMaster%2Borig.png</w:t>
      </w:r>
    </w:p>
    <w:p w14:paraId="0000022D"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Estas reuniones dentro de la metodología Scrum, se realiza al inicio del Sprint y tiene como objetivo:</w:t>
      </w:r>
    </w:p>
    <w:p w14:paraId="0000022E"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137" w:name="_heading=h.pkwqa1" w:colFirst="0" w:colLast="0"/>
      <w:bookmarkEnd w:id="137"/>
      <w:r>
        <w:rPr>
          <w:b/>
          <w:color w:val="000000"/>
        </w:rPr>
        <w:t xml:space="preserve">Planificación del Sprint. - </w:t>
      </w:r>
      <w:r>
        <w:rPr>
          <w:color w:val="000000"/>
        </w:rPr>
        <w:t>Es una reunión que se realiza antes de que inicie el Sprint y el principal objetivo es planificar el trabajo del mismo. También se toma en cuenta los requisitos o necesidades del cliente y se define las funcionalidades del sistema.</w:t>
      </w:r>
    </w:p>
    <w:p w14:paraId="0000022F"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138" w:name="_heading=h.39kk8xu" w:colFirst="0" w:colLast="0"/>
      <w:bookmarkEnd w:id="138"/>
      <w:r>
        <w:rPr>
          <w:b/>
          <w:color w:val="000000"/>
        </w:rPr>
        <w:t>Seguimiento de Sprint. -</w:t>
      </w:r>
      <w:r>
        <w:rPr>
          <w:color w:val="000000"/>
        </w:rPr>
        <w:t xml:space="preserve"> Es una reunión diaria 1a que tiene un lapso máximo de tiempo de 15 minutos. En esta reunión los encargados del sprint explican tres preguntas:</w:t>
      </w:r>
    </w:p>
    <w:p w14:paraId="00000230" w14:textId="77777777" w:rsidR="009C5BC8" w:rsidRDefault="003D4812">
      <w:pPr>
        <w:numPr>
          <w:ilvl w:val="0"/>
          <w:numId w:val="18"/>
        </w:numPr>
        <w:pBdr>
          <w:top w:val="nil"/>
          <w:left w:val="nil"/>
          <w:bottom w:val="nil"/>
          <w:right w:val="nil"/>
          <w:between w:val="nil"/>
        </w:pBdr>
        <w:tabs>
          <w:tab w:val="center" w:pos="4252"/>
          <w:tab w:val="right" w:pos="8504"/>
        </w:tabs>
        <w:spacing w:after="0"/>
        <w:rPr>
          <w:color w:val="000000"/>
        </w:rPr>
      </w:pPr>
      <w:r>
        <w:rPr>
          <w:color w:val="000000"/>
        </w:rPr>
        <w:t>Que hice ayer.</w:t>
      </w:r>
    </w:p>
    <w:p w14:paraId="00000231" w14:textId="77777777" w:rsidR="009C5BC8" w:rsidRDefault="003D4812">
      <w:pPr>
        <w:numPr>
          <w:ilvl w:val="0"/>
          <w:numId w:val="18"/>
        </w:numPr>
        <w:pBdr>
          <w:top w:val="nil"/>
          <w:left w:val="nil"/>
          <w:bottom w:val="nil"/>
          <w:right w:val="nil"/>
          <w:between w:val="nil"/>
        </w:pBdr>
        <w:tabs>
          <w:tab w:val="center" w:pos="4252"/>
          <w:tab w:val="right" w:pos="8504"/>
        </w:tabs>
        <w:spacing w:after="0"/>
        <w:rPr>
          <w:color w:val="000000"/>
        </w:rPr>
      </w:pPr>
      <w:r>
        <w:rPr>
          <w:color w:val="000000"/>
        </w:rPr>
        <w:t>Que hice ahora.</w:t>
      </w:r>
    </w:p>
    <w:p w14:paraId="00000232" w14:textId="77777777" w:rsidR="009C5BC8" w:rsidRDefault="003D4812">
      <w:pPr>
        <w:numPr>
          <w:ilvl w:val="0"/>
          <w:numId w:val="18"/>
        </w:numPr>
        <w:pBdr>
          <w:top w:val="nil"/>
          <w:left w:val="nil"/>
          <w:bottom w:val="nil"/>
          <w:right w:val="nil"/>
          <w:between w:val="nil"/>
        </w:pBdr>
        <w:tabs>
          <w:tab w:val="center" w:pos="4252"/>
          <w:tab w:val="right" w:pos="8504"/>
        </w:tabs>
        <w:spacing w:after="0"/>
        <w:rPr>
          <w:color w:val="000000"/>
        </w:rPr>
      </w:pPr>
      <w:r>
        <w:rPr>
          <w:color w:val="000000"/>
        </w:rPr>
        <w:t>Qué haré mañana.</w:t>
      </w:r>
    </w:p>
    <w:p w14:paraId="00000233"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139" w:name="_heading=h.1opuj5n" w:colFirst="0" w:colLast="0"/>
      <w:bookmarkEnd w:id="139"/>
      <w:r>
        <w:rPr>
          <w:b/>
          <w:color w:val="000000"/>
        </w:rPr>
        <w:lastRenderedPageBreak/>
        <w:t xml:space="preserve">Revisión del Sprint. - </w:t>
      </w:r>
      <w:r>
        <w:rPr>
          <w:color w:val="000000"/>
        </w:rPr>
        <w:t>Es una reunión donde se muestra al Dueño del Producto, Scrum Master y todos los interesados el incremento del sprint. Dentro de esta reunión se toman 3 puntos:</w:t>
      </w:r>
    </w:p>
    <w:p w14:paraId="00000234" w14:textId="77777777" w:rsidR="009C5BC8" w:rsidRDefault="003D4812">
      <w:pPr>
        <w:numPr>
          <w:ilvl w:val="0"/>
          <w:numId w:val="19"/>
        </w:numPr>
        <w:pBdr>
          <w:top w:val="nil"/>
          <w:left w:val="nil"/>
          <w:bottom w:val="nil"/>
          <w:right w:val="nil"/>
          <w:between w:val="nil"/>
        </w:pBdr>
        <w:tabs>
          <w:tab w:val="center" w:pos="4252"/>
          <w:tab w:val="right" w:pos="8504"/>
        </w:tabs>
        <w:spacing w:after="0"/>
      </w:pPr>
      <w:r>
        <w:rPr>
          <w:color w:val="000000"/>
        </w:rPr>
        <w:t xml:space="preserve">Retroalimentación para el Dueño del Producto. </w:t>
      </w:r>
    </w:p>
    <w:p w14:paraId="00000235" w14:textId="77777777" w:rsidR="009C5BC8" w:rsidRDefault="003D4812">
      <w:pPr>
        <w:numPr>
          <w:ilvl w:val="0"/>
          <w:numId w:val="19"/>
        </w:numPr>
        <w:pBdr>
          <w:top w:val="nil"/>
          <w:left w:val="nil"/>
          <w:bottom w:val="nil"/>
          <w:right w:val="nil"/>
          <w:between w:val="nil"/>
        </w:pBdr>
        <w:tabs>
          <w:tab w:val="center" w:pos="4252"/>
          <w:tab w:val="right" w:pos="8504"/>
        </w:tabs>
        <w:spacing w:after="0"/>
      </w:pPr>
      <w:r>
        <w:rPr>
          <w:color w:val="000000"/>
        </w:rPr>
        <w:t>Retroalimentación para el Scrum Master.</w:t>
      </w:r>
    </w:p>
    <w:p w14:paraId="00000236" w14:textId="77777777" w:rsidR="009C5BC8" w:rsidRDefault="003D4812">
      <w:pPr>
        <w:numPr>
          <w:ilvl w:val="0"/>
          <w:numId w:val="19"/>
        </w:numPr>
        <w:pBdr>
          <w:top w:val="nil"/>
          <w:left w:val="nil"/>
          <w:bottom w:val="nil"/>
          <w:right w:val="nil"/>
          <w:between w:val="nil"/>
        </w:pBdr>
        <w:tabs>
          <w:tab w:val="center" w:pos="4252"/>
          <w:tab w:val="right" w:pos="8504"/>
        </w:tabs>
        <w:spacing w:after="0"/>
      </w:pPr>
      <w:r>
        <w:rPr>
          <w:color w:val="000000"/>
        </w:rPr>
        <w:t>Convocatoria de la siguiente reunión.</w:t>
      </w:r>
    </w:p>
    <w:p w14:paraId="00000237" w14:textId="77777777" w:rsidR="009C5BC8" w:rsidRDefault="003D4812">
      <w:pPr>
        <w:keepNext/>
        <w:keepLines/>
        <w:numPr>
          <w:ilvl w:val="3"/>
          <w:numId w:val="8"/>
        </w:numPr>
        <w:pBdr>
          <w:top w:val="nil"/>
          <w:left w:val="nil"/>
          <w:bottom w:val="nil"/>
          <w:right w:val="nil"/>
          <w:between w:val="nil"/>
        </w:pBdr>
        <w:spacing w:before="40" w:after="0"/>
        <w:rPr>
          <w:b/>
          <w:i/>
          <w:color w:val="000000"/>
        </w:rPr>
      </w:pPr>
      <w:bookmarkStart w:id="140" w:name="_heading=h.48pi1tg" w:colFirst="0" w:colLast="0"/>
      <w:bookmarkEnd w:id="140"/>
      <w:r>
        <w:rPr>
          <w:b/>
          <w:i/>
          <w:color w:val="000000"/>
        </w:rPr>
        <w:t xml:space="preserve">Elementos </w:t>
      </w:r>
    </w:p>
    <w:p w14:paraId="00000238"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bookmarkStart w:id="141" w:name="_heading=h.2nusc19" w:colFirst="0" w:colLast="0"/>
      <w:bookmarkEnd w:id="141"/>
      <w:r>
        <w:rPr>
          <w:b/>
          <w:color w:val="000000"/>
        </w:rPr>
        <w:t>Product Backlog (Pila del Producto).</w:t>
      </w:r>
    </w:p>
    <w:p w14:paraId="0000023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Son los requerimientos detallados dentro de una lista que se generó durante la primera reunión y correcciones de errores que se incorporarán dentro de las siguientes iteraciones de desarrollo del proyecto.</w:t>
      </w:r>
    </w:p>
    <w:p w14:paraId="0000023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Una característica del Product Backlog es que nunca se da por terminado está en una continua evolución. Para la creación de este elemento interviene todo el equipo a partir de la propuesta o requerimientos funcionales del cliente. </w:t>
      </w:r>
    </w:p>
    <w:p w14:paraId="0000023B"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bookmarkStart w:id="142" w:name="_heading=h.1302m92" w:colFirst="0" w:colLast="0"/>
      <w:bookmarkEnd w:id="142"/>
      <w:r>
        <w:rPr>
          <w:b/>
          <w:color w:val="000000"/>
        </w:rPr>
        <w:t>Sprint Backlog.</w:t>
      </w:r>
    </w:p>
    <w:p w14:paraId="0000023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Es una lista que descompone todas las funcionalidades de la pila de producto, el Sprint Backlog se representa como un tablero de tareas donde se observa todo el trabajo necesario para terminar exitosamente el proyecto. Una persona es el encargado de la tarea del sprint.</w:t>
      </w:r>
    </w:p>
    <w:p w14:paraId="0000023D"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bookmarkStart w:id="143" w:name="_heading=h.3mzq4wv" w:colFirst="0" w:colLast="0"/>
      <w:bookmarkEnd w:id="143"/>
      <w:r>
        <w:rPr>
          <w:b/>
          <w:color w:val="000000"/>
        </w:rPr>
        <w:t xml:space="preserve">Incremento. </w:t>
      </w:r>
    </w:p>
    <w:p w14:paraId="0000023E"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Al finalizar cada Sprint el equipo de desarrollo es responsable de presentar la tarea correcta y funcional. El incremento es la suma de todo el Product Backlog o pila de productos completa durante un Sprint y el valor de los incrementos anteriores, también debemos </w:t>
      </w:r>
      <w:r>
        <w:rPr>
          <w:color w:val="000000"/>
        </w:rPr>
        <w:lastRenderedPageBreak/>
        <w:t>tomar en cuenta, si el proyecto posee algún tipo de documentación, estos también deberán estar finalizados.</w:t>
      </w:r>
    </w:p>
    <w:p w14:paraId="0000023F" w14:textId="77777777" w:rsidR="009C5BC8" w:rsidRDefault="003D4812">
      <w:pPr>
        <w:keepNext/>
        <w:keepLines/>
        <w:numPr>
          <w:ilvl w:val="1"/>
          <w:numId w:val="8"/>
        </w:numPr>
        <w:pBdr>
          <w:top w:val="nil"/>
          <w:left w:val="nil"/>
          <w:bottom w:val="nil"/>
          <w:right w:val="nil"/>
          <w:between w:val="nil"/>
        </w:pBdr>
        <w:spacing w:before="40" w:after="0"/>
        <w:rPr>
          <w:b/>
          <w:color w:val="000000"/>
        </w:rPr>
      </w:pPr>
      <w:bookmarkStart w:id="144" w:name="_heading=h.2250f4o" w:colFirst="0" w:colLast="0"/>
      <w:bookmarkEnd w:id="144"/>
      <w:r>
        <w:rPr>
          <w:b/>
          <w:color w:val="000000"/>
        </w:rPr>
        <w:t>SELECCIÓN DE HERRAMIENTAS</w:t>
      </w:r>
    </w:p>
    <w:p w14:paraId="00000240"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145" w:name="_heading=h.haapch" w:colFirst="0" w:colLast="0"/>
      <w:bookmarkEnd w:id="145"/>
      <w:r>
        <w:rPr>
          <w:b/>
          <w:color w:val="000000"/>
        </w:rPr>
        <w:t>MySQL.</w:t>
      </w:r>
      <w:r>
        <w:rPr>
          <w:color w:val="000000"/>
        </w:rPr>
        <w:t xml:space="preserve"> – Es un sistema gestor de base de datos relacionales y de código abierto. Fue escrita en los siguientes lenguajes de programación:</w:t>
      </w:r>
    </w:p>
    <w:p w14:paraId="00000241" w14:textId="77777777" w:rsidR="009C5BC8" w:rsidRDefault="003D4812">
      <w:pPr>
        <w:numPr>
          <w:ilvl w:val="0"/>
          <w:numId w:val="22"/>
        </w:numPr>
        <w:pBdr>
          <w:top w:val="nil"/>
          <w:left w:val="nil"/>
          <w:bottom w:val="nil"/>
          <w:right w:val="nil"/>
          <w:between w:val="nil"/>
        </w:pBdr>
        <w:tabs>
          <w:tab w:val="center" w:pos="4252"/>
          <w:tab w:val="right" w:pos="8504"/>
        </w:tabs>
        <w:spacing w:after="0"/>
      </w:pPr>
      <w:r>
        <w:rPr>
          <w:b/>
          <w:color w:val="000000"/>
        </w:rPr>
        <w:t>C. -</w:t>
      </w:r>
      <w:r>
        <w:rPr>
          <w:color w:val="000000"/>
        </w:rPr>
        <w:t>Lenguaje de programación estructurado, trabaja con sentencias o instrucciones que se ejecutan en secuencia. Estas se clasifican por: Instrucciones condicionales e iteraciones (Bucle de instrucciones).</w:t>
      </w:r>
    </w:p>
    <w:p w14:paraId="00000242" w14:textId="77777777" w:rsidR="009C5BC8" w:rsidRDefault="003D4812">
      <w:pPr>
        <w:numPr>
          <w:ilvl w:val="0"/>
          <w:numId w:val="22"/>
        </w:numPr>
        <w:pBdr>
          <w:top w:val="nil"/>
          <w:left w:val="nil"/>
          <w:bottom w:val="nil"/>
          <w:right w:val="nil"/>
          <w:between w:val="nil"/>
        </w:pBdr>
        <w:tabs>
          <w:tab w:val="center" w:pos="4252"/>
          <w:tab w:val="right" w:pos="8504"/>
        </w:tabs>
        <w:spacing w:after="0"/>
      </w:pPr>
      <w:r>
        <w:rPr>
          <w:b/>
          <w:color w:val="000000"/>
        </w:rPr>
        <w:t>C++.</w:t>
      </w:r>
      <w:r>
        <w:rPr>
          <w:color w:val="000000"/>
        </w:rPr>
        <w:t xml:space="preserve"> -Lenguaje de programación orientado a objetos que proviene de C en el cual se enfoca a trabajar con objetos.</w:t>
      </w:r>
    </w:p>
    <w:p w14:paraId="00000243"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146" w:name="_heading=h.319y80a" w:colFirst="0" w:colLast="0"/>
      <w:bookmarkEnd w:id="146"/>
      <w:r>
        <w:rPr>
          <w:b/>
          <w:color w:val="000000"/>
        </w:rPr>
        <w:t xml:space="preserve">MySQL WorkBeanch. – </w:t>
      </w:r>
      <w:r>
        <w:rPr>
          <w:color w:val="000000"/>
        </w:rPr>
        <w:t>Es una herramienta visual de diseño de base de datos que integra:</w:t>
      </w:r>
    </w:p>
    <w:p w14:paraId="00000244" w14:textId="77777777" w:rsidR="009C5BC8" w:rsidRDefault="003D4812">
      <w:pPr>
        <w:numPr>
          <w:ilvl w:val="0"/>
          <w:numId w:val="52"/>
        </w:numPr>
        <w:pBdr>
          <w:top w:val="nil"/>
          <w:left w:val="nil"/>
          <w:bottom w:val="nil"/>
          <w:right w:val="nil"/>
          <w:between w:val="nil"/>
        </w:pBdr>
        <w:tabs>
          <w:tab w:val="center" w:pos="4252"/>
          <w:tab w:val="right" w:pos="8504"/>
        </w:tabs>
        <w:spacing w:after="0"/>
      </w:pPr>
      <w:r>
        <w:rPr>
          <w:color w:val="000000"/>
        </w:rPr>
        <w:t xml:space="preserve">Administración de base de datos. </w:t>
      </w:r>
    </w:p>
    <w:p w14:paraId="00000245" w14:textId="77777777" w:rsidR="009C5BC8" w:rsidRDefault="003D4812">
      <w:pPr>
        <w:numPr>
          <w:ilvl w:val="0"/>
          <w:numId w:val="52"/>
        </w:numPr>
        <w:pBdr>
          <w:top w:val="nil"/>
          <w:left w:val="nil"/>
          <w:bottom w:val="nil"/>
          <w:right w:val="nil"/>
          <w:between w:val="nil"/>
        </w:pBdr>
        <w:tabs>
          <w:tab w:val="center" w:pos="4252"/>
          <w:tab w:val="right" w:pos="8504"/>
        </w:tabs>
        <w:spacing w:after="0"/>
      </w:pPr>
      <w:r>
        <w:rPr>
          <w:color w:val="000000"/>
        </w:rPr>
        <w:t>Diseño de base de datos.</w:t>
      </w:r>
    </w:p>
    <w:p w14:paraId="00000246" w14:textId="77777777" w:rsidR="009C5BC8" w:rsidRDefault="003D4812">
      <w:pPr>
        <w:numPr>
          <w:ilvl w:val="0"/>
          <w:numId w:val="52"/>
        </w:numPr>
        <w:pBdr>
          <w:top w:val="nil"/>
          <w:left w:val="nil"/>
          <w:bottom w:val="nil"/>
          <w:right w:val="nil"/>
          <w:between w:val="nil"/>
        </w:pBdr>
        <w:tabs>
          <w:tab w:val="center" w:pos="4252"/>
          <w:tab w:val="right" w:pos="8504"/>
        </w:tabs>
        <w:spacing w:after="0"/>
      </w:pPr>
      <w:r>
        <w:rPr>
          <w:color w:val="000000"/>
        </w:rPr>
        <w:t>Creación y mantenimiento de base de datos de un sistema. (Ricon del Zorro, 2016).</w:t>
      </w:r>
    </w:p>
    <w:p w14:paraId="0000024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Visual Code. – </w:t>
      </w:r>
      <w:r>
        <w:rPr>
          <w:color w:val="000000"/>
        </w:rPr>
        <w:t>Es un editor de código totalmente gratuito de Microsoft con una interfaz amigable para el usuario.</w:t>
      </w:r>
    </w:p>
    <w:p w14:paraId="00000248" w14:textId="77777777" w:rsidR="009C5BC8" w:rsidRDefault="003D4812">
      <w:pPr>
        <w:pBdr>
          <w:top w:val="nil"/>
          <w:left w:val="nil"/>
          <w:bottom w:val="nil"/>
          <w:right w:val="nil"/>
          <w:between w:val="nil"/>
        </w:pBdr>
        <w:tabs>
          <w:tab w:val="center" w:pos="4252"/>
          <w:tab w:val="right" w:pos="8504"/>
        </w:tabs>
        <w:spacing w:after="0"/>
        <w:ind w:firstLine="0"/>
        <w:rPr>
          <w:color w:val="000000"/>
        </w:rPr>
      </w:pPr>
      <w:bookmarkStart w:id="147" w:name="_heading=h.1gf8i83" w:colFirst="0" w:colLast="0"/>
      <w:bookmarkEnd w:id="147"/>
      <w:r>
        <w:rPr>
          <w:b/>
          <w:color w:val="000000"/>
        </w:rPr>
        <w:t xml:space="preserve">Nodejs. – </w:t>
      </w:r>
      <w:r>
        <w:rPr>
          <w:color w:val="000000"/>
        </w:rPr>
        <w:t>Es un entorno de ejecución de JavaScript del lado del servidor basada en el motor Google V8 (escrita en C++), algunas características son:</w:t>
      </w:r>
    </w:p>
    <w:p w14:paraId="00000249" w14:textId="77777777" w:rsidR="009C5BC8" w:rsidRDefault="003D4812">
      <w:pPr>
        <w:numPr>
          <w:ilvl w:val="0"/>
          <w:numId w:val="23"/>
        </w:numPr>
        <w:pBdr>
          <w:top w:val="nil"/>
          <w:left w:val="nil"/>
          <w:bottom w:val="nil"/>
          <w:right w:val="nil"/>
          <w:between w:val="nil"/>
        </w:pBdr>
        <w:tabs>
          <w:tab w:val="center" w:pos="4252"/>
          <w:tab w:val="right" w:pos="8504"/>
        </w:tabs>
        <w:spacing w:after="0"/>
      </w:pPr>
      <w:r>
        <w:rPr>
          <w:color w:val="000000"/>
        </w:rPr>
        <w:t>Puede ejecutar varias operaciones en simultáneo.</w:t>
      </w:r>
    </w:p>
    <w:p w14:paraId="0000024A" w14:textId="77777777" w:rsidR="009C5BC8" w:rsidRDefault="003D4812">
      <w:pPr>
        <w:numPr>
          <w:ilvl w:val="0"/>
          <w:numId w:val="23"/>
        </w:numPr>
        <w:pBdr>
          <w:top w:val="nil"/>
          <w:left w:val="nil"/>
          <w:bottom w:val="nil"/>
          <w:right w:val="nil"/>
          <w:between w:val="nil"/>
        </w:pBdr>
        <w:tabs>
          <w:tab w:val="center" w:pos="4252"/>
          <w:tab w:val="right" w:pos="8504"/>
        </w:tabs>
        <w:spacing w:after="0"/>
      </w:pPr>
      <w:r>
        <w:rPr>
          <w:color w:val="000000"/>
        </w:rPr>
        <w:t>Se utiliza para una conexión persistente con el navegador y el servidor.</w:t>
      </w:r>
    </w:p>
    <w:p w14:paraId="0000024B" w14:textId="77777777" w:rsidR="009C5BC8" w:rsidRDefault="003D4812">
      <w:pPr>
        <w:numPr>
          <w:ilvl w:val="0"/>
          <w:numId w:val="23"/>
        </w:numPr>
        <w:pBdr>
          <w:top w:val="nil"/>
          <w:left w:val="nil"/>
          <w:bottom w:val="nil"/>
          <w:right w:val="nil"/>
          <w:between w:val="nil"/>
        </w:pBdr>
        <w:tabs>
          <w:tab w:val="center" w:pos="4252"/>
          <w:tab w:val="right" w:pos="8504"/>
        </w:tabs>
        <w:spacing w:after="0"/>
      </w:pPr>
      <w:r>
        <w:rPr>
          <w:color w:val="000000"/>
        </w:rPr>
        <w:t xml:space="preserve">Utiliza JavaScript del lado del servidor. </w:t>
      </w:r>
    </w:p>
    <w:p w14:paraId="0000024C"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148" w:name="_heading=h.40ew0vw" w:colFirst="0" w:colLast="0"/>
      <w:bookmarkEnd w:id="148"/>
      <w:r>
        <w:rPr>
          <w:b/>
          <w:color w:val="000000"/>
        </w:rPr>
        <w:lastRenderedPageBreak/>
        <w:t>CAPÍTULO III</w:t>
      </w:r>
    </w:p>
    <w:p w14:paraId="0000024D"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49" w:name="_heading=h.2fk6b3p" w:colFirst="0" w:colLast="0"/>
      <w:bookmarkEnd w:id="149"/>
      <w:r>
        <w:rPr>
          <w:b/>
          <w:color w:val="000000"/>
        </w:rPr>
        <w:t>PROPUESTA DE LA INVESTIGACIÓN</w:t>
      </w:r>
    </w:p>
    <w:p w14:paraId="0000024E" w14:textId="77777777" w:rsidR="009C5BC8" w:rsidRDefault="003D4812">
      <w:pPr>
        <w:keepNext/>
        <w:keepLines/>
        <w:numPr>
          <w:ilvl w:val="2"/>
          <w:numId w:val="12"/>
        </w:numPr>
        <w:pBdr>
          <w:top w:val="nil"/>
          <w:left w:val="nil"/>
          <w:bottom w:val="nil"/>
          <w:right w:val="nil"/>
          <w:between w:val="nil"/>
        </w:pBdr>
        <w:spacing w:before="40" w:after="0"/>
        <w:rPr>
          <w:b/>
          <w:color w:val="000000"/>
        </w:rPr>
      </w:pPr>
      <w:bookmarkStart w:id="150" w:name="_heading=h.upglbi" w:colFirst="0" w:colLast="0"/>
      <w:bookmarkEnd w:id="150"/>
      <w:r>
        <w:rPr>
          <w:b/>
          <w:color w:val="000000"/>
        </w:rPr>
        <w:t xml:space="preserve">Propuesta </w:t>
      </w:r>
    </w:p>
    <w:p w14:paraId="0000024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Implementar una aplicación web que permita gestionar la biblioteca del INSTITUTO TECNOLÓGICO SUPERIOR VICENTE LEÓN, agilizando los procesos de préstamo y devolución de libros a los estudiantes y docentes de la misma Institución.</w:t>
      </w:r>
    </w:p>
    <w:p w14:paraId="00000250" w14:textId="77777777" w:rsidR="009C5BC8" w:rsidRDefault="003D4812">
      <w:pPr>
        <w:keepNext/>
        <w:keepLines/>
        <w:numPr>
          <w:ilvl w:val="2"/>
          <w:numId w:val="12"/>
        </w:numPr>
        <w:pBdr>
          <w:top w:val="nil"/>
          <w:left w:val="nil"/>
          <w:bottom w:val="nil"/>
          <w:right w:val="nil"/>
          <w:between w:val="nil"/>
        </w:pBdr>
        <w:spacing w:before="40" w:after="0"/>
        <w:rPr>
          <w:b/>
          <w:color w:val="000000"/>
        </w:rPr>
      </w:pPr>
      <w:bookmarkStart w:id="151" w:name="_heading=h.3ep43zb" w:colFirst="0" w:colLast="0"/>
      <w:bookmarkEnd w:id="151"/>
      <w:r>
        <w:rPr>
          <w:b/>
          <w:color w:val="000000"/>
        </w:rPr>
        <w:t>Justificación</w:t>
      </w:r>
    </w:p>
    <w:p w14:paraId="0000025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En la entrevista dirigida al Ing. LUIS MIGUEL YANCHATIPAN MOLINA administrador de la biblioteca del INSTITUTO TECNOLÓGICO SUPERIOR VICENTE LEÓN, se lo realizó con la finalidad de conocer cómo se llevan los procesos actualmente de préstamo y devolución de los libros de la biblioteca y poder determinar las falencias para proponer una solución tecnológica.</w:t>
      </w:r>
    </w:p>
    <w:p w14:paraId="00000252"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El entrevistado manifestó que los recursos tecnológicos que disponía para el gestionamiento de la biblioteca no son adecuados para optimizar el tiempo y dar un buen servicio al usuario, además consideró que la instalación y el uso de un sistema, sería un gran beneficio al momento de gestionar la biblioteca.</w:t>
      </w:r>
    </w:p>
    <w:p w14:paraId="0000025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EL desarrollo de </w:t>
      </w:r>
      <w:r>
        <w:rPr>
          <w:color w:val="000000"/>
          <w:highlight w:val="yellow"/>
        </w:rPr>
        <w:t>un sistema web</w:t>
      </w:r>
      <w:r>
        <w:rPr>
          <w:color w:val="000000"/>
        </w:rPr>
        <w:t xml:space="preserve"> que se ajuste a las necesidades de la biblioteca soluciona varios problemas como es la falta de organización que genera varios problemas tales como, la pérdida de tiempo al momento de solicitar un libro. Es por esta razón que la implementación de dicho </w:t>
      </w:r>
      <w:r>
        <w:rPr>
          <w:color w:val="000000"/>
          <w:highlight w:val="yellow"/>
        </w:rPr>
        <w:t>sistema web</w:t>
      </w:r>
      <w:r>
        <w:rPr>
          <w:color w:val="000000"/>
        </w:rPr>
        <w:t xml:space="preserve"> dentro de la biblioteca tendrá una gran acogida por parte del administrador de la biblioteca ya que permitirá gestionar los procesos básicos de préstamos y devolución de libros, mediante un registro actualizado de libros existentes en la biblioteca. </w:t>
      </w:r>
    </w:p>
    <w:p w14:paraId="00000254"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52" w:name="_heading=h.1tuee74" w:colFirst="0" w:colLast="0"/>
      <w:bookmarkEnd w:id="152"/>
      <w:r>
        <w:rPr>
          <w:b/>
          <w:color w:val="000000"/>
        </w:rPr>
        <w:lastRenderedPageBreak/>
        <w:t>APLICACIÓN DE METODOLOGÍA DE DESARROLLO DE SOFTWARE</w:t>
      </w:r>
    </w:p>
    <w:p w14:paraId="00000255" w14:textId="77777777" w:rsidR="009C5BC8" w:rsidRDefault="003D4812">
      <w:pPr>
        <w:keepNext/>
        <w:keepLines/>
        <w:numPr>
          <w:ilvl w:val="2"/>
          <w:numId w:val="12"/>
        </w:numPr>
        <w:pBdr>
          <w:top w:val="nil"/>
          <w:left w:val="nil"/>
          <w:bottom w:val="nil"/>
          <w:right w:val="nil"/>
          <w:between w:val="nil"/>
        </w:pBdr>
        <w:spacing w:before="40" w:after="0"/>
        <w:rPr>
          <w:b/>
          <w:color w:val="000000"/>
        </w:rPr>
      </w:pPr>
      <w:bookmarkStart w:id="153" w:name="_heading=h.4du1wux" w:colFirst="0" w:colLast="0"/>
      <w:bookmarkEnd w:id="153"/>
      <w:r>
        <w:rPr>
          <w:b/>
          <w:color w:val="000000"/>
        </w:rPr>
        <w:t>Distribución de Roles de SCRUM</w:t>
      </w:r>
    </w:p>
    <w:p w14:paraId="00000256" w14:textId="77777777" w:rsidR="009C5BC8" w:rsidRDefault="003D4812">
      <w:pPr>
        <w:keepNext/>
        <w:pBdr>
          <w:top w:val="nil"/>
          <w:left w:val="nil"/>
          <w:bottom w:val="nil"/>
          <w:right w:val="nil"/>
          <w:between w:val="nil"/>
        </w:pBdr>
        <w:spacing w:after="200"/>
        <w:ind w:left="284" w:firstLine="0"/>
        <w:rPr>
          <w:i/>
          <w:color w:val="000000"/>
        </w:rPr>
      </w:pPr>
      <w:bookmarkStart w:id="154" w:name="_heading=h.2szc72q" w:colFirst="0" w:colLast="0"/>
      <w:bookmarkEnd w:id="154"/>
      <w:r>
        <w:rPr>
          <w:b/>
          <w:color w:val="000000"/>
        </w:rPr>
        <w:t>Tabla 1</w:t>
      </w:r>
      <w:r>
        <w:rPr>
          <w:i/>
          <w:color w:val="000000"/>
        </w:rPr>
        <w:br/>
        <w:t>Distribución de roles</w:t>
      </w:r>
    </w:p>
    <w:tbl>
      <w:tblPr>
        <w:tblStyle w:val="af1"/>
        <w:tblW w:w="97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96"/>
        <w:gridCol w:w="6408"/>
      </w:tblGrid>
      <w:tr w:rsidR="009C5BC8" w14:paraId="751F4478" w14:textId="77777777" w:rsidTr="009C5BC8">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il"/>
              <w:left w:val="nil"/>
              <w:right w:val="nil"/>
            </w:tcBorders>
          </w:tcPr>
          <w:p w14:paraId="00000257" w14:textId="77777777" w:rsidR="009C5BC8" w:rsidRDefault="003D4812">
            <w:pPr>
              <w:spacing w:line="240" w:lineRule="auto"/>
              <w:ind w:firstLine="0"/>
              <w:rPr>
                <w:color w:val="000000"/>
              </w:rPr>
            </w:pPr>
            <w:r>
              <w:rPr>
                <w:color w:val="000000"/>
              </w:rPr>
              <w:t>Distribución de Roles</w:t>
            </w:r>
          </w:p>
        </w:tc>
      </w:tr>
      <w:tr w:rsidR="009C5BC8" w14:paraId="4B92A0F6" w14:textId="77777777" w:rsidTr="009C5BC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il"/>
            </w:tcBorders>
          </w:tcPr>
          <w:p w14:paraId="00000259" w14:textId="77777777" w:rsidR="009C5BC8" w:rsidRDefault="003D4812">
            <w:pPr>
              <w:spacing w:line="240" w:lineRule="auto"/>
              <w:ind w:firstLine="0"/>
              <w:rPr>
                <w:color w:val="000000"/>
              </w:rPr>
            </w:pPr>
            <w:r>
              <w:rPr>
                <w:color w:val="000000"/>
              </w:rPr>
              <w:t>Dueño del Producto</w:t>
            </w:r>
          </w:p>
        </w:tc>
        <w:tc>
          <w:tcPr>
            <w:tcW w:w="6408" w:type="dxa"/>
          </w:tcPr>
          <w:p w14:paraId="0000025A"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color w:val="000000"/>
              </w:rPr>
            </w:pPr>
            <w:r>
              <w:rPr>
                <w:color w:val="000000"/>
              </w:rPr>
              <w:t>IST Vicente Leon</w:t>
            </w:r>
          </w:p>
        </w:tc>
      </w:tr>
      <w:tr w:rsidR="009C5BC8" w14:paraId="5335D076" w14:textId="77777777" w:rsidTr="009C5BC8">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il"/>
            </w:tcBorders>
          </w:tcPr>
          <w:p w14:paraId="0000025B" w14:textId="77777777" w:rsidR="009C5BC8" w:rsidRDefault="003D4812">
            <w:pPr>
              <w:spacing w:line="240" w:lineRule="auto"/>
              <w:ind w:firstLine="0"/>
              <w:rPr>
                <w:color w:val="000000"/>
              </w:rPr>
            </w:pPr>
            <w:r>
              <w:rPr>
                <w:color w:val="000000"/>
              </w:rPr>
              <w:t>Scrum Master</w:t>
            </w:r>
          </w:p>
        </w:tc>
        <w:tc>
          <w:tcPr>
            <w:tcW w:w="6408" w:type="dxa"/>
          </w:tcPr>
          <w:p w14:paraId="0000025C"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Pr>
                <w:color w:val="000000"/>
              </w:rPr>
              <w:t>Kevin Velasque</w:t>
            </w:r>
          </w:p>
        </w:tc>
      </w:tr>
      <w:tr w:rsidR="009C5BC8" w14:paraId="528B2990" w14:textId="77777777" w:rsidTr="009C5BC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il"/>
            </w:tcBorders>
          </w:tcPr>
          <w:p w14:paraId="0000025D" w14:textId="77777777" w:rsidR="009C5BC8" w:rsidRDefault="003D4812">
            <w:pPr>
              <w:spacing w:line="240" w:lineRule="auto"/>
              <w:ind w:firstLine="0"/>
              <w:rPr>
                <w:color w:val="000000"/>
              </w:rPr>
            </w:pPr>
            <w:r>
              <w:rPr>
                <w:color w:val="000000"/>
              </w:rPr>
              <w:t>Equipo de Desarrollo</w:t>
            </w:r>
          </w:p>
        </w:tc>
        <w:tc>
          <w:tcPr>
            <w:tcW w:w="6408" w:type="dxa"/>
          </w:tcPr>
          <w:p w14:paraId="0000025E"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color w:val="000000"/>
              </w:rPr>
            </w:pPr>
            <w:r>
              <w:rPr>
                <w:color w:val="000000"/>
              </w:rPr>
              <w:t>Kevin Velasque</w:t>
            </w:r>
          </w:p>
        </w:tc>
      </w:tr>
      <w:tr w:rsidR="009C5BC8" w14:paraId="3FC66C54" w14:textId="77777777" w:rsidTr="009C5BC8">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il"/>
            </w:tcBorders>
          </w:tcPr>
          <w:p w14:paraId="0000025F"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6408" w:type="dxa"/>
          </w:tcPr>
          <w:p w14:paraId="00000260"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Pr>
                <w:color w:val="000000"/>
              </w:rPr>
              <w:t>Willan Chango</w:t>
            </w:r>
          </w:p>
        </w:tc>
      </w:tr>
    </w:tbl>
    <w:p w14:paraId="00000261"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262" w14:textId="77777777" w:rsidR="009C5BC8" w:rsidRDefault="003D4812">
      <w:pPr>
        <w:keepNext/>
        <w:keepLines/>
        <w:numPr>
          <w:ilvl w:val="2"/>
          <w:numId w:val="12"/>
        </w:numPr>
        <w:pBdr>
          <w:top w:val="nil"/>
          <w:left w:val="nil"/>
          <w:bottom w:val="nil"/>
          <w:right w:val="nil"/>
          <w:between w:val="nil"/>
        </w:pBdr>
        <w:spacing w:before="40" w:after="0"/>
        <w:rPr>
          <w:b/>
          <w:color w:val="000000"/>
        </w:rPr>
      </w:pPr>
      <w:bookmarkStart w:id="155" w:name="_heading=h.184mhaj" w:colFirst="0" w:colLast="0"/>
      <w:bookmarkEnd w:id="155"/>
      <w:r>
        <w:rPr>
          <w:b/>
          <w:color w:val="000000"/>
        </w:rPr>
        <w:t>Elementos de SCRUM</w:t>
      </w:r>
    </w:p>
    <w:p w14:paraId="00000263" w14:textId="77777777" w:rsidR="009C5BC8" w:rsidRDefault="003D4812">
      <w:pPr>
        <w:pBdr>
          <w:top w:val="nil"/>
          <w:left w:val="nil"/>
          <w:bottom w:val="nil"/>
          <w:right w:val="nil"/>
          <w:between w:val="nil"/>
        </w:pBdr>
        <w:tabs>
          <w:tab w:val="center" w:pos="4252"/>
          <w:tab w:val="right" w:pos="8504"/>
        </w:tabs>
        <w:spacing w:after="0"/>
        <w:ind w:firstLine="0"/>
        <w:rPr>
          <w:b/>
          <w:color w:val="000000"/>
        </w:rPr>
      </w:pPr>
      <w:r>
        <w:rPr>
          <w:b/>
          <w:color w:val="000000"/>
        </w:rPr>
        <w:t xml:space="preserve">Product backlog (Pila del Producto). - </w:t>
      </w:r>
      <w:r>
        <w:rPr>
          <w:color w:val="000000"/>
        </w:rPr>
        <w:t>Son los requerimientos detallados dentro de una lista que se generó durante la primera reunión y correcciones de errores que se incorporarán dentro de las siguientes iteraciones de desarrollo del proyecto.</w:t>
      </w:r>
    </w:p>
    <w:p w14:paraId="0000026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Una característica del Product Backlog</w:t>
      </w:r>
      <w:r>
        <w:rPr>
          <w:b/>
          <w:color w:val="000000"/>
        </w:rPr>
        <w:t xml:space="preserve"> </w:t>
      </w:r>
      <w:r>
        <w:rPr>
          <w:color w:val="000000"/>
        </w:rPr>
        <w:t xml:space="preserve">es que nunca se da por terminado está en una continua evolución. Para la creación de este elemento interviene todo el equipo a partir de la propuesta o requerimientos funcionales del Dueño del Producto. </w:t>
      </w:r>
    </w:p>
    <w:p w14:paraId="00000265" w14:textId="77777777" w:rsidR="009C5BC8" w:rsidRDefault="003D4812">
      <w:pPr>
        <w:keepNext/>
        <w:pBdr>
          <w:top w:val="nil"/>
          <w:left w:val="nil"/>
          <w:bottom w:val="nil"/>
          <w:right w:val="nil"/>
          <w:between w:val="nil"/>
        </w:pBdr>
        <w:spacing w:after="200"/>
        <w:ind w:left="284" w:firstLine="0"/>
        <w:rPr>
          <w:i/>
          <w:color w:val="000000"/>
        </w:rPr>
      </w:pPr>
      <w:bookmarkStart w:id="156" w:name="_heading=h.3s49zyc" w:colFirst="0" w:colLast="0"/>
      <w:bookmarkEnd w:id="156"/>
      <w:r>
        <w:rPr>
          <w:b/>
          <w:color w:val="000000"/>
        </w:rPr>
        <w:t>Tabla 2</w:t>
      </w:r>
      <w:r>
        <w:rPr>
          <w:color w:val="000000"/>
        </w:rPr>
        <w:br/>
      </w:r>
      <w:r>
        <w:rPr>
          <w:i/>
          <w:color w:val="000000"/>
        </w:rPr>
        <w:t>Product BackLog</w:t>
      </w:r>
    </w:p>
    <w:tbl>
      <w:tblPr>
        <w:tblStyle w:val="af2"/>
        <w:tblW w:w="7200" w:type="dxa"/>
        <w:tblInd w:w="0" w:type="dxa"/>
        <w:tblBorders>
          <w:top w:val="single" w:sz="4" w:space="0" w:color="000000"/>
          <w:left w:val="single" w:sz="4" w:space="0" w:color="FFFFFF"/>
          <w:bottom w:val="single" w:sz="4" w:space="0" w:color="000000"/>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272"/>
        <w:gridCol w:w="2928"/>
      </w:tblGrid>
      <w:tr w:rsidR="009C5BC8" w14:paraId="3A36A563" w14:textId="77777777" w:rsidTr="009C5BC8">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tcPr>
          <w:p w14:paraId="0000026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PRODUCT BACKLOG</w:t>
            </w:r>
          </w:p>
        </w:tc>
      </w:tr>
      <w:tr w:rsidR="009C5BC8" w14:paraId="5D739CC2" w14:textId="77777777" w:rsidTr="009C5BC8">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tcPr>
          <w:p w14:paraId="0000026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SISTEMA BIBLIOTECARIO</w:t>
            </w:r>
          </w:p>
        </w:tc>
        <w:tc>
          <w:tcPr>
            <w:tcW w:w="2928" w:type="dxa"/>
          </w:tcPr>
          <w:p w14:paraId="00000269"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000000"/>
                <w:sz w:val="22"/>
                <w:szCs w:val="22"/>
              </w:rPr>
            </w:pPr>
            <w:r>
              <w:rPr>
                <w:rFonts w:ascii="Calibri" w:eastAsia="Calibri" w:hAnsi="Calibri" w:cs="Calibri"/>
                <w:b/>
                <w:color w:val="000000"/>
                <w:sz w:val="22"/>
                <w:szCs w:val="22"/>
              </w:rPr>
              <w:t>RESPONSABLE</w:t>
            </w:r>
          </w:p>
        </w:tc>
      </w:tr>
      <w:tr w:rsidR="009C5BC8" w14:paraId="3751977E" w14:textId="77777777" w:rsidTr="009C5BC8">
        <w:trPr>
          <w:trHeight w:val="342"/>
        </w:trPr>
        <w:tc>
          <w:tcPr>
            <w:cnfStyle w:val="001000000000" w:firstRow="0" w:lastRow="0" w:firstColumn="1" w:lastColumn="0" w:oddVBand="0" w:evenVBand="0" w:oddHBand="0" w:evenHBand="0" w:firstRowFirstColumn="0" w:firstRowLastColumn="0" w:lastRowFirstColumn="0" w:lastRowLastColumn="0"/>
            <w:tcW w:w="4272" w:type="dxa"/>
          </w:tcPr>
          <w:p w14:paraId="0000026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sz w:val="22"/>
                <w:szCs w:val="22"/>
              </w:rPr>
              <w:t>Módulo</w:t>
            </w:r>
            <w:r>
              <w:rPr>
                <w:rFonts w:ascii="Calibri" w:eastAsia="Calibri" w:hAnsi="Calibri" w:cs="Calibri"/>
                <w:color w:val="000000"/>
                <w:sz w:val="22"/>
                <w:szCs w:val="22"/>
              </w:rPr>
              <w:t xml:space="preserve"> Bibliotecario</w:t>
            </w:r>
          </w:p>
        </w:tc>
        <w:tc>
          <w:tcPr>
            <w:tcW w:w="2928" w:type="dxa"/>
          </w:tcPr>
          <w:p w14:paraId="0000026B"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w:t>
            </w:r>
          </w:p>
        </w:tc>
      </w:tr>
      <w:tr w:rsidR="009C5BC8" w14:paraId="502D8E85" w14:textId="77777777" w:rsidTr="009C5BC8">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tcPr>
          <w:p w14:paraId="0000026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Módulo De Libros</w:t>
            </w:r>
          </w:p>
        </w:tc>
        <w:tc>
          <w:tcPr>
            <w:tcW w:w="2928" w:type="dxa"/>
          </w:tcPr>
          <w:p w14:paraId="0000026D"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w:t>
            </w:r>
          </w:p>
        </w:tc>
      </w:tr>
      <w:tr w:rsidR="009C5BC8" w14:paraId="7EC164AC" w14:textId="77777777" w:rsidTr="009C5BC8">
        <w:trPr>
          <w:trHeight w:val="342"/>
        </w:trPr>
        <w:tc>
          <w:tcPr>
            <w:cnfStyle w:val="001000000000" w:firstRow="0" w:lastRow="0" w:firstColumn="1" w:lastColumn="0" w:oddVBand="0" w:evenVBand="0" w:oddHBand="0" w:evenHBand="0" w:firstRowFirstColumn="0" w:firstRowLastColumn="0" w:lastRowFirstColumn="0" w:lastRowLastColumn="0"/>
            <w:tcW w:w="4272" w:type="dxa"/>
          </w:tcPr>
          <w:p w14:paraId="0000026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Módulo De Lectores</w:t>
            </w:r>
          </w:p>
        </w:tc>
        <w:tc>
          <w:tcPr>
            <w:tcW w:w="2928" w:type="dxa"/>
          </w:tcPr>
          <w:p w14:paraId="0000026F"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w:t>
            </w:r>
          </w:p>
        </w:tc>
      </w:tr>
      <w:tr w:rsidR="009C5BC8" w14:paraId="5C400AF3" w14:textId="77777777" w:rsidTr="009C5BC8">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tcPr>
          <w:p w14:paraId="0000027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Módulo De Usuarios</w:t>
            </w:r>
          </w:p>
        </w:tc>
        <w:tc>
          <w:tcPr>
            <w:tcW w:w="2928" w:type="dxa"/>
          </w:tcPr>
          <w:p w14:paraId="00000271"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w:t>
            </w:r>
          </w:p>
        </w:tc>
      </w:tr>
    </w:tbl>
    <w:p w14:paraId="00000272" w14:textId="77777777" w:rsidR="009C5BC8" w:rsidRDefault="003D4812">
      <w:pPr>
        <w:rPr>
          <w:sz w:val="20"/>
          <w:szCs w:val="20"/>
        </w:rPr>
      </w:pPr>
      <w:r>
        <w:rPr>
          <w:sz w:val="20"/>
          <w:szCs w:val="20"/>
        </w:rPr>
        <w:t>Fuente: Propia</w:t>
      </w:r>
    </w:p>
    <w:p w14:paraId="0000027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lastRenderedPageBreak/>
        <w:t xml:space="preserve">Sprint Backlog. - </w:t>
      </w:r>
      <w:r>
        <w:rPr>
          <w:color w:val="000000"/>
        </w:rPr>
        <w:t>Es una lista que descompone todas las funcionalidades de la pila de producto, el Sprint Backlog, se representa como un tablero de tareas donde se observa todo el trabajo necesario para terminar exitosamente el Sprint, además, dentro de esta lista es necesario de asignar el tiempo de trabajo de cada tarea.</w:t>
      </w:r>
    </w:p>
    <w:p w14:paraId="0000027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De acuerdo a las funcionalidades requeridas se identifica la lista de tareas, usualmente como historias de usuarios e identifica las actividades necesarias para cada una.</w:t>
      </w:r>
    </w:p>
    <w:p w14:paraId="00000275" w14:textId="77777777" w:rsidR="009C5BC8" w:rsidRDefault="003D4812">
      <w:pPr>
        <w:keepNext/>
        <w:pBdr>
          <w:top w:val="nil"/>
          <w:left w:val="nil"/>
          <w:bottom w:val="nil"/>
          <w:right w:val="nil"/>
          <w:between w:val="nil"/>
        </w:pBdr>
        <w:spacing w:after="0"/>
        <w:ind w:left="720" w:firstLine="0"/>
        <w:rPr>
          <w:b/>
          <w:i/>
          <w:color w:val="000000"/>
        </w:rPr>
      </w:pPr>
      <w:bookmarkStart w:id="157" w:name="_heading=h.279ka65" w:colFirst="0" w:colLast="0"/>
      <w:bookmarkEnd w:id="157"/>
      <w:r>
        <w:rPr>
          <w:b/>
          <w:color w:val="000000"/>
        </w:rPr>
        <w:t>Tabla 3</w:t>
      </w:r>
      <w:r>
        <w:rPr>
          <w:b/>
          <w:i/>
          <w:color w:val="000000"/>
        </w:rPr>
        <w:br/>
      </w:r>
      <w:r>
        <w:rPr>
          <w:i/>
          <w:color w:val="000000"/>
        </w:rPr>
        <w:t>Sprint backlog</w:t>
      </w:r>
    </w:p>
    <w:tbl>
      <w:tblPr>
        <w:tblStyle w:val="af3"/>
        <w:tblW w:w="9407" w:type="dxa"/>
        <w:tblInd w:w="0" w:type="dxa"/>
        <w:tblBorders>
          <w:top w:val="single" w:sz="4" w:space="0" w:color="000000"/>
          <w:left w:val="single" w:sz="4" w:space="0" w:color="FFFFFF"/>
          <w:bottom w:val="single" w:sz="4" w:space="0" w:color="000000"/>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89"/>
        <w:gridCol w:w="1451"/>
        <w:gridCol w:w="1326"/>
        <w:gridCol w:w="1295"/>
        <w:gridCol w:w="1951"/>
        <w:gridCol w:w="2995"/>
      </w:tblGrid>
      <w:tr w:rsidR="009C5BC8" w14:paraId="1FF0FED8" w14:textId="77777777" w:rsidTr="009C5BC8">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tcPr>
          <w:p w14:paraId="00000276" w14:textId="77777777" w:rsidR="009C5BC8" w:rsidRDefault="003D4812">
            <w:pPr>
              <w:spacing w:line="240" w:lineRule="auto"/>
              <w:ind w:firstLine="0"/>
              <w:rPr>
                <w:rFonts w:ascii="Calibri" w:eastAsia="Calibri" w:hAnsi="Calibri" w:cs="Calibri"/>
                <w:sz w:val="22"/>
                <w:szCs w:val="22"/>
              </w:rPr>
            </w:pPr>
            <w:r>
              <w:rPr>
                <w:rFonts w:ascii="Calibri" w:eastAsia="Calibri" w:hAnsi="Calibri" w:cs="Calibri"/>
                <w:sz w:val="22"/>
                <w:szCs w:val="22"/>
              </w:rPr>
              <w:t>id</w:t>
            </w:r>
          </w:p>
        </w:tc>
        <w:tc>
          <w:tcPr>
            <w:tcW w:w="1451" w:type="dxa"/>
          </w:tcPr>
          <w:p w14:paraId="00000277"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Historia de usuario</w:t>
            </w:r>
          </w:p>
        </w:tc>
        <w:tc>
          <w:tcPr>
            <w:tcW w:w="1326" w:type="dxa"/>
          </w:tcPr>
          <w:p w14:paraId="00000278"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Importancia del Dueño del producto</w:t>
            </w:r>
          </w:p>
        </w:tc>
        <w:tc>
          <w:tcPr>
            <w:tcW w:w="1295" w:type="dxa"/>
          </w:tcPr>
          <w:p w14:paraId="00000279"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Tiempo de elaboración</w:t>
            </w:r>
          </w:p>
        </w:tc>
        <w:tc>
          <w:tcPr>
            <w:tcW w:w="1951" w:type="dxa"/>
          </w:tcPr>
          <w:p w14:paraId="0000027A"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Descripción</w:t>
            </w:r>
          </w:p>
        </w:tc>
        <w:tc>
          <w:tcPr>
            <w:tcW w:w="2995" w:type="dxa"/>
          </w:tcPr>
          <w:p w14:paraId="0000027B"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Responsable</w:t>
            </w:r>
          </w:p>
        </w:tc>
      </w:tr>
      <w:tr w:rsidR="009C5BC8" w14:paraId="7B6D73E4" w14:textId="77777777" w:rsidTr="009C5BC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tcPr>
          <w:p w14:paraId="0000027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1</w:t>
            </w:r>
          </w:p>
        </w:tc>
        <w:tc>
          <w:tcPr>
            <w:tcW w:w="1451" w:type="dxa"/>
            <w:vMerge w:val="restart"/>
          </w:tcPr>
          <w:p w14:paraId="0000027D"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Diseño de la base de datos</w:t>
            </w:r>
          </w:p>
        </w:tc>
        <w:tc>
          <w:tcPr>
            <w:tcW w:w="1326" w:type="dxa"/>
            <w:vMerge w:val="restart"/>
          </w:tcPr>
          <w:p w14:paraId="0000027E"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100 %</w:t>
            </w:r>
          </w:p>
        </w:tc>
        <w:tc>
          <w:tcPr>
            <w:tcW w:w="1295" w:type="dxa"/>
            <w:vMerge w:val="restart"/>
          </w:tcPr>
          <w:p w14:paraId="0000027F"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5</w:t>
            </w:r>
          </w:p>
        </w:tc>
        <w:tc>
          <w:tcPr>
            <w:tcW w:w="1951" w:type="dxa"/>
            <w:vMerge w:val="restart"/>
          </w:tcPr>
          <w:p w14:paraId="00000280"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Creación de la base de datos par a el funcionamiento del sistema</w:t>
            </w:r>
          </w:p>
        </w:tc>
        <w:tc>
          <w:tcPr>
            <w:tcW w:w="2995" w:type="dxa"/>
            <w:vMerge w:val="restart"/>
          </w:tcPr>
          <w:p w14:paraId="00000281"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 Willan Chago</w:t>
            </w:r>
          </w:p>
        </w:tc>
      </w:tr>
      <w:tr w:rsidR="009C5BC8" w14:paraId="3103E059" w14:textId="77777777" w:rsidTr="009C5BC8">
        <w:trPr>
          <w:trHeight w:val="559"/>
        </w:trPr>
        <w:tc>
          <w:tcPr>
            <w:cnfStyle w:val="001000000000" w:firstRow="0" w:lastRow="0" w:firstColumn="1" w:lastColumn="0" w:oddVBand="0" w:evenVBand="0" w:oddHBand="0" w:evenHBand="0" w:firstRowFirstColumn="0" w:firstRowLastColumn="0" w:lastRowFirstColumn="0" w:lastRowLastColumn="0"/>
            <w:tcW w:w="389" w:type="dxa"/>
            <w:vMerge/>
          </w:tcPr>
          <w:p w14:paraId="00000282"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1451" w:type="dxa"/>
            <w:vMerge/>
          </w:tcPr>
          <w:p w14:paraId="00000283"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1326" w:type="dxa"/>
            <w:vMerge/>
          </w:tcPr>
          <w:p w14:paraId="00000284"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1295" w:type="dxa"/>
            <w:vMerge/>
          </w:tcPr>
          <w:p w14:paraId="00000285"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1951" w:type="dxa"/>
            <w:vMerge/>
          </w:tcPr>
          <w:p w14:paraId="00000286"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2995" w:type="dxa"/>
            <w:vMerge/>
          </w:tcPr>
          <w:p w14:paraId="00000287"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r>
      <w:tr w:rsidR="009C5BC8" w14:paraId="7CC28D2C" w14:textId="77777777" w:rsidTr="009C5BC8">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tcPr>
          <w:p w14:paraId="0000028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2</w:t>
            </w:r>
          </w:p>
        </w:tc>
        <w:tc>
          <w:tcPr>
            <w:tcW w:w="1451" w:type="dxa"/>
            <w:vMerge w:val="restart"/>
          </w:tcPr>
          <w:p w14:paraId="00000289"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xml:space="preserve"> Armar la arquitectura para el desarrollo del sistema</w:t>
            </w:r>
          </w:p>
        </w:tc>
        <w:tc>
          <w:tcPr>
            <w:tcW w:w="1326" w:type="dxa"/>
            <w:vMerge w:val="restart"/>
          </w:tcPr>
          <w:p w14:paraId="0000028A"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100%</w:t>
            </w:r>
          </w:p>
        </w:tc>
        <w:tc>
          <w:tcPr>
            <w:tcW w:w="1295" w:type="dxa"/>
            <w:vMerge w:val="restart"/>
          </w:tcPr>
          <w:p w14:paraId="0000028B"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15</w:t>
            </w:r>
          </w:p>
        </w:tc>
        <w:tc>
          <w:tcPr>
            <w:tcW w:w="1951" w:type="dxa"/>
            <w:vMerge w:val="restart"/>
          </w:tcPr>
          <w:p w14:paraId="0000028C"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Creación de los controladores, vistas para el funcionamiento del sistema</w:t>
            </w:r>
          </w:p>
        </w:tc>
        <w:tc>
          <w:tcPr>
            <w:tcW w:w="2995" w:type="dxa"/>
            <w:vMerge w:val="restart"/>
          </w:tcPr>
          <w:p w14:paraId="0000028D"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 Willan Chago</w:t>
            </w:r>
          </w:p>
        </w:tc>
      </w:tr>
      <w:tr w:rsidR="009C5BC8" w14:paraId="4EAEBED4" w14:textId="77777777" w:rsidTr="009C5BC8">
        <w:trPr>
          <w:trHeight w:val="776"/>
        </w:trPr>
        <w:tc>
          <w:tcPr>
            <w:cnfStyle w:val="001000000000" w:firstRow="0" w:lastRow="0" w:firstColumn="1" w:lastColumn="0" w:oddVBand="0" w:evenVBand="0" w:oddHBand="0" w:evenHBand="0" w:firstRowFirstColumn="0" w:firstRowLastColumn="0" w:lastRowFirstColumn="0" w:lastRowLastColumn="0"/>
            <w:tcW w:w="389" w:type="dxa"/>
            <w:vMerge/>
          </w:tcPr>
          <w:p w14:paraId="0000028E"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1451" w:type="dxa"/>
            <w:vMerge/>
          </w:tcPr>
          <w:p w14:paraId="0000028F"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1326" w:type="dxa"/>
            <w:vMerge/>
          </w:tcPr>
          <w:p w14:paraId="00000290"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1295" w:type="dxa"/>
            <w:vMerge/>
          </w:tcPr>
          <w:p w14:paraId="00000291"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1951" w:type="dxa"/>
            <w:vMerge/>
          </w:tcPr>
          <w:p w14:paraId="00000292"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c>
          <w:tcPr>
            <w:tcW w:w="2995" w:type="dxa"/>
            <w:vMerge/>
          </w:tcPr>
          <w:p w14:paraId="00000293" w14:textId="77777777" w:rsidR="009C5BC8" w:rsidRDefault="009C5BC8">
            <w:pPr>
              <w:widowControl w:val="0"/>
              <w:pBdr>
                <w:top w:val="nil"/>
                <w:left w:val="nil"/>
                <w:bottom w:val="nil"/>
                <w:right w:val="nil"/>
                <w:between w:val="nil"/>
              </w:pBd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p>
        </w:tc>
      </w:tr>
      <w:tr w:rsidR="009C5BC8" w14:paraId="20DBAFF2" w14:textId="77777777" w:rsidTr="009C5BC8">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tcPr>
          <w:p w14:paraId="0000029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3</w:t>
            </w:r>
          </w:p>
        </w:tc>
        <w:tc>
          <w:tcPr>
            <w:tcW w:w="1451" w:type="dxa"/>
          </w:tcPr>
          <w:p w14:paraId="00000295"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Diseñar y desarrollar pantallas para el ingreso de lectores</w:t>
            </w:r>
          </w:p>
        </w:tc>
        <w:tc>
          <w:tcPr>
            <w:tcW w:w="1326" w:type="dxa"/>
          </w:tcPr>
          <w:p w14:paraId="00000296"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100%</w:t>
            </w:r>
          </w:p>
        </w:tc>
        <w:tc>
          <w:tcPr>
            <w:tcW w:w="1295" w:type="dxa"/>
          </w:tcPr>
          <w:p w14:paraId="00000297"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3</w:t>
            </w:r>
          </w:p>
        </w:tc>
        <w:tc>
          <w:tcPr>
            <w:tcW w:w="1951" w:type="dxa"/>
          </w:tcPr>
          <w:p w14:paraId="00000298"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xml:space="preserve">Diseño de los componentes con HTML, CSS, JSCRIPT </w:t>
            </w:r>
          </w:p>
        </w:tc>
        <w:tc>
          <w:tcPr>
            <w:tcW w:w="2995" w:type="dxa"/>
          </w:tcPr>
          <w:p w14:paraId="00000299"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Chago</w:t>
            </w:r>
          </w:p>
        </w:tc>
      </w:tr>
      <w:tr w:rsidR="009C5BC8" w14:paraId="26F9A418" w14:textId="77777777" w:rsidTr="009C5BC8">
        <w:trPr>
          <w:trHeight w:val="947"/>
        </w:trPr>
        <w:tc>
          <w:tcPr>
            <w:cnfStyle w:val="001000000000" w:firstRow="0" w:lastRow="0" w:firstColumn="1" w:lastColumn="0" w:oddVBand="0" w:evenVBand="0" w:oddHBand="0" w:evenHBand="0" w:firstRowFirstColumn="0" w:firstRowLastColumn="0" w:lastRowFirstColumn="0" w:lastRowLastColumn="0"/>
            <w:tcW w:w="389" w:type="dxa"/>
          </w:tcPr>
          <w:p w14:paraId="0000029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4</w:t>
            </w:r>
          </w:p>
        </w:tc>
        <w:tc>
          <w:tcPr>
            <w:tcW w:w="1451" w:type="dxa"/>
          </w:tcPr>
          <w:p w14:paraId="0000029B"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Diseñar y desarrollar pantallas para el ingreso de libros</w:t>
            </w:r>
          </w:p>
        </w:tc>
        <w:tc>
          <w:tcPr>
            <w:tcW w:w="1326" w:type="dxa"/>
          </w:tcPr>
          <w:p w14:paraId="0000029C"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100%</w:t>
            </w:r>
          </w:p>
        </w:tc>
        <w:tc>
          <w:tcPr>
            <w:tcW w:w="1295" w:type="dxa"/>
          </w:tcPr>
          <w:p w14:paraId="0000029D"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3</w:t>
            </w:r>
          </w:p>
        </w:tc>
        <w:tc>
          <w:tcPr>
            <w:tcW w:w="1951" w:type="dxa"/>
          </w:tcPr>
          <w:p w14:paraId="0000029E"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Diseño de los componentes con HTML, CSS, JSCRIPT</w:t>
            </w:r>
          </w:p>
        </w:tc>
        <w:tc>
          <w:tcPr>
            <w:tcW w:w="2995" w:type="dxa"/>
          </w:tcPr>
          <w:p w14:paraId="0000029F"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Chango</w:t>
            </w:r>
          </w:p>
        </w:tc>
      </w:tr>
      <w:tr w:rsidR="009C5BC8" w14:paraId="5218E3A4" w14:textId="77777777" w:rsidTr="009C5BC8">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tcPr>
          <w:p w14:paraId="000002A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5</w:t>
            </w:r>
          </w:p>
        </w:tc>
        <w:tc>
          <w:tcPr>
            <w:tcW w:w="1451" w:type="dxa"/>
          </w:tcPr>
          <w:p w14:paraId="000002A1"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Diseñar y desarrollar pantallas para el registro de prestamos</w:t>
            </w:r>
          </w:p>
        </w:tc>
        <w:tc>
          <w:tcPr>
            <w:tcW w:w="1326" w:type="dxa"/>
          </w:tcPr>
          <w:p w14:paraId="000002A2"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100%</w:t>
            </w:r>
          </w:p>
        </w:tc>
        <w:tc>
          <w:tcPr>
            <w:tcW w:w="1295" w:type="dxa"/>
          </w:tcPr>
          <w:p w14:paraId="000002A3"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3</w:t>
            </w:r>
          </w:p>
        </w:tc>
        <w:tc>
          <w:tcPr>
            <w:tcW w:w="1951" w:type="dxa"/>
          </w:tcPr>
          <w:p w14:paraId="000002A4"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Diseño de los componentes con HTML, CSS, JSCRIPT</w:t>
            </w:r>
          </w:p>
        </w:tc>
        <w:tc>
          <w:tcPr>
            <w:tcW w:w="2995" w:type="dxa"/>
          </w:tcPr>
          <w:p w14:paraId="000002A5"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Chango</w:t>
            </w:r>
          </w:p>
        </w:tc>
      </w:tr>
      <w:tr w:rsidR="009C5BC8" w14:paraId="1FE1E9E4" w14:textId="77777777" w:rsidTr="009C5BC8">
        <w:trPr>
          <w:trHeight w:val="621"/>
        </w:trPr>
        <w:tc>
          <w:tcPr>
            <w:cnfStyle w:val="001000000000" w:firstRow="0" w:lastRow="0" w:firstColumn="1" w:lastColumn="0" w:oddVBand="0" w:evenVBand="0" w:oddHBand="0" w:evenHBand="0" w:firstRowFirstColumn="0" w:firstRowLastColumn="0" w:lastRowFirstColumn="0" w:lastRowLastColumn="0"/>
            <w:tcW w:w="389" w:type="dxa"/>
          </w:tcPr>
          <w:p w14:paraId="000002A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6</w:t>
            </w:r>
          </w:p>
        </w:tc>
        <w:tc>
          <w:tcPr>
            <w:tcW w:w="1451" w:type="dxa"/>
          </w:tcPr>
          <w:p w14:paraId="000002A7"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xml:space="preserve">Desarrollo de la parte lógica </w:t>
            </w:r>
            <w:r>
              <w:rPr>
                <w:rFonts w:ascii="Calibri" w:eastAsia="Calibri" w:hAnsi="Calibri" w:cs="Calibri"/>
                <w:color w:val="000000"/>
                <w:sz w:val="22"/>
                <w:szCs w:val="22"/>
              </w:rPr>
              <w:lastRenderedPageBreak/>
              <w:t>de las pantallas</w:t>
            </w:r>
          </w:p>
        </w:tc>
        <w:tc>
          <w:tcPr>
            <w:tcW w:w="1326" w:type="dxa"/>
          </w:tcPr>
          <w:p w14:paraId="000002A8"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lastRenderedPageBreak/>
              <w:t> 100%</w:t>
            </w:r>
          </w:p>
        </w:tc>
        <w:tc>
          <w:tcPr>
            <w:tcW w:w="1295" w:type="dxa"/>
          </w:tcPr>
          <w:p w14:paraId="000002A9"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4</w:t>
            </w:r>
          </w:p>
        </w:tc>
        <w:tc>
          <w:tcPr>
            <w:tcW w:w="1951" w:type="dxa"/>
          </w:tcPr>
          <w:p w14:paraId="000002AA"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xml:space="preserve">Desarrollo del código para la </w:t>
            </w:r>
            <w:r>
              <w:rPr>
                <w:rFonts w:ascii="Calibri" w:eastAsia="Calibri" w:hAnsi="Calibri" w:cs="Calibri"/>
                <w:color w:val="000000"/>
                <w:sz w:val="22"/>
                <w:szCs w:val="22"/>
              </w:rPr>
              <w:lastRenderedPageBreak/>
              <w:t>funcionalidad de cada pantalla</w:t>
            </w:r>
          </w:p>
        </w:tc>
        <w:tc>
          <w:tcPr>
            <w:tcW w:w="2995" w:type="dxa"/>
          </w:tcPr>
          <w:p w14:paraId="000002AB"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lastRenderedPageBreak/>
              <w:t> Kevin Velasque, Willan Chago</w:t>
            </w:r>
          </w:p>
        </w:tc>
      </w:tr>
    </w:tbl>
    <w:p w14:paraId="000002AC" w14:textId="77777777" w:rsidR="009C5BC8" w:rsidRDefault="003D4812">
      <w:pPr>
        <w:rPr>
          <w:b/>
          <w:sz w:val="20"/>
          <w:szCs w:val="20"/>
        </w:rPr>
      </w:pPr>
      <w:r>
        <w:t xml:space="preserve">  </w:t>
      </w:r>
      <w:r>
        <w:rPr>
          <w:sz w:val="20"/>
          <w:szCs w:val="20"/>
        </w:rPr>
        <w:t>Fuente: Propia</w:t>
      </w:r>
    </w:p>
    <w:p w14:paraId="000002AD"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Incremento. -</w:t>
      </w:r>
      <w:r>
        <w:rPr>
          <w:color w:val="000000"/>
        </w:rPr>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también deberán estar finalizados.</w:t>
      </w:r>
    </w:p>
    <w:p w14:paraId="000002AE"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b/>
          <w:color w:val="000000"/>
        </w:rPr>
        <w:t xml:space="preserve">Estimaciones. - </w:t>
      </w:r>
      <w:r>
        <w:rPr>
          <w:color w:val="000000"/>
        </w:rPr>
        <w:t>Después de identificar las historias de usuario y sus tareas de desarrollo, se plantea un tiempo (días) que tomará finalizar cada tarea.</w:t>
      </w:r>
    </w:p>
    <w:p w14:paraId="000002AF" w14:textId="77777777" w:rsidR="009C5BC8" w:rsidRDefault="003D4812">
      <w:pPr>
        <w:keepNext/>
        <w:pBdr>
          <w:top w:val="nil"/>
          <w:left w:val="nil"/>
          <w:bottom w:val="nil"/>
          <w:right w:val="nil"/>
          <w:between w:val="nil"/>
        </w:pBdr>
        <w:spacing w:after="0"/>
        <w:ind w:left="720" w:firstLine="0"/>
        <w:rPr>
          <w:b/>
          <w:i/>
          <w:color w:val="000000"/>
        </w:rPr>
      </w:pPr>
      <w:bookmarkStart w:id="158" w:name="_heading=h.meukdy" w:colFirst="0" w:colLast="0"/>
      <w:bookmarkEnd w:id="158"/>
      <w:r>
        <w:rPr>
          <w:b/>
          <w:color w:val="000000"/>
        </w:rPr>
        <w:t>Tabla 4</w:t>
      </w:r>
      <w:r>
        <w:rPr>
          <w:b/>
          <w:i/>
          <w:color w:val="000000"/>
        </w:rPr>
        <w:br/>
      </w:r>
      <w:r>
        <w:rPr>
          <w:i/>
          <w:color w:val="000000"/>
        </w:rPr>
        <w:t>Estimación</w:t>
      </w:r>
    </w:p>
    <w:tbl>
      <w:tblPr>
        <w:tblStyle w:val="af4"/>
        <w:tblW w:w="8300" w:type="dxa"/>
        <w:tblInd w:w="0" w:type="dxa"/>
        <w:tblBorders>
          <w:top w:val="single" w:sz="4" w:space="0" w:color="000000"/>
          <w:left w:val="single" w:sz="4" w:space="0" w:color="FFFFFF"/>
          <w:bottom w:val="single" w:sz="4" w:space="0" w:color="000000"/>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00"/>
        <w:gridCol w:w="1920"/>
        <w:gridCol w:w="1200"/>
        <w:gridCol w:w="1560"/>
        <w:gridCol w:w="2420"/>
      </w:tblGrid>
      <w:tr w:rsidR="009C5BC8" w14:paraId="38D6851A" w14:textId="77777777" w:rsidTr="009C5BC8">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tcPr>
          <w:p w14:paraId="000002B0" w14:textId="77777777" w:rsidR="009C5BC8" w:rsidRDefault="003D4812">
            <w:pPr>
              <w:spacing w:line="240" w:lineRule="auto"/>
              <w:ind w:firstLine="0"/>
              <w:rPr>
                <w:rFonts w:ascii="Calibri" w:eastAsia="Calibri" w:hAnsi="Calibri" w:cs="Calibri"/>
                <w:sz w:val="22"/>
                <w:szCs w:val="22"/>
              </w:rPr>
            </w:pPr>
            <w:r>
              <w:rPr>
                <w:rFonts w:ascii="Calibri" w:eastAsia="Calibri" w:hAnsi="Calibri" w:cs="Calibri"/>
                <w:sz w:val="22"/>
                <w:szCs w:val="22"/>
              </w:rPr>
              <w:t>id</w:t>
            </w:r>
          </w:p>
        </w:tc>
        <w:tc>
          <w:tcPr>
            <w:tcW w:w="1920" w:type="dxa"/>
          </w:tcPr>
          <w:p w14:paraId="000002B1"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Historia de usuario</w:t>
            </w:r>
          </w:p>
        </w:tc>
        <w:tc>
          <w:tcPr>
            <w:tcW w:w="1200" w:type="dxa"/>
          </w:tcPr>
          <w:p w14:paraId="000002B2"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Días Estimados</w:t>
            </w:r>
          </w:p>
        </w:tc>
        <w:tc>
          <w:tcPr>
            <w:tcW w:w="1560" w:type="dxa"/>
          </w:tcPr>
          <w:p w14:paraId="000002B3"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Estado</w:t>
            </w:r>
          </w:p>
        </w:tc>
        <w:tc>
          <w:tcPr>
            <w:tcW w:w="2420" w:type="dxa"/>
          </w:tcPr>
          <w:p w14:paraId="000002B4" w14:textId="77777777" w:rsidR="009C5BC8" w:rsidRDefault="003D4812">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Responsable</w:t>
            </w:r>
          </w:p>
        </w:tc>
      </w:tr>
      <w:tr w:rsidR="009C5BC8" w14:paraId="18BD15E8" w14:textId="77777777" w:rsidTr="009C5BC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tcPr>
          <w:p w14:paraId="000002B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1</w:t>
            </w:r>
          </w:p>
        </w:tc>
        <w:tc>
          <w:tcPr>
            <w:tcW w:w="1920" w:type="dxa"/>
          </w:tcPr>
          <w:p w14:paraId="000002B6"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Diseño de la base de datos</w:t>
            </w:r>
          </w:p>
        </w:tc>
        <w:tc>
          <w:tcPr>
            <w:tcW w:w="1200" w:type="dxa"/>
          </w:tcPr>
          <w:p w14:paraId="000002B7"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5</w:t>
            </w:r>
          </w:p>
        </w:tc>
        <w:tc>
          <w:tcPr>
            <w:tcW w:w="1560" w:type="dxa"/>
          </w:tcPr>
          <w:p w14:paraId="000002B8"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Completado</w:t>
            </w:r>
          </w:p>
        </w:tc>
        <w:tc>
          <w:tcPr>
            <w:tcW w:w="2420" w:type="dxa"/>
          </w:tcPr>
          <w:p w14:paraId="000002B9"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 Willan Chango</w:t>
            </w:r>
          </w:p>
        </w:tc>
      </w:tr>
      <w:tr w:rsidR="009C5BC8" w14:paraId="28FE287E" w14:textId="77777777" w:rsidTr="009C5BC8">
        <w:trPr>
          <w:trHeight w:val="1200"/>
        </w:trPr>
        <w:tc>
          <w:tcPr>
            <w:cnfStyle w:val="001000000000" w:firstRow="0" w:lastRow="0" w:firstColumn="1" w:lastColumn="0" w:oddVBand="0" w:evenVBand="0" w:oddHBand="0" w:evenHBand="0" w:firstRowFirstColumn="0" w:firstRowLastColumn="0" w:lastRowFirstColumn="0" w:lastRowLastColumn="0"/>
            <w:tcW w:w="1200" w:type="dxa"/>
          </w:tcPr>
          <w:p w14:paraId="000002B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2</w:t>
            </w:r>
          </w:p>
        </w:tc>
        <w:tc>
          <w:tcPr>
            <w:tcW w:w="1920" w:type="dxa"/>
          </w:tcPr>
          <w:p w14:paraId="000002BB"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xml:space="preserve"> Armar la arquitectura para el desarrollo del sistema</w:t>
            </w:r>
          </w:p>
        </w:tc>
        <w:tc>
          <w:tcPr>
            <w:tcW w:w="1200" w:type="dxa"/>
          </w:tcPr>
          <w:p w14:paraId="000002BC"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15</w:t>
            </w:r>
          </w:p>
        </w:tc>
        <w:tc>
          <w:tcPr>
            <w:tcW w:w="1560" w:type="dxa"/>
          </w:tcPr>
          <w:p w14:paraId="000002BD"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Completado</w:t>
            </w:r>
          </w:p>
        </w:tc>
        <w:tc>
          <w:tcPr>
            <w:tcW w:w="2420" w:type="dxa"/>
          </w:tcPr>
          <w:p w14:paraId="000002BE"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Kevin Velasque, Willan Chango</w:t>
            </w:r>
          </w:p>
        </w:tc>
      </w:tr>
      <w:tr w:rsidR="009C5BC8" w14:paraId="396440FE" w14:textId="77777777" w:rsidTr="009C5BC8">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tcPr>
          <w:p w14:paraId="000002BF"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3</w:t>
            </w:r>
          </w:p>
        </w:tc>
        <w:tc>
          <w:tcPr>
            <w:tcW w:w="1920" w:type="dxa"/>
          </w:tcPr>
          <w:p w14:paraId="000002C0"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Diseñar y desarrollar pantallas para el ingreso de lectores</w:t>
            </w:r>
          </w:p>
        </w:tc>
        <w:tc>
          <w:tcPr>
            <w:tcW w:w="1200" w:type="dxa"/>
          </w:tcPr>
          <w:p w14:paraId="000002C1"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3</w:t>
            </w:r>
          </w:p>
        </w:tc>
        <w:tc>
          <w:tcPr>
            <w:tcW w:w="1560" w:type="dxa"/>
          </w:tcPr>
          <w:p w14:paraId="000002C2"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Completado</w:t>
            </w:r>
          </w:p>
        </w:tc>
        <w:tc>
          <w:tcPr>
            <w:tcW w:w="2420" w:type="dxa"/>
          </w:tcPr>
          <w:p w14:paraId="000002C3"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Chango</w:t>
            </w:r>
          </w:p>
        </w:tc>
      </w:tr>
      <w:tr w:rsidR="009C5BC8" w14:paraId="561E143B" w14:textId="77777777" w:rsidTr="009C5BC8">
        <w:trPr>
          <w:trHeight w:val="1200"/>
        </w:trPr>
        <w:tc>
          <w:tcPr>
            <w:cnfStyle w:val="001000000000" w:firstRow="0" w:lastRow="0" w:firstColumn="1" w:lastColumn="0" w:oddVBand="0" w:evenVBand="0" w:oddHBand="0" w:evenHBand="0" w:firstRowFirstColumn="0" w:firstRowLastColumn="0" w:lastRowFirstColumn="0" w:lastRowLastColumn="0"/>
            <w:tcW w:w="1200" w:type="dxa"/>
          </w:tcPr>
          <w:p w14:paraId="000002C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4</w:t>
            </w:r>
          </w:p>
        </w:tc>
        <w:tc>
          <w:tcPr>
            <w:tcW w:w="1920" w:type="dxa"/>
          </w:tcPr>
          <w:p w14:paraId="000002C5"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Diseñar y desarrollar pantallas para el ingreso de libros</w:t>
            </w:r>
          </w:p>
        </w:tc>
        <w:tc>
          <w:tcPr>
            <w:tcW w:w="1200" w:type="dxa"/>
          </w:tcPr>
          <w:p w14:paraId="000002C6"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3</w:t>
            </w:r>
          </w:p>
        </w:tc>
        <w:tc>
          <w:tcPr>
            <w:tcW w:w="1560" w:type="dxa"/>
          </w:tcPr>
          <w:p w14:paraId="000002C7"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Completado</w:t>
            </w:r>
          </w:p>
        </w:tc>
        <w:tc>
          <w:tcPr>
            <w:tcW w:w="2420" w:type="dxa"/>
          </w:tcPr>
          <w:p w14:paraId="000002C8"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Chango</w:t>
            </w:r>
          </w:p>
        </w:tc>
      </w:tr>
      <w:tr w:rsidR="009C5BC8" w14:paraId="5AFB11F8" w14:textId="77777777" w:rsidTr="009C5BC8">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tcPr>
          <w:p w14:paraId="000002C9"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lastRenderedPageBreak/>
              <w:t>5</w:t>
            </w:r>
          </w:p>
        </w:tc>
        <w:tc>
          <w:tcPr>
            <w:tcW w:w="1920" w:type="dxa"/>
          </w:tcPr>
          <w:p w14:paraId="000002CA"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Diseñar y desarrollar pantallas para el registro de prestamos</w:t>
            </w:r>
          </w:p>
        </w:tc>
        <w:tc>
          <w:tcPr>
            <w:tcW w:w="1200" w:type="dxa"/>
          </w:tcPr>
          <w:p w14:paraId="000002CB"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3</w:t>
            </w:r>
          </w:p>
        </w:tc>
        <w:tc>
          <w:tcPr>
            <w:tcW w:w="1560" w:type="dxa"/>
          </w:tcPr>
          <w:p w14:paraId="000002CC"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Completado</w:t>
            </w:r>
          </w:p>
        </w:tc>
        <w:tc>
          <w:tcPr>
            <w:tcW w:w="2420" w:type="dxa"/>
          </w:tcPr>
          <w:p w14:paraId="000002CD" w14:textId="77777777" w:rsidR="009C5BC8" w:rsidRDefault="003D4812">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Chango</w:t>
            </w:r>
          </w:p>
        </w:tc>
      </w:tr>
      <w:tr w:rsidR="009C5BC8" w14:paraId="6CED3E91" w14:textId="77777777" w:rsidTr="009C5BC8">
        <w:trPr>
          <w:trHeight w:val="900"/>
        </w:trPr>
        <w:tc>
          <w:tcPr>
            <w:cnfStyle w:val="001000000000" w:firstRow="0" w:lastRow="0" w:firstColumn="1" w:lastColumn="0" w:oddVBand="0" w:evenVBand="0" w:oddHBand="0" w:evenHBand="0" w:firstRowFirstColumn="0" w:firstRowLastColumn="0" w:lastRowFirstColumn="0" w:lastRowLastColumn="0"/>
            <w:tcW w:w="1200" w:type="dxa"/>
          </w:tcPr>
          <w:p w14:paraId="000002C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6</w:t>
            </w:r>
          </w:p>
        </w:tc>
        <w:tc>
          <w:tcPr>
            <w:tcW w:w="1920" w:type="dxa"/>
          </w:tcPr>
          <w:p w14:paraId="000002CF"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Desarrollo de la parte lógica de las pantallas</w:t>
            </w:r>
          </w:p>
        </w:tc>
        <w:tc>
          <w:tcPr>
            <w:tcW w:w="1200" w:type="dxa"/>
          </w:tcPr>
          <w:p w14:paraId="000002D0"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4</w:t>
            </w:r>
          </w:p>
        </w:tc>
        <w:tc>
          <w:tcPr>
            <w:tcW w:w="1560" w:type="dxa"/>
          </w:tcPr>
          <w:p w14:paraId="000002D1"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Completado</w:t>
            </w:r>
          </w:p>
        </w:tc>
        <w:tc>
          <w:tcPr>
            <w:tcW w:w="2420" w:type="dxa"/>
          </w:tcPr>
          <w:p w14:paraId="000002D2" w14:textId="77777777" w:rsidR="009C5BC8" w:rsidRDefault="003D4812">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2"/>
                <w:szCs w:val="22"/>
              </w:rPr>
            </w:pPr>
            <w:r>
              <w:rPr>
                <w:rFonts w:ascii="Calibri" w:eastAsia="Calibri" w:hAnsi="Calibri" w:cs="Calibri"/>
                <w:color w:val="000000"/>
                <w:sz w:val="22"/>
                <w:szCs w:val="22"/>
              </w:rPr>
              <w:t> Kevin Velasque, Willan Chango</w:t>
            </w:r>
          </w:p>
        </w:tc>
      </w:tr>
    </w:tbl>
    <w:p w14:paraId="000002D3"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 xml:space="preserve">Fuente: Propia </w:t>
      </w:r>
    </w:p>
    <w:p w14:paraId="000002D4" w14:textId="77777777" w:rsidR="009C5BC8" w:rsidRDefault="009C5BC8">
      <w:pPr>
        <w:rPr>
          <w:sz w:val="20"/>
          <w:szCs w:val="20"/>
        </w:rPr>
      </w:pPr>
    </w:p>
    <w:p w14:paraId="000002D5"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59" w:name="_heading=h.36ei31r" w:colFirst="0" w:colLast="0"/>
      <w:bookmarkEnd w:id="159"/>
      <w:r>
        <w:rPr>
          <w:b/>
          <w:color w:val="000000"/>
        </w:rPr>
        <w:lastRenderedPageBreak/>
        <w:t>DIAGRAMA DE PROCESO DE PRÉSTAMOS DE LIBROS</w:t>
      </w:r>
    </w:p>
    <w:p w14:paraId="000002D6" w14:textId="77777777" w:rsidR="009C5BC8" w:rsidRDefault="003D4812">
      <w:pPr>
        <w:keepNext/>
        <w:pBdr>
          <w:top w:val="nil"/>
          <w:left w:val="nil"/>
          <w:bottom w:val="nil"/>
          <w:right w:val="nil"/>
          <w:between w:val="nil"/>
        </w:pBdr>
        <w:spacing w:after="0"/>
        <w:ind w:left="720" w:firstLine="0"/>
        <w:rPr>
          <w:i/>
          <w:color w:val="000000"/>
        </w:rPr>
      </w:pPr>
      <w:bookmarkStart w:id="160" w:name="_heading=h.1ljsd9k" w:colFirst="0" w:colLast="0"/>
      <w:bookmarkEnd w:id="160"/>
      <w:r>
        <w:rPr>
          <w:b/>
          <w:color w:val="000000"/>
        </w:rPr>
        <w:t>Figura 20</w:t>
      </w:r>
      <w:r>
        <w:rPr>
          <w:b/>
          <w:i/>
          <w:color w:val="000000"/>
        </w:rPr>
        <w:br/>
      </w:r>
      <w:r>
        <w:rPr>
          <w:i/>
          <w:color w:val="000000"/>
        </w:rPr>
        <w:t>Diagrama De Proceso De Préstamos De Libros</w:t>
      </w:r>
    </w:p>
    <w:p w14:paraId="000002D7"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4242692" cy="6556594"/>
            <wp:effectExtent l="0" t="0" r="0" b="0"/>
            <wp:docPr id="141" name="image3.jpg" descr="C:\Users\USUARIO\Desktop\Diagrama de Procesos de Negocio1.jpg"/>
            <wp:cNvGraphicFramePr/>
            <a:graphic xmlns:a="http://schemas.openxmlformats.org/drawingml/2006/main">
              <a:graphicData uri="http://schemas.openxmlformats.org/drawingml/2006/picture">
                <pic:pic xmlns:pic="http://schemas.openxmlformats.org/drawingml/2006/picture">
                  <pic:nvPicPr>
                    <pic:cNvPr id="0" name="image3.jpg" descr="C:\Users\USUARIO\Desktop\Diagrama de Procesos de Negocio1.jpg"/>
                    <pic:cNvPicPr preferRelativeResize="0"/>
                  </pic:nvPicPr>
                  <pic:blipFill>
                    <a:blip r:embed="rId31"/>
                    <a:srcRect t="2258" r="10766"/>
                    <a:stretch>
                      <a:fillRect/>
                    </a:stretch>
                  </pic:blipFill>
                  <pic:spPr>
                    <a:xfrm>
                      <a:off x="0" y="0"/>
                      <a:ext cx="4242692" cy="6556594"/>
                    </a:xfrm>
                    <a:prstGeom prst="rect">
                      <a:avLst/>
                    </a:prstGeom>
                    <a:ln/>
                  </pic:spPr>
                </pic:pic>
              </a:graphicData>
            </a:graphic>
          </wp:inline>
        </w:drawing>
      </w:r>
    </w:p>
    <w:p w14:paraId="000002D8" w14:textId="77777777" w:rsidR="009C5BC8" w:rsidRDefault="003D4812">
      <w:pPr>
        <w:pBdr>
          <w:top w:val="nil"/>
          <w:left w:val="nil"/>
          <w:bottom w:val="nil"/>
          <w:right w:val="nil"/>
          <w:between w:val="nil"/>
        </w:pBdr>
        <w:spacing w:after="0"/>
        <w:ind w:left="720" w:firstLine="0"/>
        <w:rPr>
          <w:i/>
          <w:color w:val="000000"/>
          <w:sz w:val="20"/>
          <w:szCs w:val="20"/>
        </w:rPr>
      </w:pPr>
      <w:r>
        <w:rPr>
          <w:color w:val="000000"/>
          <w:sz w:val="20"/>
          <w:szCs w:val="20"/>
        </w:rPr>
        <w:t xml:space="preserve">Fuente: </w:t>
      </w:r>
      <w:r>
        <w:rPr>
          <w:i/>
          <w:color w:val="000000"/>
          <w:sz w:val="20"/>
          <w:szCs w:val="20"/>
        </w:rPr>
        <w:t>Propia</w:t>
      </w:r>
    </w:p>
    <w:p w14:paraId="000002D9" w14:textId="77777777" w:rsidR="009C5BC8" w:rsidRDefault="009C5BC8"/>
    <w:p w14:paraId="000002DA"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61" w:name="_heading=h.45jfvxd" w:colFirst="0" w:colLast="0"/>
      <w:bookmarkEnd w:id="161"/>
      <w:r>
        <w:rPr>
          <w:b/>
          <w:color w:val="000000"/>
        </w:rPr>
        <w:lastRenderedPageBreak/>
        <w:t>DIAGRAMA DE PROCESO DE DEVOLUCIÓN DE LIBROS</w:t>
      </w:r>
    </w:p>
    <w:p w14:paraId="000002DB" w14:textId="77777777" w:rsidR="009C5BC8" w:rsidRDefault="003D4812">
      <w:pPr>
        <w:keepNext/>
        <w:pBdr>
          <w:top w:val="nil"/>
          <w:left w:val="nil"/>
          <w:bottom w:val="nil"/>
          <w:right w:val="nil"/>
          <w:between w:val="nil"/>
        </w:pBdr>
        <w:spacing w:after="0"/>
        <w:ind w:left="720" w:firstLine="0"/>
        <w:rPr>
          <w:b/>
          <w:i/>
          <w:color w:val="000000"/>
        </w:rPr>
      </w:pPr>
      <w:bookmarkStart w:id="162" w:name="_heading=h.2koq656" w:colFirst="0" w:colLast="0"/>
      <w:bookmarkEnd w:id="162"/>
      <w:r>
        <w:rPr>
          <w:b/>
          <w:color w:val="000000"/>
        </w:rPr>
        <w:t>Figura 21</w:t>
      </w:r>
      <w:r>
        <w:rPr>
          <w:b/>
          <w:i/>
          <w:color w:val="000000"/>
        </w:rPr>
        <w:br/>
      </w:r>
      <w:r>
        <w:rPr>
          <w:i/>
          <w:color w:val="000000"/>
        </w:rPr>
        <w:t>Diagrama de proceso de devolución de libros</w:t>
      </w:r>
    </w:p>
    <w:p w14:paraId="000002DC"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581650" cy="5143500"/>
            <wp:effectExtent l="0" t="0" r="0" b="0"/>
            <wp:docPr id="142" name="image5.jpg" descr="C:\Users\USUARIO\Desktop\Diagrama devolucion de libros.jpg"/>
            <wp:cNvGraphicFramePr/>
            <a:graphic xmlns:a="http://schemas.openxmlformats.org/drawingml/2006/main">
              <a:graphicData uri="http://schemas.openxmlformats.org/drawingml/2006/picture">
                <pic:pic xmlns:pic="http://schemas.openxmlformats.org/drawingml/2006/picture">
                  <pic:nvPicPr>
                    <pic:cNvPr id="0" name="image5.jpg" descr="C:\Users\USUARIO\Desktop\Diagrama devolucion de libros.jpg"/>
                    <pic:cNvPicPr preferRelativeResize="0"/>
                  </pic:nvPicPr>
                  <pic:blipFill>
                    <a:blip r:embed="rId32"/>
                    <a:srcRect/>
                    <a:stretch>
                      <a:fillRect/>
                    </a:stretch>
                  </pic:blipFill>
                  <pic:spPr>
                    <a:xfrm>
                      <a:off x="0" y="0"/>
                      <a:ext cx="5581650" cy="5143500"/>
                    </a:xfrm>
                    <a:prstGeom prst="rect">
                      <a:avLst/>
                    </a:prstGeom>
                    <a:ln/>
                  </pic:spPr>
                </pic:pic>
              </a:graphicData>
            </a:graphic>
          </wp:inline>
        </w:drawing>
      </w:r>
    </w:p>
    <w:p w14:paraId="000002DD"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2DE"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63" w:name="_heading=h.zu0gcz" w:colFirst="0" w:colLast="0"/>
      <w:bookmarkEnd w:id="163"/>
      <w:r>
        <w:rPr>
          <w:b/>
          <w:color w:val="000000"/>
        </w:rPr>
        <w:t>ARQUITECTURA DE SOFTWARE</w:t>
      </w:r>
    </w:p>
    <w:p w14:paraId="000002D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La arquitectura de software define gráficamente la estructura, como se conectan y se organizan los componentes del sistema. </w:t>
      </w:r>
    </w:p>
    <w:p w14:paraId="000002E0" w14:textId="77777777" w:rsidR="009C5BC8" w:rsidRDefault="009C5BC8">
      <w:pPr>
        <w:pBdr>
          <w:top w:val="nil"/>
          <w:left w:val="nil"/>
          <w:bottom w:val="nil"/>
          <w:right w:val="nil"/>
          <w:between w:val="nil"/>
        </w:pBdr>
        <w:spacing w:after="0"/>
        <w:ind w:left="720" w:firstLine="0"/>
        <w:rPr>
          <w:color w:val="000000"/>
          <w:sz w:val="20"/>
          <w:szCs w:val="20"/>
        </w:rPr>
      </w:pPr>
    </w:p>
    <w:p w14:paraId="000002E1" w14:textId="77777777" w:rsidR="009C5BC8" w:rsidRDefault="003D4812">
      <w:pPr>
        <w:keepNext/>
        <w:pBdr>
          <w:top w:val="nil"/>
          <w:left w:val="nil"/>
          <w:bottom w:val="nil"/>
          <w:right w:val="nil"/>
          <w:between w:val="nil"/>
        </w:pBdr>
        <w:spacing w:after="0"/>
        <w:ind w:left="720" w:firstLine="0"/>
        <w:rPr>
          <w:b/>
          <w:i/>
          <w:color w:val="000000"/>
        </w:rPr>
      </w:pPr>
      <w:bookmarkStart w:id="164" w:name="_heading=h.3jtnz0s" w:colFirst="0" w:colLast="0"/>
      <w:bookmarkEnd w:id="164"/>
      <w:r>
        <w:rPr>
          <w:b/>
          <w:color w:val="000000"/>
        </w:rPr>
        <w:lastRenderedPageBreak/>
        <w:t>Figura 22</w:t>
      </w:r>
      <w:r>
        <w:rPr>
          <w:b/>
          <w:i/>
          <w:color w:val="000000"/>
        </w:rPr>
        <w:br/>
        <w:t xml:space="preserve"> </w:t>
      </w:r>
      <w:r>
        <w:rPr>
          <w:i/>
          <w:color w:val="000000"/>
        </w:rPr>
        <w:t>Arquitectura de Software</w:t>
      </w:r>
    </w:p>
    <w:p w14:paraId="000002E2"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6241769" cy="3775045"/>
            <wp:effectExtent l="0" t="0" r="0" b="0"/>
            <wp:docPr id="143" name="image9.png" descr="C:\Users\USUARIO\Documents\TS\Imagenes\arquitectura.png"/>
            <wp:cNvGraphicFramePr/>
            <a:graphic xmlns:a="http://schemas.openxmlformats.org/drawingml/2006/main">
              <a:graphicData uri="http://schemas.openxmlformats.org/drawingml/2006/picture">
                <pic:pic xmlns:pic="http://schemas.openxmlformats.org/drawingml/2006/picture">
                  <pic:nvPicPr>
                    <pic:cNvPr id="0" name="image9.png" descr="C:\Users\USUARIO\Documents\TS\Imagenes\arquitectura.png"/>
                    <pic:cNvPicPr preferRelativeResize="0"/>
                  </pic:nvPicPr>
                  <pic:blipFill>
                    <a:blip r:embed="rId33"/>
                    <a:srcRect/>
                    <a:stretch>
                      <a:fillRect/>
                    </a:stretch>
                  </pic:blipFill>
                  <pic:spPr>
                    <a:xfrm>
                      <a:off x="0" y="0"/>
                      <a:ext cx="6241769" cy="3775045"/>
                    </a:xfrm>
                    <a:prstGeom prst="rect">
                      <a:avLst/>
                    </a:prstGeom>
                    <a:ln/>
                  </pic:spPr>
                </pic:pic>
              </a:graphicData>
            </a:graphic>
          </wp:inline>
        </w:drawing>
      </w:r>
    </w:p>
    <w:p w14:paraId="000002E3"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2E4"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Dentro de la </w:t>
      </w:r>
      <w:r>
        <w:rPr>
          <w:b/>
          <w:i/>
          <w:color w:val="000000"/>
        </w:rPr>
        <w:t>Figura 2</w:t>
      </w:r>
      <w:r>
        <w:rPr>
          <w:b/>
          <w:i/>
        </w:rPr>
        <w:t>2</w:t>
      </w:r>
      <w:r>
        <w:rPr>
          <w:color w:val="000000"/>
        </w:rPr>
        <w:t xml:space="preserve"> se muestra la arquitectura </w:t>
      </w:r>
      <w:r>
        <w:t>intérprete</w:t>
      </w:r>
      <w:r>
        <w:rPr>
          <w:color w:val="000000"/>
        </w:rPr>
        <w:t xml:space="preserve"> del </w:t>
      </w:r>
      <w:r>
        <w:rPr>
          <w:color w:val="000000"/>
          <w:highlight w:val="yellow"/>
        </w:rPr>
        <w:t>sistema web bibliotecario</w:t>
      </w:r>
      <w:r>
        <w:rPr>
          <w:color w:val="000000"/>
        </w:rPr>
        <w:t xml:space="preserve"> donde se encuentran los módulos necesarios para el funcionamiento del sistema bibliotecario como Bcrypjs que permitirá el cifrado de datos, Passport para la autenticación de los usuarios, Handlebars un motor de plantillas para la creación de las ventanas o la interfaz del sistema, entre otros, además de contiene una conexión con una base de datos relacional MySql para el registro de los datos. Todos estos módulos desplegados en Heroku, una plataforma como servicio (</w:t>
      </w:r>
      <w:r>
        <w:t>PAAS</w:t>
      </w:r>
      <w:r>
        <w:rPr>
          <w:color w:val="000000"/>
        </w:rPr>
        <w:t xml:space="preserve">) que nos ayuda a ejecutar la aplicación sin importar la </w:t>
      </w:r>
      <w:r>
        <w:t>gestión</w:t>
      </w:r>
      <w:r>
        <w:rPr>
          <w:color w:val="000000"/>
        </w:rPr>
        <w:t xml:space="preserve"> de la infraestructura.</w:t>
      </w:r>
    </w:p>
    <w:p w14:paraId="000002E5"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65" w:name="_heading=h.1yyy98l" w:colFirst="0" w:colLast="0"/>
      <w:bookmarkEnd w:id="165"/>
      <w:r>
        <w:rPr>
          <w:b/>
          <w:color w:val="000000"/>
        </w:rPr>
        <w:lastRenderedPageBreak/>
        <w:t>MODELO DE BASE DE DATOS</w:t>
      </w:r>
    </w:p>
    <w:p w14:paraId="000002E6"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Para el desarrollo del proyecto de investigación tenemos en la </w:t>
      </w:r>
      <w:r>
        <w:rPr>
          <w:b/>
          <w:color w:val="000000"/>
        </w:rPr>
        <w:t xml:space="preserve">Figura </w:t>
      </w:r>
      <w:r>
        <w:rPr>
          <w:b/>
          <w:i/>
          <w:color w:val="000000"/>
        </w:rPr>
        <w:t>22</w:t>
      </w:r>
      <w:r>
        <w:rPr>
          <w:color w:val="000000"/>
        </w:rPr>
        <w:t xml:space="preserve"> el esquema que se utilizó para la creación del sistema Web. Este esquema de base de datos consta con 8 tablas, las cuales son: Usuarios, tipousuario, lector, tipolector, préstamo, estadoprestamos, libros, categoría.</w:t>
      </w:r>
    </w:p>
    <w:p w14:paraId="000002E7" w14:textId="77777777" w:rsidR="009C5BC8" w:rsidRDefault="003D4812">
      <w:pPr>
        <w:keepNext/>
        <w:pBdr>
          <w:top w:val="nil"/>
          <w:left w:val="nil"/>
          <w:bottom w:val="nil"/>
          <w:right w:val="nil"/>
          <w:between w:val="nil"/>
        </w:pBdr>
        <w:spacing w:after="0"/>
        <w:ind w:left="720" w:firstLine="0"/>
        <w:rPr>
          <w:i/>
          <w:color w:val="000000"/>
        </w:rPr>
      </w:pPr>
      <w:bookmarkStart w:id="166" w:name="_heading=h.4iylrwe" w:colFirst="0" w:colLast="0"/>
      <w:bookmarkEnd w:id="166"/>
      <w:r>
        <w:rPr>
          <w:b/>
          <w:color w:val="000000"/>
        </w:rPr>
        <w:t>Figura 23</w:t>
      </w:r>
      <w:r>
        <w:rPr>
          <w:b/>
          <w:i/>
          <w:color w:val="000000"/>
        </w:rPr>
        <w:br/>
      </w:r>
      <w:r>
        <w:rPr>
          <w:i/>
          <w:color w:val="000000"/>
        </w:rPr>
        <w:t>Modelo de base de datos</w:t>
      </w:r>
    </w:p>
    <w:p w14:paraId="000002E8"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943600" cy="5195815"/>
            <wp:effectExtent l="0" t="0" r="0" b="0"/>
            <wp:docPr id="144" name="image2.png" descr="C:\Users\USUARIO\Documents\Base de datos.png"/>
            <wp:cNvGraphicFramePr/>
            <a:graphic xmlns:a="http://schemas.openxmlformats.org/drawingml/2006/main">
              <a:graphicData uri="http://schemas.openxmlformats.org/drawingml/2006/picture">
                <pic:pic xmlns:pic="http://schemas.openxmlformats.org/drawingml/2006/picture">
                  <pic:nvPicPr>
                    <pic:cNvPr id="0" name="image2.png" descr="C:\Users\USUARIO\Documents\Base de datos.png"/>
                    <pic:cNvPicPr preferRelativeResize="0"/>
                  </pic:nvPicPr>
                  <pic:blipFill>
                    <a:blip r:embed="rId34"/>
                    <a:srcRect/>
                    <a:stretch>
                      <a:fillRect/>
                    </a:stretch>
                  </pic:blipFill>
                  <pic:spPr>
                    <a:xfrm>
                      <a:off x="0" y="0"/>
                      <a:ext cx="5943600" cy="5195815"/>
                    </a:xfrm>
                    <a:prstGeom prst="rect">
                      <a:avLst/>
                    </a:prstGeom>
                    <a:ln/>
                  </pic:spPr>
                </pic:pic>
              </a:graphicData>
            </a:graphic>
          </wp:inline>
        </w:drawing>
      </w:r>
    </w:p>
    <w:p w14:paraId="000002E9"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2EA"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67" w:name="_heading=h.2y3w247" w:colFirst="0" w:colLast="0"/>
      <w:bookmarkEnd w:id="167"/>
      <w:r>
        <w:rPr>
          <w:b/>
          <w:color w:val="000000"/>
        </w:rPr>
        <w:lastRenderedPageBreak/>
        <w:t>DISEÑO DE INTERFAZ</w:t>
      </w:r>
    </w:p>
    <w:p w14:paraId="000002EB"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 interfaz de la aplicación web se realizó de un modo minucioso, se desarrolló cada módulo con cuidado y atendiendo a los procesos que realiza el encargado o administrador de la biblioteca.</w:t>
      </w:r>
    </w:p>
    <w:p w14:paraId="000002EC"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La aplicación web cuenta una interfaz principal de identificación donde solo podrán ingresar los administradores quienes se encuentren registrados dentro de la base de datos. A continuación, se presenta todas las interfaces del sistema.</w:t>
      </w:r>
    </w:p>
    <w:p w14:paraId="000002ED" w14:textId="77777777" w:rsidR="009C5BC8" w:rsidRDefault="003D4812">
      <w:pPr>
        <w:keepNext/>
        <w:pBdr>
          <w:top w:val="nil"/>
          <w:left w:val="nil"/>
          <w:bottom w:val="nil"/>
          <w:right w:val="nil"/>
          <w:between w:val="nil"/>
        </w:pBdr>
        <w:spacing w:after="0"/>
        <w:ind w:left="720" w:firstLine="0"/>
        <w:rPr>
          <w:b/>
          <w:i/>
          <w:color w:val="000000"/>
        </w:rPr>
      </w:pPr>
      <w:bookmarkStart w:id="168" w:name="_heading=h.1d96cc0" w:colFirst="0" w:colLast="0"/>
      <w:bookmarkEnd w:id="168"/>
      <w:r>
        <w:rPr>
          <w:b/>
          <w:color w:val="000000"/>
        </w:rPr>
        <w:t>Figura 24</w:t>
      </w:r>
      <w:r>
        <w:rPr>
          <w:b/>
          <w:i/>
          <w:color w:val="000000"/>
        </w:rPr>
        <w:br/>
      </w:r>
      <w:r>
        <w:rPr>
          <w:i/>
          <w:color w:val="000000"/>
        </w:rPr>
        <w:t>Módulo Login</w:t>
      </w:r>
    </w:p>
    <w:p w14:paraId="000002EE"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45" name="image19.png" descr="C:\Users\USUARIO\Documents\interfaz\Diapositiva1.PNG"/>
            <wp:cNvGraphicFramePr/>
            <a:graphic xmlns:a="http://schemas.openxmlformats.org/drawingml/2006/main">
              <a:graphicData uri="http://schemas.openxmlformats.org/drawingml/2006/picture">
                <pic:pic xmlns:pic="http://schemas.openxmlformats.org/drawingml/2006/picture">
                  <pic:nvPicPr>
                    <pic:cNvPr id="0" name="image19.png" descr="C:\Users\USUARIO\Documents\interfaz\Diapositiva1.PNG"/>
                    <pic:cNvPicPr preferRelativeResize="0"/>
                  </pic:nvPicPr>
                  <pic:blipFill>
                    <a:blip r:embed="rId35"/>
                    <a:srcRect/>
                    <a:stretch>
                      <a:fillRect/>
                    </a:stretch>
                  </pic:blipFill>
                  <pic:spPr>
                    <a:xfrm>
                      <a:off x="0" y="0"/>
                      <a:ext cx="5612130" cy="3156823"/>
                    </a:xfrm>
                    <a:prstGeom prst="rect">
                      <a:avLst/>
                    </a:prstGeom>
                    <a:ln/>
                  </pic:spPr>
                </pic:pic>
              </a:graphicData>
            </a:graphic>
          </wp:inline>
        </w:drawing>
      </w:r>
    </w:p>
    <w:p w14:paraId="000002EF"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2F0" w14:textId="77777777" w:rsidR="009C5BC8" w:rsidRDefault="003D4812">
      <w:r>
        <w:t xml:space="preserve">Descripción  </w:t>
      </w:r>
      <w:r>
        <w:rPr>
          <w:b/>
        </w:rPr>
        <w:t>Figura 2</w:t>
      </w:r>
      <w:r>
        <w:rPr>
          <w:b/>
          <w:i/>
        </w:rPr>
        <w:t>3</w:t>
      </w:r>
      <w:r>
        <w:t>:</w:t>
      </w:r>
    </w:p>
    <w:p w14:paraId="000002F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1. Ingreso de usuario.</w:t>
      </w:r>
    </w:p>
    <w:p w14:paraId="000002F2"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2. Ingreso de contraseña.</w:t>
      </w:r>
    </w:p>
    <w:p w14:paraId="000002F3"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3. Botón de acceso al sistema.</w:t>
      </w:r>
    </w:p>
    <w:p w14:paraId="000002F4" w14:textId="77777777" w:rsidR="009C5BC8" w:rsidRDefault="003D4812">
      <w:pPr>
        <w:keepNext/>
        <w:pBdr>
          <w:top w:val="nil"/>
          <w:left w:val="nil"/>
          <w:bottom w:val="nil"/>
          <w:right w:val="nil"/>
          <w:between w:val="nil"/>
        </w:pBdr>
        <w:spacing w:after="0"/>
        <w:ind w:left="720" w:firstLine="0"/>
        <w:rPr>
          <w:b/>
          <w:i/>
          <w:color w:val="000000"/>
        </w:rPr>
      </w:pPr>
      <w:bookmarkStart w:id="169" w:name="_heading=h.3x8tuzt" w:colFirst="0" w:colLast="0"/>
      <w:bookmarkEnd w:id="169"/>
      <w:r>
        <w:rPr>
          <w:b/>
          <w:color w:val="000000"/>
        </w:rPr>
        <w:lastRenderedPageBreak/>
        <w:t>Figura 25</w:t>
      </w:r>
      <w:r>
        <w:rPr>
          <w:b/>
          <w:color w:val="000000"/>
        </w:rPr>
        <w:br/>
      </w:r>
      <w:r>
        <w:rPr>
          <w:i/>
          <w:color w:val="000000"/>
        </w:rPr>
        <w:t>Módulo Principal</w:t>
      </w:r>
    </w:p>
    <w:p w14:paraId="000002F5"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46" name="image15.png" descr="C:\Users\USUARIO\Documents\interfaz\Diapositiva2.PNG"/>
            <wp:cNvGraphicFramePr/>
            <a:graphic xmlns:a="http://schemas.openxmlformats.org/drawingml/2006/main">
              <a:graphicData uri="http://schemas.openxmlformats.org/drawingml/2006/picture">
                <pic:pic xmlns:pic="http://schemas.openxmlformats.org/drawingml/2006/picture">
                  <pic:nvPicPr>
                    <pic:cNvPr id="0" name="image15.png" descr="C:\Users\USUARIO\Documents\interfaz\Diapositiva2.PNG"/>
                    <pic:cNvPicPr preferRelativeResize="0"/>
                  </pic:nvPicPr>
                  <pic:blipFill>
                    <a:blip r:embed="rId36"/>
                    <a:srcRect/>
                    <a:stretch>
                      <a:fillRect/>
                    </a:stretch>
                  </pic:blipFill>
                  <pic:spPr>
                    <a:xfrm>
                      <a:off x="0" y="0"/>
                      <a:ext cx="5612130" cy="3156823"/>
                    </a:xfrm>
                    <a:prstGeom prst="rect">
                      <a:avLst/>
                    </a:prstGeom>
                    <a:ln/>
                  </pic:spPr>
                </pic:pic>
              </a:graphicData>
            </a:graphic>
          </wp:inline>
        </w:drawing>
      </w:r>
    </w:p>
    <w:p w14:paraId="000002F6"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2F7"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Descripción </w:t>
      </w:r>
      <w:r>
        <w:rPr>
          <w:b/>
          <w:color w:val="000000"/>
        </w:rPr>
        <w:t xml:space="preserve">Figura </w:t>
      </w:r>
      <w:r>
        <w:rPr>
          <w:b/>
          <w:i/>
          <w:color w:val="000000"/>
        </w:rPr>
        <w:t>25</w:t>
      </w:r>
      <w:r>
        <w:rPr>
          <w:color w:val="000000"/>
        </w:rPr>
        <w:t>:</w:t>
      </w:r>
    </w:p>
    <w:p w14:paraId="000002F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1.Menu</w:t>
      </w:r>
    </w:p>
    <w:p w14:paraId="000002F9"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2.Menu desplegable con accesos a:</w:t>
      </w:r>
    </w:p>
    <w:p w14:paraId="000002FA" w14:textId="77777777" w:rsidR="009C5BC8" w:rsidRDefault="003D4812">
      <w:pPr>
        <w:numPr>
          <w:ilvl w:val="0"/>
          <w:numId w:val="43"/>
        </w:numPr>
        <w:pBdr>
          <w:top w:val="nil"/>
          <w:left w:val="nil"/>
          <w:bottom w:val="nil"/>
          <w:right w:val="nil"/>
          <w:between w:val="nil"/>
        </w:pBdr>
        <w:tabs>
          <w:tab w:val="center" w:pos="4252"/>
          <w:tab w:val="right" w:pos="8504"/>
        </w:tabs>
        <w:spacing w:after="0"/>
      </w:pPr>
      <w:r>
        <w:rPr>
          <w:color w:val="000000"/>
        </w:rPr>
        <w:t xml:space="preserve">Registrar préstamo </w:t>
      </w:r>
    </w:p>
    <w:p w14:paraId="000002FB" w14:textId="77777777" w:rsidR="009C5BC8" w:rsidRDefault="003D4812">
      <w:pPr>
        <w:numPr>
          <w:ilvl w:val="0"/>
          <w:numId w:val="43"/>
        </w:numPr>
        <w:pBdr>
          <w:top w:val="nil"/>
          <w:left w:val="nil"/>
          <w:bottom w:val="nil"/>
          <w:right w:val="nil"/>
          <w:between w:val="nil"/>
        </w:pBdr>
        <w:tabs>
          <w:tab w:val="center" w:pos="4252"/>
          <w:tab w:val="right" w:pos="8504"/>
        </w:tabs>
        <w:spacing w:after="0"/>
      </w:pPr>
      <w:r>
        <w:rPr>
          <w:color w:val="000000"/>
        </w:rPr>
        <w:t>Préstamos pendientes:</w:t>
      </w:r>
    </w:p>
    <w:p w14:paraId="000002FC" w14:textId="77777777" w:rsidR="009C5BC8" w:rsidRDefault="003D4812">
      <w:pPr>
        <w:numPr>
          <w:ilvl w:val="0"/>
          <w:numId w:val="43"/>
        </w:numPr>
        <w:pBdr>
          <w:top w:val="nil"/>
          <w:left w:val="nil"/>
          <w:bottom w:val="nil"/>
          <w:right w:val="nil"/>
          <w:between w:val="nil"/>
        </w:pBdr>
        <w:tabs>
          <w:tab w:val="center" w:pos="4252"/>
          <w:tab w:val="right" w:pos="8504"/>
        </w:tabs>
        <w:spacing w:after="0"/>
      </w:pPr>
      <w:r>
        <w:rPr>
          <w:color w:val="000000"/>
        </w:rPr>
        <w:t>Todos los préstamos Realizados</w:t>
      </w:r>
    </w:p>
    <w:p w14:paraId="000002FD"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3.Accesos a:</w:t>
      </w:r>
    </w:p>
    <w:p w14:paraId="000002FE" w14:textId="77777777" w:rsidR="009C5BC8" w:rsidRDefault="003D4812">
      <w:pPr>
        <w:numPr>
          <w:ilvl w:val="0"/>
          <w:numId w:val="53"/>
        </w:numPr>
        <w:pBdr>
          <w:top w:val="nil"/>
          <w:left w:val="nil"/>
          <w:bottom w:val="nil"/>
          <w:right w:val="nil"/>
          <w:between w:val="nil"/>
        </w:pBdr>
        <w:tabs>
          <w:tab w:val="center" w:pos="4252"/>
          <w:tab w:val="right" w:pos="8504"/>
        </w:tabs>
        <w:spacing w:after="0"/>
      </w:pPr>
      <w:r>
        <w:rPr>
          <w:color w:val="000000"/>
        </w:rPr>
        <w:t xml:space="preserve">Libros </w:t>
      </w:r>
    </w:p>
    <w:p w14:paraId="000002FF" w14:textId="77777777" w:rsidR="009C5BC8" w:rsidRDefault="003D4812">
      <w:pPr>
        <w:numPr>
          <w:ilvl w:val="0"/>
          <w:numId w:val="53"/>
        </w:numPr>
        <w:pBdr>
          <w:top w:val="nil"/>
          <w:left w:val="nil"/>
          <w:bottom w:val="nil"/>
          <w:right w:val="nil"/>
          <w:between w:val="nil"/>
        </w:pBdr>
        <w:tabs>
          <w:tab w:val="center" w:pos="4252"/>
          <w:tab w:val="right" w:pos="8504"/>
        </w:tabs>
        <w:spacing w:after="0"/>
      </w:pPr>
      <w:r>
        <w:rPr>
          <w:color w:val="000000"/>
        </w:rPr>
        <w:t xml:space="preserve">Usuarios </w:t>
      </w:r>
    </w:p>
    <w:p w14:paraId="00000300" w14:textId="77777777" w:rsidR="009C5BC8" w:rsidRDefault="003D4812">
      <w:pPr>
        <w:numPr>
          <w:ilvl w:val="0"/>
          <w:numId w:val="53"/>
        </w:numPr>
        <w:pBdr>
          <w:top w:val="nil"/>
          <w:left w:val="nil"/>
          <w:bottom w:val="nil"/>
          <w:right w:val="nil"/>
          <w:between w:val="nil"/>
        </w:pBdr>
        <w:tabs>
          <w:tab w:val="center" w:pos="4252"/>
          <w:tab w:val="right" w:pos="8504"/>
        </w:tabs>
        <w:spacing w:after="0"/>
      </w:pPr>
      <w:r>
        <w:rPr>
          <w:color w:val="000000"/>
        </w:rPr>
        <w:t xml:space="preserve">Lectores </w:t>
      </w:r>
    </w:p>
    <w:p w14:paraId="00000301" w14:textId="77777777" w:rsidR="009C5BC8" w:rsidRDefault="003D4812">
      <w:pPr>
        <w:numPr>
          <w:ilvl w:val="0"/>
          <w:numId w:val="53"/>
        </w:numPr>
        <w:pBdr>
          <w:top w:val="nil"/>
          <w:left w:val="nil"/>
          <w:bottom w:val="nil"/>
          <w:right w:val="nil"/>
          <w:between w:val="nil"/>
        </w:pBdr>
        <w:tabs>
          <w:tab w:val="center" w:pos="4252"/>
          <w:tab w:val="right" w:pos="8504"/>
        </w:tabs>
        <w:spacing w:after="0"/>
      </w:pPr>
      <w:r>
        <w:rPr>
          <w:color w:val="000000"/>
        </w:rPr>
        <w:t>Préstamos pendientes</w:t>
      </w:r>
    </w:p>
    <w:p w14:paraId="00000302" w14:textId="77777777" w:rsidR="009C5BC8" w:rsidRDefault="003D4812">
      <w:pPr>
        <w:keepNext/>
        <w:pBdr>
          <w:top w:val="nil"/>
          <w:left w:val="nil"/>
          <w:bottom w:val="nil"/>
          <w:right w:val="nil"/>
          <w:between w:val="nil"/>
        </w:pBdr>
        <w:spacing w:after="0"/>
        <w:ind w:left="720" w:firstLine="0"/>
        <w:rPr>
          <w:b/>
          <w:i/>
          <w:color w:val="000000"/>
        </w:rPr>
      </w:pPr>
      <w:bookmarkStart w:id="170" w:name="_heading=h.2ce457m" w:colFirst="0" w:colLast="0"/>
      <w:bookmarkEnd w:id="170"/>
      <w:r>
        <w:rPr>
          <w:b/>
          <w:color w:val="000000"/>
        </w:rPr>
        <w:lastRenderedPageBreak/>
        <w:t>Figura 26</w:t>
      </w:r>
      <w:r>
        <w:rPr>
          <w:b/>
          <w:i/>
          <w:color w:val="000000"/>
        </w:rPr>
        <w:br/>
      </w:r>
      <w:r>
        <w:rPr>
          <w:i/>
          <w:color w:val="000000"/>
        </w:rPr>
        <w:t>Módulo Categoría</w:t>
      </w:r>
    </w:p>
    <w:p w14:paraId="00000303"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47" name="image14.png" descr="C:\Users\USUARIO\Documents\interfaz\Diapositiva3.PNG"/>
            <wp:cNvGraphicFramePr/>
            <a:graphic xmlns:a="http://schemas.openxmlformats.org/drawingml/2006/main">
              <a:graphicData uri="http://schemas.openxmlformats.org/drawingml/2006/picture">
                <pic:pic xmlns:pic="http://schemas.openxmlformats.org/drawingml/2006/picture">
                  <pic:nvPicPr>
                    <pic:cNvPr id="0" name="image14.png" descr="C:\Users\USUARIO\Documents\interfaz\Diapositiva3.PNG"/>
                    <pic:cNvPicPr preferRelativeResize="0"/>
                  </pic:nvPicPr>
                  <pic:blipFill>
                    <a:blip r:embed="rId37"/>
                    <a:srcRect/>
                    <a:stretch>
                      <a:fillRect/>
                    </a:stretch>
                  </pic:blipFill>
                  <pic:spPr>
                    <a:xfrm>
                      <a:off x="0" y="0"/>
                      <a:ext cx="5612130" cy="3156823"/>
                    </a:xfrm>
                    <a:prstGeom prst="rect">
                      <a:avLst/>
                    </a:prstGeom>
                    <a:ln/>
                  </pic:spPr>
                </pic:pic>
              </a:graphicData>
            </a:graphic>
          </wp:inline>
        </w:drawing>
      </w:r>
    </w:p>
    <w:p w14:paraId="00000304"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05" w14:textId="77777777" w:rsidR="009C5BC8" w:rsidRDefault="003D4812">
      <w:pPr>
        <w:ind w:left="708" w:hanging="424"/>
      </w:pPr>
      <w:r>
        <w:t xml:space="preserve">Descripción </w:t>
      </w:r>
      <w:r>
        <w:rPr>
          <w:b/>
        </w:rPr>
        <w:t>Figura 26</w:t>
      </w:r>
      <w:r>
        <w:t>:</w:t>
      </w:r>
    </w:p>
    <w:p w14:paraId="00000306" w14:textId="77777777" w:rsidR="009C5BC8" w:rsidRDefault="003D4812">
      <w:pPr>
        <w:numPr>
          <w:ilvl w:val="0"/>
          <w:numId w:val="49"/>
        </w:numPr>
        <w:pBdr>
          <w:top w:val="nil"/>
          <w:left w:val="nil"/>
          <w:bottom w:val="nil"/>
          <w:right w:val="nil"/>
          <w:between w:val="nil"/>
        </w:pBdr>
        <w:spacing w:after="0"/>
        <w:ind w:hanging="360"/>
        <w:jc w:val="both"/>
      </w:pPr>
      <w:r>
        <w:rPr>
          <w:color w:val="000000"/>
        </w:rPr>
        <w:t>Acceso al menú categorías.</w:t>
      </w:r>
    </w:p>
    <w:p w14:paraId="00000307" w14:textId="77777777" w:rsidR="009C5BC8" w:rsidRDefault="003D4812">
      <w:pPr>
        <w:numPr>
          <w:ilvl w:val="0"/>
          <w:numId w:val="49"/>
        </w:numPr>
        <w:pBdr>
          <w:top w:val="nil"/>
          <w:left w:val="nil"/>
          <w:bottom w:val="nil"/>
          <w:right w:val="nil"/>
          <w:between w:val="nil"/>
        </w:pBdr>
        <w:spacing w:after="0"/>
        <w:ind w:hanging="360"/>
        <w:jc w:val="both"/>
      </w:pPr>
      <w:r>
        <w:rPr>
          <w:color w:val="000000"/>
        </w:rPr>
        <w:t>Listado de categorías existentes.</w:t>
      </w:r>
    </w:p>
    <w:p w14:paraId="00000308" w14:textId="77777777" w:rsidR="009C5BC8" w:rsidRDefault="003D4812">
      <w:pPr>
        <w:numPr>
          <w:ilvl w:val="0"/>
          <w:numId w:val="49"/>
        </w:numPr>
        <w:pBdr>
          <w:top w:val="nil"/>
          <w:left w:val="nil"/>
          <w:bottom w:val="nil"/>
          <w:right w:val="nil"/>
          <w:between w:val="nil"/>
        </w:pBdr>
        <w:spacing w:after="0"/>
        <w:ind w:hanging="360"/>
        <w:jc w:val="both"/>
      </w:pPr>
      <w:r>
        <w:rPr>
          <w:color w:val="000000"/>
        </w:rPr>
        <w:t>Opción de búsqueda.</w:t>
      </w:r>
    </w:p>
    <w:p w14:paraId="00000309" w14:textId="77777777" w:rsidR="009C5BC8" w:rsidRDefault="003D4812">
      <w:pPr>
        <w:numPr>
          <w:ilvl w:val="0"/>
          <w:numId w:val="49"/>
        </w:numPr>
        <w:pBdr>
          <w:top w:val="nil"/>
          <w:left w:val="nil"/>
          <w:bottom w:val="nil"/>
          <w:right w:val="nil"/>
          <w:between w:val="nil"/>
        </w:pBdr>
        <w:spacing w:after="0"/>
        <w:ind w:hanging="360"/>
        <w:jc w:val="both"/>
      </w:pPr>
      <w:r>
        <w:rPr>
          <w:color w:val="000000"/>
        </w:rPr>
        <w:t>Botones de:</w:t>
      </w:r>
    </w:p>
    <w:p w14:paraId="0000030A" w14:textId="77777777" w:rsidR="009C5BC8" w:rsidRDefault="003D4812">
      <w:r>
        <w:t>Eliminar</w:t>
      </w:r>
    </w:p>
    <w:p w14:paraId="0000030B" w14:textId="77777777" w:rsidR="009C5BC8" w:rsidRDefault="003D4812">
      <w:r>
        <w:t xml:space="preserve">Editar </w:t>
      </w:r>
    </w:p>
    <w:p w14:paraId="0000030C" w14:textId="77777777" w:rsidR="009C5BC8" w:rsidRDefault="003D4812">
      <w:pPr>
        <w:numPr>
          <w:ilvl w:val="0"/>
          <w:numId w:val="49"/>
        </w:numPr>
        <w:pBdr>
          <w:top w:val="nil"/>
          <w:left w:val="nil"/>
          <w:bottom w:val="nil"/>
          <w:right w:val="nil"/>
          <w:between w:val="nil"/>
        </w:pBdr>
        <w:spacing w:after="0"/>
        <w:ind w:hanging="360"/>
        <w:jc w:val="both"/>
      </w:pPr>
      <w:r>
        <w:rPr>
          <w:color w:val="000000"/>
        </w:rPr>
        <w:t>Botón agregar categoría.</w:t>
      </w:r>
    </w:p>
    <w:p w14:paraId="0000030D" w14:textId="77777777" w:rsidR="009C5BC8" w:rsidRDefault="003D4812">
      <w:pPr>
        <w:keepNext/>
        <w:pBdr>
          <w:top w:val="nil"/>
          <w:left w:val="nil"/>
          <w:bottom w:val="nil"/>
          <w:right w:val="nil"/>
          <w:between w:val="nil"/>
        </w:pBdr>
        <w:spacing w:after="0"/>
        <w:ind w:left="720" w:firstLine="0"/>
        <w:rPr>
          <w:b/>
          <w:i/>
          <w:color w:val="000000"/>
        </w:rPr>
      </w:pPr>
      <w:bookmarkStart w:id="171" w:name="_heading=h.rjefff" w:colFirst="0" w:colLast="0"/>
      <w:bookmarkEnd w:id="171"/>
      <w:r>
        <w:rPr>
          <w:b/>
          <w:color w:val="000000"/>
        </w:rPr>
        <w:lastRenderedPageBreak/>
        <w:t>Figura 27</w:t>
      </w:r>
      <w:r>
        <w:rPr>
          <w:b/>
          <w:i/>
          <w:color w:val="000000"/>
        </w:rPr>
        <w:br/>
      </w:r>
      <w:r>
        <w:rPr>
          <w:i/>
          <w:color w:val="000000"/>
        </w:rPr>
        <w:t>Módulo Agregar Categoría</w:t>
      </w:r>
    </w:p>
    <w:p w14:paraId="0000030E"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48" name="image17.png" descr="C:\Users\USUARIO\Documents\interfaz\Diapositiva4.PNG"/>
            <wp:cNvGraphicFramePr/>
            <a:graphic xmlns:a="http://schemas.openxmlformats.org/drawingml/2006/main">
              <a:graphicData uri="http://schemas.openxmlformats.org/drawingml/2006/picture">
                <pic:pic xmlns:pic="http://schemas.openxmlformats.org/drawingml/2006/picture">
                  <pic:nvPicPr>
                    <pic:cNvPr id="0" name="image17.png" descr="C:\Users\USUARIO\Documents\interfaz\Diapositiva4.PNG"/>
                    <pic:cNvPicPr preferRelativeResize="0"/>
                  </pic:nvPicPr>
                  <pic:blipFill>
                    <a:blip r:embed="rId38"/>
                    <a:srcRect/>
                    <a:stretch>
                      <a:fillRect/>
                    </a:stretch>
                  </pic:blipFill>
                  <pic:spPr>
                    <a:xfrm>
                      <a:off x="0" y="0"/>
                      <a:ext cx="5612130" cy="3156823"/>
                    </a:xfrm>
                    <a:prstGeom prst="rect">
                      <a:avLst/>
                    </a:prstGeom>
                    <a:ln/>
                  </pic:spPr>
                </pic:pic>
              </a:graphicData>
            </a:graphic>
          </wp:inline>
        </w:drawing>
      </w:r>
    </w:p>
    <w:p w14:paraId="0000030F"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10" w14:textId="77777777" w:rsidR="009C5BC8" w:rsidRDefault="003D4812">
      <w:r>
        <w:t xml:space="preserve">Descripción </w:t>
      </w:r>
      <w:r>
        <w:rPr>
          <w:b/>
        </w:rPr>
        <w:t xml:space="preserve">Figura </w:t>
      </w:r>
      <w:r>
        <w:rPr>
          <w:b/>
          <w:i/>
        </w:rPr>
        <w:t>27</w:t>
      </w:r>
      <w:r>
        <w:t>:</w:t>
      </w:r>
    </w:p>
    <w:p w14:paraId="00000311" w14:textId="77777777" w:rsidR="009C5BC8" w:rsidRDefault="003D4812">
      <w:pPr>
        <w:numPr>
          <w:ilvl w:val="0"/>
          <w:numId w:val="50"/>
        </w:numPr>
        <w:pBdr>
          <w:top w:val="nil"/>
          <w:left w:val="nil"/>
          <w:bottom w:val="nil"/>
          <w:right w:val="nil"/>
          <w:between w:val="nil"/>
        </w:pBdr>
        <w:spacing w:after="0"/>
        <w:ind w:hanging="360"/>
        <w:jc w:val="both"/>
      </w:pPr>
      <w:r>
        <w:rPr>
          <w:color w:val="000000"/>
        </w:rPr>
        <w:t>Formulario de categoría.</w:t>
      </w:r>
    </w:p>
    <w:p w14:paraId="00000312" w14:textId="77777777" w:rsidR="009C5BC8" w:rsidRDefault="003D4812">
      <w:pPr>
        <w:numPr>
          <w:ilvl w:val="0"/>
          <w:numId w:val="50"/>
        </w:numPr>
        <w:pBdr>
          <w:top w:val="nil"/>
          <w:left w:val="nil"/>
          <w:bottom w:val="nil"/>
          <w:right w:val="nil"/>
          <w:between w:val="nil"/>
        </w:pBdr>
        <w:spacing w:after="0"/>
        <w:ind w:hanging="360"/>
        <w:jc w:val="both"/>
      </w:pPr>
      <w:r>
        <w:rPr>
          <w:color w:val="000000"/>
        </w:rPr>
        <w:t>Botón para guardar los datos.</w:t>
      </w:r>
    </w:p>
    <w:p w14:paraId="00000313" w14:textId="77777777" w:rsidR="009C5BC8" w:rsidRDefault="003D4812">
      <w:pPr>
        <w:keepNext/>
        <w:pBdr>
          <w:top w:val="nil"/>
          <w:left w:val="nil"/>
          <w:bottom w:val="nil"/>
          <w:right w:val="nil"/>
          <w:between w:val="nil"/>
        </w:pBdr>
        <w:spacing w:after="0"/>
        <w:ind w:left="720" w:firstLine="0"/>
        <w:rPr>
          <w:i/>
          <w:color w:val="000000"/>
        </w:rPr>
      </w:pPr>
      <w:bookmarkStart w:id="172" w:name="_heading=h.3bj1y38" w:colFirst="0" w:colLast="0"/>
      <w:bookmarkEnd w:id="172"/>
      <w:r>
        <w:rPr>
          <w:b/>
          <w:color w:val="000000"/>
        </w:rPr>
        <w:lastRenderedPageBreak/>
        <w:t>Figura 28</w:t>
      </w:r>
      <w:r>
        <w:rPr>
          <w:b/>
          <w:i/>
          <w:color w:val="000000"/>
        </w:rPr>
        <w:br/>
      </w:r>
      <w:r>
        <w:rPr>
          <w:i/>
          <w:color w:val="000000"/>
        </w:rPr>
        <w:t>Módulo Lectores</w:t>
      </w:r>
    </w:p>
    <w:p w14:paraId="00000314"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49" name="image20.png" descr="C:\Users\USUARIO\Documents\interfaz\Diapositiva6.PNG"/>
            <wp:cNvGraphicFramePr/>
            <a:graphic xmlns:a="http://schemas.openxmlformats.org/drawingml/2006/main">
              <a:graphicData uri="http://schemas.openxmlformats.org/drawingml/2006/picture">
                <pic:pic xmlns:pic="http://schemas.openxmlformats.org/drawingml/2006/picture">
                  <pic:nvPicPr>
                    <pic:cNvPr id="0" name="image20.png" descr="C:\Users\USUARIO\Documents\interfaz\Diapositiva6.PNG"/>
                    <pic:cNvPicPr preferRelativeResize="0"/>
                  </pic:nvPicPr>
                  <pic:blipFill>
                    <a:blip r:embed="rId39"/>
                    <a:srcRect/>
                    <a:stretch>
                      <a:fillRect/>
                    </a:stretch>
                  </pic:blipFill>
                  <pic:spPr>
                    <a:xfrm>
                      <a:off x="0" y="0"/>
                      <a:ext cx="5612130" cy="3156823"/>
                    </a:xfrm>
                    <a:prstGeom prst="rect">
                      <a:avLst/>
                    </a:prstGeom>
                    <a:ln/>
                  </pic:spPr>
                </pic:pic>
              </a:graphicData>
            </a:graphic>
          </wp:inline>
        </w:drawing>
      </w:r>
    </w:p>
    <w:p w14:paraId="00000315"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16" w14:textId="77777777" w:rsidR="009C5BC8" w:rsidRDefault="003D4812">
      <w:r>
        <w:t xml:space="preserve">Descripción </w:t>
      </w:r>
      <w:r>
        <w:rPr>
          <w:b/>
        </w:rPr>
        <w:t xml:space="preserve">Figura </w:t>
      </w:r>
      <w:r>
        <w:rPr>
          <w:b/>
          <w:i/>
        </w:rPr>
        <w:t>28:</w:t>
      </w:r>
    </w:p>
    <w:p w14:paraId="00000317" w14:textId="77777777" w:rsidR="009C5BC8" w:rsidRDefault="003D4812">
      <w:pPr>
        <w:numPr>
          <w:ilvl w:val="0"/>
          <w:numId w:val="2"/>
        </w:numPr>
        <w:pBdr>
          <w:top w:val="nil"/>
          <w:left w:val="nil"/>
          <w:bottom w:val="nil"/>
          <w:right w:val="nil"/>
          <w:between w:val="nil"/>
        </w:pBdr>
        <w:spacing w:after="0"/>
        <w:ind w:hanging="360"/>
        <w:jc w:val="both"/>
      </w:pPr>
      <w:r>
        <w:rPr>
          <w:color w:val="000000"/>
        </w:rPr>
        <w:t>Listado de lectores.</w:t>
      </w:r>
    </w:p>
    <w:p w14:paraId="00000318" w14:textId="77777777" w:rsidR="009C5BC8" w:rsidRDefault="003D4812">
      <w:pPr>
        <w:numPr>
          <w:ilvl w:val="0"/>
          <w:numId w:val="2"/>
        </w:numPr>
        <w:pBdr>
          <w:top w:val="nil"/>
          <w:left w:val="nil"/>
          <w:bottom w:val="nil"/>
          <w:right w:val="nil"/>
          <w:between w:val="nil"/>
        </w:pBdr>
        <w:spacing w:after="0"/>
        <w:ind w:hanging="360"/>
        <w:jc w:val="both"/>
      </w:pPr>
      <w:r>
        <w:rPr>
          <w:color w:val="000000"/>
        </w:rPr>
        <w:t>Opción de búsqueda.</w:t>
      </w:r>
    </w:p>
    <w:p w14:paraId="00000319" w14:textId="77777777" w:rsidR="009C5BC8" w:rsidRDefault="003D4812">
      <w:pPr>
        <w:numPr>
          <w:ilvl w:val="0"/>
          <w:numId w:val="2"/>
        </w:numPr>
        <w:pBdr>
          <w:top w:val="nil"/>
          <w:left w:val="nil"/>
          <w:bottom w:val="nil"/>
          <w:right w:val="nil"/>
          <w:between w:val="nil"/>
        </w:pBdr>
        <w:spacing w:after="0"/>
        <w:ind w:hanging="360"/>
        <w:jc w:val="both"/>
      </w:pPr>
      <w:r>
        <w:rPr>
          <w:color w:val="000000"/>
        </w:rPr>
        <w:t>Botones de:</w:t>
      </w:r>
    </w:p>
    <w:p w14:paraId="0000031A" w14:textId="77777777" w:rsidR="009C5BC8" w:rsidRDefault="003D4812">
      <w:r>
        <w:t>Eliminar</w:t>
      </w:r>
    </w:p>
    <w:p w14:paraId="0000031B" w14:textId="77777777" w:rsidR="009C5BC8" w:rsidRDefault="003D4812">
      <w:r>
        <w:t xml:space="preserve">Editar </w:t>
      </w:r>
    </w:p>
    <w:p w14:paraId="0000031C" w14:textId="77777777" w:rsidR="009C5BC8" w:rsidRDefault="003D4812">
      <w:pPr>
        <w:numPr>
          <w:ilvl w:val="0"/>
          <w:numId w:val="2"/>
        </w:numPr>
        <w:pBdr>
          <w:top w:val="nil"/>
          <w:left w:val="nil"/>
          <w:bottom w:val="nil"/>
          <w:right w:val="nil"/>
          <w:between w:val="nil"/>
        </w:pBdr>
        <w:spacing w:after="0"/>
        <w:ind w:hanging="360"/>
        <w:jc w:val="both"/>
      </w:pPr>
      <w:r>
        <w:rPr>
          <w:color w:val="000000"/>
        </w:rPr>
        <w:t>Botón de agregar lector.</w:t>
      </w:r>
    </w:p>
    <w:p w14:paraId="0000031D" w14:textId="77777777" w:rsidR="009C5BC8" w:rsidRDefault="003D4812">
      <w:pPr>
        <w:numPr>
          <w:ilvl w:val="0"/>
          <w:numId w:val="2"/>
        </w:numPr>
        <w:pBdr>
          <w:top w:val="nil"/>
          <w:left w:val="nil"/>
          <w:bottom w:val="nil"/>
          <w:right w:val="nil"/>
          <w:between w:val="nil"/>
        </w:pBdr>
        <w:spacing w:after="0"/>
        <w:ind w:hanging="360"/>
        <w:jc w:val="both"/>
      </w:pPr>
      <w:r>
        <w:rPr>
          <w:color w:val="000000"/>
        </w:rPr>
        <w:t>Menú de navegación.</w:t>
      </w:r>
    </w:p>
    <w:p w14:paraId="0000031E" w14:textId="77777777" w:rsidR="009C5BC8" w:rsidRDefault="003D4812">
      <w:pPr>
        <w:keepNext/>
        <w:pBdr>
          <w:top w:val="nil"/>
          <w:left w:val="nil"/>
          <w:bottom w:val="nil"/>
          <w:right w:val="nil"/>
          <w:between w:val="nil"/>
        </w:pBdr>
        <w:spacing w:after="0"/>
        <w:ind w:left="720" w:firstLine="0"/>
        <w:rPr>
          <w:b/>
          <w:i/>
          <w:color w:val="000000"/>
        </w:rPr>
      </w:pPr>
      <w:bookmarkStart w:id="173" w:name="_heading=h.1qoc8b1" w:colFirst="0" w:colLast="0"/>
      <w:bookmarkEnd w:id="173"/>
      <w:r>
        <w:rPr>
          <w:b/>
          <w:color w:val="000000"/>
        </w:rPr>
        <w:lastRenderedPageBreak/>
        <w:t>Figura 29</w:t>
      </w:r>
      <w:r>
        <w:rPr>
          <w:b/>
          <w:i/>
          <w:color w:val="000000"/>
        </w:rPr>
        <w:br/>
      </w:r>
      <w:r>
        <w:rPr>
          <w:i/>
          <w:color w:val="000000"/>
        </w:rPr>
        <w:t>Módulo Agregar, Editar  Lector</w:t>
      </w:r>
    </w:p>
    <w:p w14:paraId="0000031F"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50" name="image20.png" descr="C:\Users\USUARIO\Documents\interfaz\Diapositiva6.PNG"/>
            <wp:cNvGraphicFramePr/>
            <a:graphic xmlns:a="http://schemas.openxmlformats.org/drawingml/2006/main">
              <a:graphicData uri="http://schemas.openxmlformats.org/drawingml/2006/picture">
                <pic:pic xmlns:pic="http://schemas.openxmlformats.org/drawingml/2006/picture">
                  <pic:nvPicPr>
                    <pic:cNvPr id="0" name="image20.png" descr="C:\Users\USUARIO\Documents\interfaz\Diapositiva6.PNG"/>
                    <pic:cNvPicPr preferRelativeResize="0"/>
                  </pic:nvPicPr>
                  <pic:blipFill>
                    <a:blip r:embed="rId39"/>
                    <a:srcRect/>
                    <a:stretch>
                      <a:fillRect/>
                    </a:stretch>
                  </pic:blipFill>
                  <pic:spPr>
                    <a:xfrm>
                      <a:off x="0" y="0"/>
                      <a:ext cx="5612130" cy="3156823"/>
                    </a:xfrm>
                    <a:prstGeom prst="rect">
                      <a:avLst/>
                    </a:prstGeom>
                    <a:ln/>
                  </pic:spPr>
                </pic:pic>
              </a:graphicData>
            </a:graphic>
          </wp:inline>
        </w:drawing>
      </w:r>
    </w:p>
    <w:p w14:paraId="00000320"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21" w14:textId="77777777" w:rsidR="009C5BC8" w:rsidRDefault="003D4812">
      <w:r>
        <w:t xml:space="preserve">Descripción  </w:t>
      </w:r>
      <w:r>
        <w:rPr>
          <w:b/>
          <w:i/>
        </w:rPr>
        <w:t>Figura 29:</w:t>
      </w:r>
    </w:p>
    <w:p w14:paraId="00000322" w14:textId="77777777" w:rsidR="009C5BC8" w:rsidRDefault="003D4812">
      <w:pPr>
        <w:numPr>
          <w:ilvl w:val="0"/>
          <w:numId w:val="14"/>
        </w:numPr>
        <w:pBdr>
          <w:top w:val="nil"/>
          <w:left w:val="nil"/>
          <w:bottom w:val="nil"/>
          <w:right w:val="nil"/>
          <w:between w:val="nil"/>
        </w:pBdr>
        <w:spacing w:after="0"/>
        <w:ind w:hanging="360"/>
        <w:jc w:val="both"/>
      </w:pPr>
      <w:r>
        <w:rPr>
          <w:color w:val="000000"/>
        </w:rPr>
        <w:t>Formulario de datos de lectores.</w:t>
      </w:r>
    </w:p>
    <w:p w14:paraId="00000323" w14:textId="77777777" w:rsidR="009C5BC8" w:rsidRDefault="003D4812">
      <w:pPr>
        <w:numPr>
          <w:ilvl w:val="0"/>
          <w:numId w:val="14"/>
        </w:numPr>
        <w:pBdr>
          <w:top w:val="nil"/>
          <w:left w:val="nil"/>
          <w:bottom w:val="nil"/>
          <w:right w:val="nil"/>
          <w:between w:val="nil"/>
        </w:pBdr>
        <w:spacing w:after="0"/>
        <w:ind w:hanging="360"/>
        <w:jc w:val="both"/>
      </w:pPr>
      <w:r>
        <w:rPr>
          <w:color w:val="000000"/>
        </w:rPr>
        <w:t xml:space="preserve">Botón de guardar datos. </w:t>
      </w:r>
    </w:p>
    <w:p w14:paraId="00000324" w14:textId="77777777" w:rsidR="009C5BC8" w:rsidRDefault="003D4812">
      <w:pPr>
        <w:numPr>
          <w:ilvl w:val="0"/>
          <w:numId w:val="14"/>
        </w:numPr>
        <w:pBdr>
          <w:top w:val="nil"/>
          <w:left w:val="nil"/>
          <w:bottom w:val="nil"/>
          <w:right w:val="nil"/>
          <w:between w:val="nil"/>
        </w:pBdr>
        <w:spacing w:after="0"/>
        <w:ind w:hanging="360"/>
        <w:jc w:val="both"/>
      </w:pPr>
      <w:r>
        <w:rPr>
          <w:color w:val="000000"/>
        </w:rPr>
        <w:t xml:space="preserve">Menú de navegación. </w:t>
      </w:r>
    </w:p>
    <w:p w14:paraId="00000325" w14:textId="77777777" w:rsidR="009C5BC8" w:rsidRDefault="003D4812">
      <w:pPr>
        <w:keepNext/>
        <w:pBdr>
          <w:top w:val="nil"/>
          <w:left w:val="nil"/>
          <w:bottom w:val="nil"/>
          <w:right w:val="nil"/>
          <w:between w:val="nil"/>
        </w:pBdr>
        <w:spacing w:after="0"/>
        <w:ind w:left="720" w:firstLine="0"/>
        <w:rPr>
          <w:b/>
          <w:i/>
          <w:color w:val="000000"/>
        </w:rPr>
      </w:pPr>
      <w:bookmarkStart w:id="174" w:name="_heading=h.4anzqyu" w:colFirst="0" w:colLast="0"/>
      <w:bookmarkEnd w:id="174"/>
      <w:r>
        <w:rPr>
          <w:b/>
          <w:color w:val="000000"/>
        </w:rPr>
        <w:lastRenderedPageBreak/>
        <w:t>Figura 30</w:t>
      </w:r>
      <w:r>
        <w:rPr>
          <w:b/>
          <w:i/>
          <w:color w:val="000000"/>
        </w:rPr>
        <w:br/>
      </w:r>
      <w:r>
        <w:rPr>
          <w:i/>
          <w:color w:val="000000"/>
        </w:rPr>
        <w:t>Módulo Libros</w:t>
      </w:r>
    </w:p>
    <w:p w14:paraId="00000326"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32" name="image11.png" descr="C:\Users\USUARIO\Documents\interfaz\Diapositiva7.PNG"/>
            <wp:cNvGraphicFramePr/>
            <a:graphic xmlns:a="http://schemas.openxmlformats.org/drawingml/2006/main">
              <a:graphicData uri="http://schemas.openxmlformats.org/drawingml/2006/picture">
                <pic:pic xmlns:pic="http://schemas.openxmlformats.org/drawingml/2006/picture">
                  <pic:nvPicPr>
                    <pic:cNvPr id="0" name="image11.png" descr="C:\Users\USUARIO\Documents\interfaz\Diapositiva7.PNG"/>
                    <pic:cNvPicPr preferRelativeResize="0"/>
                  </pic:nvPicPr>
                  <pic:blipFill>
                    <a:blip r:embed="rId40"/>
                    <a:srcRect/>
                    <a:stretch>
                      <a:fillRect/>
                    </a:stretch>
                  </pic:blipFill>
                  <pic:spPr>
                    <a:xfrm>
                      <a:off x="0" y="0"/>
                      <a:ext cx="5612130" cy="3156823"/>
                    </a:xfrm>
                    <a:prstGeom prst="rect">
                      <a:avLst/>
                    </a:prstGeom>
                    <a:ln/>
                  </pic:spPr>
                </pic:pic>
              </a:graphicData>
            </a:graphic>
          </wp:inline>
        </w:drawing>
      </w:r>
    </w:p>
    <w:p w14:paraId="00000327" w14:textId="77777777" w:rsidR="009C5BC8" w:rsidRDefault="003D4812">
      <w:r>
        <w:t xml:space="preserve">Descripción </w:t>
      </w:r>
      <w:r>
        <w:rPr>
          <w:b/>
        </w:rPr>
        <w:t xml:space="preserve">Figura </w:t>
      </w:r>
      <w:r>
        <w:rPr>
          <w:b/>
          <w:i/>
        </w:rPr>
        <w:t>30:</w:t>
      </w:r>
    </w:p>
    <w:p w14:paraId="00000328" w14:textId="77777777" w:rsidR="009C5BC8" w:rsidRDefault="003D4812">
      <w:pPr>
        <w:numPr>
          <w:ilvl w:val="0"/>
          <w:numId w:val="16"/>
        </w:numPr>
        <w:pBdr>
          <w:top w:val="nil"/>
          <w:left w:val="nil"/>
          <w:bottom w:val="nil"/>
          <w:right w:val="nil"/>
          <w:between w:val="nil"/>
        </w:pBdr>
        <w:spacing w:after="0"/>
        <w:ind w:hanging="360"/>
        <w:jc w:val="both"/>
      </w:pPr>
      <w:r>
        <w:rPr>
          <w:color w:val="000000"/>
        </w:rPr>
        <w:t>Listado de libros existentes.</w:t>
      </w:r>
    </w:p>
    <w:p w14:paraId="00000329" w14:textId="77777777" w:rsidR="009C5BC8" w:rsidRDefault="003D4812">
      <w:pPr>
        <w:numPr>
          <w:ilvl w:val="0"/>
          <w:numId w:val="16"/>
        </w:numPr>
        <w:pBdr>
          <w:top w:val="nil"/>
          <w:left w:val="nil"/>
          <w:bottom w:val="nil"/>
          <w:right w:val="nil"/>
          <w:between w:val="nil"/>
        </w:pBdr>
        <w:spacing w:after="0"/>
        <w:ind w:hanging="360"/>
        <w:jc w:val="both"/>
      </w:pPr>
      <w:r>
        <w:rPr>
          <w:color w:val="000000"/>
        </w:rPr>
        <w:t>Opción de búsqueda.</w:t>
      </w:r>
    </w:p>
    <w:p w14:paraId="0000032A" w14:textId="77777777" w:rsidR="009C5BC8" w:rsidRDefault="003D4812">
      <w:pPr>
        <w:numPr>
          <w:ilvl w:val="0"/>
          <w:numId w:val="16"/>
        </w:numPr>
        <w:pBdr>
          <w:top w:val="nil"/>
          <w:left w:val="nil"/>
          <w:bottom w:val="nil"/>
          <w:right w:val="nil"/>
          <w:between w:val="nil"/>
        </w:pBdr>
        <w:spacing w:after="0"/>
        <w:ind w:hanging="360"/>
        <w:jc w:val="both"/>
      </w:pPr>
      <w:r>
        <w:rPr>
          <w:color w:val="000000"/>
        </w:rPr>
        <w:t>Botones de:</w:t>
      </w:r>
    </w:p>
    <w:p w14:paraId="0000032B" w14:textId="77777777" w:rsidR="009C5BC8" w:rsidRDefault="003D4812">
      <w:r>
        <w:t>Eliminar</w:t>
      </w:r>
    </w:p>
    <w:p w14:paraId="0000032C" w14:textId="77777777" w:rsidR="009C5BC8" w:rsidRDefault="003D4812">
      <w:r>
        <w:t xml:space="preserve">Editar </w:t>
      </w:r>
    </w:p>
    <w:p w14:paraId="0000032D" w14:textId="77777777" w:rsidR="009C5BC8" w:rsidRDefault="003D4812">
      <w:pPr>
        <w:numPr>
          <w:ilvl w:val="0"/>
          <w:numId w:val="16"/>
        </w:numPr>
        <w:pBdr>
          <w:top w:val="nil"/>
          <w:left w:val="nil"/>
          <w:bottom w:val="nil"/>
          <w:right w:val="nil"/>
          <w:between w:val="nil"/>
        </w:pBdr>
        <w:spacing w:after="0"/>
        <w:ind w:hanging="360"/>
        <w:jc w:val="both"/>
      </w:pPr>
      <w:r>
        <w:rPr>
          <w:color w:val="000000"/>
        </w:rPr>
        <w:t>Botón de agregar nuevo libro.</w:t>
      </w:r>
    </w:p>
    <w:p w14:paraId="0000032E" w14:textId="77777777" w:rsidR="009C5BC8" w:rsidRDefault="003D4812">
      <w:pPr>
        <w:numPr>
          <w:ilvl w:val="0"/>
          <w:numId w:val="16"/>
        </w:numPr>
        <w:pBdr>
          <w:top w:val="nil"/>
          <w:left w:val="nil"/>
          <w:bottom w:val="nil"/>
          <w:right w:val="nil"/>
          <w:between w:val="nil"/>
        </w:pBdr>
        <w:spacing w:after="0"/>
        <w:ind w:hanging="360"/>
        <w:jc w:val="both"/>
      </w:pPr>
      <w:r>
        <w:rPr>
          <w:color w:val="000000"/>
        </w:rPr>
        <w:t>Menú de navegación.</w:t>
      </w:r>
    </w:p>
    <w:p w14:paraId="0000032F" w14:textId="77777777" w:rsidR="009C5BC8" w:rsidRDefault="009C5BC8">
      <w:pPr>
        <w:spacing w:after="0"/>
        <w:jc w:val="both"/>
      </w:pPr>
    </w:p>
    <w:p w14:paraId="00000330" w14:textId="77777777" w:rsidR="009C5BC8" w:rsidRDefault="003D4812">
      <w:pPr>
        <w:keepNext/>
        <w:pBdr>
          <w:top w:val="nil"/>
          <w:left w:val="nil"/>
          <w:bottom w:val="nil"/>
          <w:right w:val="nil"/>
          <w:between w:val="nil"/>
        </w:pBdr>
        <w:spacing w:after="0"/>
        <w:ind w:left="720" w:firstLine="0"/>
        <w:rPr>
          <w:b/>
          <w:i/>
          <w:color w:val="000000"/>
        </w:rPr>
      </w:pPr>
      <w:bookmarkStart w:id="175" w:name="_heading=h.2pta16n" w:colFirst="0" w:colLast="0"/>
      <w:bookmarkEnd w:id="175"/>
      <w:r>
        <w:rPr>
          <w:b/>
          <w:color w:val="000000"/>
        </w:rPr>
        <w:lastRenderedPageBreak/>
        <w:t>Figura 31</w:t>
      </w:r>
      <w:r>
        <w:rPr>
          <w:b/>
          <w:i/>
          <w:color w:val="000000"/>
        </w:rPr>
        <w:br/>
      </w:r>
      <w:r>
        <w:rPr>
          <w:i/>
          <w:color w:val="000000"/>
        </w:rPr>
        <w:t>Módulo Agregar, Editar Libros</w:t>
      </w:r>
    </w:p>
    <w:p w14:paraId="00000331"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33" name="image10.png" descr="C:\Users\USUARIO\Documents\interfaz\Diapositiva8.PNG"/>
            <wp:cNvGraphicFramePr/>
            <a:graphic xmlns:a="http://schemas.openxmlformats.org/drawingml/2006/main">
              <a:graphicData uri="http://schemas.openxmlformats.org/drawingml/2006/picture">
                <pic:pic xmlns:pic="http://schemas.openxmlformats.org/drawingml/2006/picture">
                  <pic:nvPicPr>
                    <pic:cNvPr id="0" name="image10.png" descr="C:\Users\USUARIO\Documents\interfaz\Diapositiva8.PNG"/>
                    <pic:cNvPicPr preferRelativeResize="0"/>
                  </pic:nvPicPr>
                  <pic:blipFill>
                    <a:blip r:embed="rId41"/>
                    <a:srcRect/>
                    <a:stretch>
                      <a:fillRect/>
                    </a:stretch>
                  </pic:blipFill>
                  <pic:spPr>
                    <a:xfrm>
                      <a:off x="0" y="0"/>
                      <a:ext cx="5612130" cy="3156823"/>
                    </a:xfrm>
                    <a:prstGeom prst="rect">
                      <a:avLst/>
                    </a:prstGeom>
                    <a:ln/>
                  </pic:spPr>
                </pic:pic>
              </a:graphicData>
            </a:graphic>
          </wp:inline>
        </w:drawing>
      </w:r>
    </w:p>
    <w:p w14:paraId="00000332"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33" w14:textId="77777777" w:rsidR="009C5BC8" w:rsidRDefault="003D4812">
      <w:r>
        <w:t xml:space="preserve">Descripción </w:t>
      </w:r>
      <w:r>
        <w:rPr>
          <w:b/>
          <w:i/>
        </w:rPr>
        <w:t>Figura 31</w:t>
      </w:r>
    </w:p>
    <w:p w14:paraId="00000334" w14:textId="77777777" w:rsidR="009C5BC8" w:rsidRDefault="003D4812">
      <w:pPr>
        <w:numPr>
          <w:ilvl w:val="0"/>
          <w:numId w:val="3"/>
        </w:numPr>
        <w:pBdr>
          <w:top w:val="nil"/>
          <w:left w:val="nil"/>
          <w:bottom w:val="nil"/>
          <w:right w:val="nil"/>
          <w:between w:val="nil"/>
        </w:pBdr>
        <w:spacing w:after="0"/>
        <w:ind w:hanging="360"/>
        <w:jc w:val="both"/>
      </w:pPr>
      <w:r>
        <w:rPr>
          <w:color w:val="000000"/>
        </w:rPr>
        <w:t>Formulario de datos de lectores.</w:t>
      </w:r>
    </w:p>
    <w:p w14:paraId="00000335" w14:textId="77777777" w:rsidR="009C5BC8" w:rsidRDefault="003D4812">
      <w:pPr>
        <w:numPr>
          <w:ilvl w:val="0"/>
          <w:numId w:val="3"/>
        </w:numPr>
        <w:pBdr>
          <w:top w:val="nil"/>
          <w:left w:val="nil"/>
          <w:bottom w:val="nil"/>
          <w:right w:val="nil"/>
          <w:between w:val="nil"/>
        </w:pBdr>
        <w:spacing w:after="0"/>
        <w:ind w:hanging="360"/>
        <w:jc w:val="both"/>
      </w:pPr>
      <w:r>
        <w:rPr>
          <w:color w:val="000000"/>
        </w:rPr>
        <w:t xml:space="preserve">Botón de guardar datos. </w:t>
      </w:r>
    </w:p>
    <w:p w14:paraId="00000336" w14:textId="77777777" w:rsidR="009C5BC8" w:rsidRDefault="003D4812">
      <w:pPr>
        <w:numPr>
          <w:ilvl w:val="0"/>
          <w:numId w:val="3"/>
        </w:numPr>
        <w:pBdr>
          <w:top w:val="nil"/>
          <w:left w:val="nil"/>
          <w:bottom w:val="nil"/>
          <w:right w:val="nil"/>
          <w:between w:val="nil"/>
        </w:pBdr>
        <w:spacing w:after="0"/>
        <w:ind w:hanging="360"/>
        <w:jc w:val="both"/>
      </w:pPr>
      <w:r>
        <w:rPr>
          <w:color w:val="000000"/>
        </w:rPr>
        <w:t xml:space="preserve">Menú de navegación. </w:t>
      </w:r>
    </w:p>
    <w:p w14:paraId="00000337" w14:textId="77777777" w:rsidR="009C5BC8" w:rsidRDefault="009C5BC8">
      <w:pPr>
        <w:pBdr>
          <w:top w:val="nil"/>
          <w:left w:val="nil"/>
          <w:bottom w:val="nil"/>
          <w:right w:val="nil"/>
          <w:between w:val="nil"/>
        </w:pBdr>
        <w:ind w:left="644" w:firstLine="0"/>
        <w:rPr>
          <w:color w:val="000000"/>
        </w:rPr>
      </w:pPr>
    </w:p>
    <w:p w14:paraId="00000338" w14:textId="77777777" w:rsidR="009C5BC8" w:rsidRDefault="003D4812">
      <w:pPr>
        <w:keepNext/>
        <w:pBdr>
          <w:top w:val="nil"/>
          <w:left w:val="nil"/>
          <w:bottom w:val="nil"/>
          <w:right w:val="nil"/>
          <w:between w:val="nil"/>
        </w:pBdr>
        <w:spacing w:after="0"/>
        <w:ind w:left="720" w:firstLine="0"/>
        <w:rPr>
          <w:b/>
          <w:i/>
          <w:color w:val="000000"/>
        </w:rPr>
      </w:pPr>
      <w:bookmarkStart w:id="176" w:name="_heading=h.14ykbeg" w:colFirst="0" w:colLast="0"/>
      <w:bookmarkEnd w:id="176"/>
      <w:r>
        <w:rPr>
          <w:b/>
          <w:color w:val="000000"/>
        </w:rPr>
        <w:lastRenderedPageBreak/>
        <w:t>Figura 32</w:t>
      </w:r>
      <w:r>
        <w:rPr>
          <w:b/>
          <w:color w:val="000000"/>
        </w:rPr>
        <w:br/>
      </w:r>
      <w:r>
        <w:rPr>
          <w:i/>
          <w:color w:val="000000"/>
        </w:rPr>
        <w:t xml:space="preserve">Módulo </w:t>
      </w:r>
      <w:r>
        <w:rPr>
          <w:i/>
        </w:rPr>
        <w:t>Préstamos</w:t>
      </w:r>
      <w:r>
        <w:rPr>
          <w:noProof/>
          <w:lang w:val="en-US"/>
        </w:rPr>
        <w:drawing>
          <wp:anchor distT="0" distB="0" distL="114300" distR="114300" simplePos="0" relativeHeight="251658240" behindDoc="0" locked="0" layoutInCell="1" hidden="0" allowOverlap="1">
            <wp:simplePos x="0" y="0"/>
            <wp:positionH relativeFrom="column">
              <wp:posOffset>-1080133</wp:posOffset>
            </wp:positionH>
            <wp:positionV relativeFrom="paragraph">
              <wp:posOffset>-7887333</wp:posOffset>
            </wp:positionV>
            <wp:extent cx="5612130" cy="3367405"/>
            <wp:effectExtent l="0" t="0" r="0" b="0"/>
            <wp:wrapNone/>
            <wp:docPr id="1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612130" cy="3367405"/>
                    </a:xfrm>
                    <a:prstGeom prst="rect">
                      <a:avLst/>
                    </a:prstGeom>
                    <a:ln/>
                  </pic:spPr>
                </pic:pic>
              </a:graphicData>
            </a:graphic>
          </wp:anchor>
        </w:drawing>
      </w:r>
    </w:p>
    <w:p w14:paraId="00000339"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34" name="image12.png" descr="C:\Users\USUARIO\Documents\interfaz\Diapositiva9.PNG"/>
            <wp:cNvGraphicFramePr/>
            <a:graphic xmlns:a="http://schemas.openxmlformats.org/drawingml/2006/main">
              <a:graphicData uri="http://schemas.openxmlformats.org/drawingml/2006/picture">
                <pic:pic xmlns:pic="http://schemas.openxmlformats.org/drawingml/2006/picture">
                  <pic:nvPicPr>
                    <pic:cNvPr id="0" name="image12.png" descr="C:\Users\USUARIO\Documents\interfaz\Diapositiva9.PNG"/>
                    <pic:cNvPicPr preferRelativeResize="0"/>
                  </pic:nvPicPr>
                  <pic:blipFill>
                    <a:blip r:embed="rId43"/>
                    <a:srcRect/>
                    <a:stretch>
                      <a:fillRect/>
                    </a:stretch>
                  </pic:blipFill>
                  <pic:spPr>
                    <a:xfrm>
                      <a:off x="0" y="0"/>
                      <a:ext cx="5612130" cy="3156823"/>
                    </a:xfrm>
                    <a:prstGeom prst="rect">
                      <a:avLst/>
                    </a:prstGeom>
                    <a:ln/>
                  </pic:spPr>
                </pic:pic>
              </a:graphicData>
            </a:graphic>
          </wp:inline>
        </w:drawing>
      </w:r>
      <w:r>
        <w:rPr>
          <w:noProof/>
          <w:lang w:val="en-US"/>
        </w:rPr>
        <mc:AlternateContent>
          <mc:Choice Requires="wps">
            <w:drawing>
              <wp:anchor distT="0" distB="0" distL="114300" distR="114300" simplePos="0" relativeHeight="251659264" behindDoc="0" locked="0" layoutInCell="1" hidden="0" allowOverlap="1">
                <wp:simplePos x="0" y="0"/>
                <wp:positionH relativeFrom="column">
                  <wp:posOffset>17805400</wp:posOffset>
                </wp:positionH>
                <wp:positionV relativeFrom="paragraph">
                  <wp:posOffset>-5448299</wp:posOffset>
                </wp:positionV>
                <wp:extent cx="508725" cy="495663"/>
                <wp:effectExtent l="0" t="0" r="0" b="0"/>
                <wp:wrapNone/>
                <wp:docPr id="126" name="Elipse 126"/>
                <wp:cNvGraphicFramePr/>
                <a:graphic xmlns:a="http://schemas.openxmlformats.org/drawingml/2006/main">
                  <a:graphicData uri="http://schemas.microsoft.com/office/word/2010/wordprocessingShape">
                    <wps:wsp>
                      <wps:cNvSpPr/>
                      <wps:spPr>
                        <a:xfrm>
                          <a:off x="5104338" y="3544869"/>
                          <a:ext cx="483325" cy="470263"/>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306287FA" w14:textId="77777777" w:rsidR="003D4812" w:rsidRDefault="003D4812">
                            <w:pPr>
                              <w:spacing w:after="0"/>
                              <w:ind w:firstLine="283"/>
                              <w:jc w:val="center"/>
                              <w:textDirection w:val="btLr"/>
                            </w:pPr>
                            <w:r>
                              <w:rPr>
                                <w:rFonts w:ascii="Calibri" w:eastAsia="Calibri" w:hAnsi="Calibri" w:cs="Calibri"/>
                                <w:color w:val="FFFFFF"/>
                                <w:sz w:val="36"/>
                              </w:rPr>
                              <w:t>3</w:t>
                            </w:r>
                          </w:p>
                        </w:txbxContent>
                      </wps:txbx>
                      <wps:bodyPr spcFirstLastPara="1" wrap="square" lIns="91425" tIns="45700" rIns="91425" bIns="45700" anchor="ctr" anchorCtr="0">
                        <a:noAutofit/>
                      </wps:bodyPr>
                    </wps:wsp>
                  </a:graphicData>
                </a:graphic>
              </wp:anchor>
            </w:drawing>
          </mc:Choice>
          <mc:Fallback>
            <w:pict>
              <v:oval id="Elipse 126" o:spid="_x0000_s1026" style="position:absolute;left:0;text-align:left;margin-left:1402pt;margin-top:-429pt;width:40.05pt;height:39.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" fillcolor="#5b9bd5 [3204]" strokecolor="#42719b" strokeweight="1pt">
                <v:stroke startarrowwidth="narrow" startarrowlength="short" endarrowwidth="narrow" endarrowlength="short" joinstyle="miter"/>
                <v:textbox inset="2.53958mm,1.2694mm,2.53958mm,1.2694mm">
                  <w:txbxContent>
                    <w:p w14:paraId="306287FA" w14:textId="77777777" w:rsidR="003D4812" w:rsidRDefault="003D4812">
                      <w:pPr>
                        <w:spacing w:after="0"/>
                        <w:ind w:firstLine="283"/>
                        <w:jc w:val="center"/>
                        <w:textDirection w:val="btLr"/>
                      </w:pPr>
                      <w:r>
                        <w:rPr>
                          <w:rFonts w:ascii="Calibri" w:eastAsia="Calibri" w:hAnsi="Calibri" w:cs="Calibri"/>
                          <w:color w:val="FFFFFF"/>
                          <w:sz w:val="36"/>
                        </w:rPr>
                        <w:t>3</w:t>
                      </w:r>
                    </w:p>
                  </w:txbxContent>
                </v:textbox>
              </v:oval>
            </w:pict>
          </mc:Fallback>
        </mc:AlternateContent>
      </w:r>
    </w:p>
    <w:p w14:paraId="0000033A"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r>
        <w:rPr>
          <w:noProof/>
          <w:lang w:val="en-US"/>
        </w:rPr>
        <mc:AlternateContent>
          <mc:Choice Requires="wps">
            <w:drawing>
              <wp:anchor distT="0" distB="0" distL="114300" distR="114300" simplePos="0" relativeHeight="251660288" behindDoc="0" locked="0" layoutInCell="1" hidden="0" allowOverlap="1">
                <wp:simplePos x="0" y="0"/>
                <wp:positionH relativeFrom="column">
                  <wp:posOffset>11811000</wp:posOffset>
                </wp:positionH>
                <wp:positionV relativeFrom="paragraph">
                  <wp:posOffset>-2844799</wp:posOffset>
                </wp:positionV>
                <wp:extent cx="508725" cy="495663"/>
                <wp:effectExtent l="0" t="0" r="0" b="0"/>
                <wp:wrapNone/>
                <wp:docPr id="125" name="Elipse 125"/>
                <wp:cNvGraphicFramePr/>
                <a:graphic xmlns:a="http://schemas.openxmlformats.org/drawingml/2006/main">
                  <a:graphicData uri="http://schemas.microsoft.com/office/word/2010/wordprocessingShape">
                    <wps:wsp>
                      <wps:cNvSpPr/>
                      <wps:spPr>
                        <a:xfrm>
                          <a:off x="5104338" y="3544869"/>
                          <a:ext cx="483325" cy="470263"/>
                        </a:xfrm>
                        <a:prstGeom prst="ellipse">
                          <a:avLst/>
                        </a:prstGeom>
                        <a:solidFill>
                          <a:schemeClr val="accent1"/>
                        </a:solidFill>
                        <a:ln w="12700" cap="flat" cmpd="sng">
                          <a:solidFill>
                            <a:srgbClr val="42719B"/>
                          </a:solidFill>
                          <a:prstDash val="solid"/>
                          <a:miter lim="800000"/>
                          <a:headEnd type="none" w="sm" len="sm"/>
                          <a:tailEnd type="none" w="sm" len="sm"/>
                        </a:ln>
                      </wps:spPr>
                      <wps:txbx>
                        <w:txbxContent>
                          <w:p w14:paraId="1723E205" w14:textId="77777777" w:rsidR="003D4812" w:rsidRDefault="003D4812">
                            <w:pPr>
                              <w:spacing w:after="0"/>
                              <w:ind w:firstLine="283"/>
                              <w:jc w:val="center"/>
                              <w:textDirection w:val="btLr"/>
                            </w:pPr>
                            <w:r>
                              <w:rPr>
                                <w:rFonts w:ascii="Calibri" w:eastAsia="Calibri" w:hAnsi="Calibri" w:cs="Calibri"/>
                                <w:color w:val="FFFFFF"/>
                                <w:sz w:val="36"/>
                              </w:rPr>
                              <w:t>1</w:t>
                            </w:r>
                          </w:p>
                        </w:txbxContent>
                      </wps:txbx>
                      <wps:bodyPr spcFirstLastPara="1" wrap="square" lIns="91425" tIns="45700" rIns="91425" bIns="45700" anchor="ctr" anchorCtr="0">
                        <a:noAutofit/>
                      </wps:bodyPr>
                    </wps:wsp>
                  </a:graphicData>
                </a:graphic>
              </wp:anchor>
            </w:drawing>
          </mc:Choice>
          <mc:Fallback>
            <w:pict>
              <v:oval id="Elipse 125" o:spid="_x0000_s1027" style="position:absolute;left:0;text-align:left;margin-left:930pt;margin-top:-224pt;width:40.05pt;height:39.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" fillcolor="#5b9bd5 [3204]" strokecolor="#42719b" strokeweight="1pt">
                <v:stroke startarrowwidth="narrow" startarrowlength="short" endarrowwidth="narrow" endarrowlength="short" joinstyle="miter"/>
                <v:textbox inset="2.53958mm,1.2694mm,2.53958mm,1.2694mm">
                  <w:txbxContent>
                    <w:p w14:paraId="1723E205" w14:textId="77777777" w:rsidR="003D4812" w:rsidRDefault="003D4812">
                      <w:pPr>
                        <w:spacing w:after="0"/>
                        <w:ind w:firstLine="283"/>
                        <w:jc w:val="center"/>
                        <w:textDirection w:val="btLr"/>
                      </w:pPr>
                      <w:r>
                        <w:rPr>
                          <w:rFonts w:ascii="Calibri" w:eastAsia="Calibri" w:hAnsi="Calibri" w:cs="Calibri"/>
                          <w:color w:val="FFFFFF"/>
                          <w:sz w:val="36"/>
                        </w:rPr>
                        <w:t>1</w:t>
                      </w:r>
                    </w:p>
                  </w:txbxContent>
                </v:textbox>
              </v:oval>
            </w:pict>
          </mc:Fallback>
        </mc:AlternateContent>
      </w:r>
    </w:p>
    <w:p w14:paraId="0000033B" w14:textId="77777777" w:rsidR="009C5BC8" w:rsidRDefault="003D4812">
      <w:r>
        <w:t xml:space="preserve">Descripción </w:t>
      </w:r>
      <w:r>
        <w:rPr>
          <w:b/>
          <w:i/>
        </w:rPr>
        <w:t>Figura 32</w:t>
      </w:r>
      <w:r>
        <w:t>:</w:t>
      </w:r>
    </w:p>
    <w:p w14:paraId="0000033C" w14:textId="77777777" w:rsidR="009C5BC8" w:rsidRDefault="003D4812">
      <w:pPr>
        <w:numPr>
          <w:ilvl w:val="0"/>
          <w:numId w:val="4"/>
        </w:numPr>
        <w:pBdr>
          <w:top w:val="nil"/>
          <w:left w:val="nil"/>
          <w:bottom w:val="nil"/>
          <w:right w:val="nil"/>
          <w:between w:val="nil"/>
        </w:pBdr>
        <w:spacing w:after="0"/>
        <w:ind w:hanging="360"/>
        <w:jc w:val="both"/>
      </w:pPr>
      <w:r>
        <w:rPr>
          <w:color w:val="000000"/>
        </w:rPr>
        <w:t>Listado de libros existentes.</w:t>
      </w:r>
    </w:p>
    <w:p w14:paraId="0000033D" w14:textId="77777777" w:rsidR="009C5BC8" w:rsidRDefault="003D4812">
      <w:pPr>
        <w:numPr>
          <w:ilvl w:val="0"/>
          <w:numId w:val="4"/>
        </w:numPr>
        <w:pBdr>
          <w:top w:val="nil"/>
          <w:left w:val="nil"/>
          <w:bottom w:val="nil"/>
          <w:right w:val="nil"/>
          <w:between w:val="nil"/>
        </w:pBdr>
        <w:spacing w:after="0"/>
        <w:ind w:hanging="360"/>
        <w:jc w:val="both"/>
      </w:pPr>
      <w:r>
        <w:rPr>
          <w:color w:val="000000"/>
        </w:rPr>
        <w:t>Opción de búsqueda.</w:t>
      </w:r>
    </w:p>
    <w:p w14:paraId="0000033E" w14:textId="77777777" w:rsidR="009C5BC8" w:rsidRDefault="003D4812">
      <w:pPr>
        <w:numPr>
          <w:ilvl w:val="0"/>
          <w:numId w:val="4"/>
        </w:numPr>
        <w:pBdr>
          <w:top w:val="nil"/>
          <w:left w:val="nil"/>
          <w:bottom w:val="nil"/>
          <w:right w:val="nil"/>
          <w:between w:val="nil"/>
        </w:pBdr>
        <w:spacing w:after="0"/>
        <w:ind w:hanging="360"/>
        <w:jc w:val="both"/>
      </w:pPr>
      <w:r>
        <w:rPr>
          <w:color w:val="000000"/>
        </w:rPr>
        <w:t xml:space="preserve">Botón de seleccionar libros. </w:t>
      </w:r>
    </w:p>
    <w:p w14:paraId="0000033F" w14:textId="77777777" w:rsidR="009C5BC8" w:rsidRDefault="009C5BC8">
      <w:pPr>
        <w:pBdr>
          <w:top w:val="nil"/>
          <w:left w:val="nil"/>
          <w:bottom w:val="nil"/>
          <w:right w:val="nil"/>
          <w:between w:val="nil"/>
        </w:pBdr>
        <w:spacing w:after="0"/>
        <w:ind w:left="720" w:firstLine="0"/>
        <w:rPr>
          <w:b/>
          <w:color w:val="000000"/>
        </w:rPr>
      </w:pPr>
      <w:bookmarkStart w:id="177" w:name="_heading=h.3oy7u29" w:colFirst="0" w:colLast="0"/>
      <w:bookmarkEnd w:id="177"/>
    </w:p>
    <w:p w14:paraId="00000340" w14:textId="77777777" w:rsidR="009C5BC8" w:rsidRDefault="009C5BC8">
      <w:pPr>
        <w:pBdr>
          <w:top w:val="nil"/>
          <w:left w:val="nil"/>
          <w:bottom w:val="nil"/>
          <w:right w:val="nil"/>
          <w:between w:val="nil"/>
        </w:pBdr>
        <w:spacing w:after="0"/>
        <w:ind w:left="720" w:firstLine="0"/>
        <w:rPr>
          <w:b/>
          <w:color w:val="000000"/>
        </w:rPr>
      </w:pPr>
    </w:p>
    <w:p w14:paraId="00000341" w14:textId="77777777" w:rsidR="009C5BC8" w:rsidRDefault="009C5BC8">
      <w:pPr>
        <w:pBdr>
          <w:top w:val="nil"/>
          <w:left w:val="nil"/>
          <w:bottom w:val="nil"/>
          <w:right w:val="nil"/>
          <w:between w:val="nil"/>
        </w:pBdr>
        <w:spacing w:after="0"/>
        <w:ind w:left="720" w:firstLine="0"/>
        <w:rPr>
          <w:b/>
          <w:color w:val="000000"/>
        </w:rPr>
      </w:pPr>
    </w:p>
    <w:p w14:paraId="00000342" w14:textId="77777777" w:rsidR="009C5BC8" w:rsidRDefault="009C5BC8">
      <w:pPr>
        <w:pBdr>
          <w:top w:val="nil"/>
          <w:left w:val="nil"/>
          <w:bottom w:val="nil"/>
          <w:right w:val="nil"/>
          <w:between w:val="nil"/>
        </w:pBdr>
        <w:spacing w:after="0"/>
        <w:ind w:left="720" w:firstLine="0"/>
        <w:rPr>
          <w:b/>
          <w:color w:val="000000"/>
        </w:rPr>
      </w:pPr>
    </w:p>
    <w:p w14:paraId="00000343" w14:textId="77777777" w:rsidR="009C5BC8" w:rsidRDefault="009C5BC8">
      <w:pPr>
        <w:pBdr>
          <w:top w:val="nil"/>
          <w:left w:val="nil"/>
          <w:bottom w:val="nil"/>
          <w:right w:val="nil"/>
          <w:between w:val="nil"/>
        </w:pBdr>
        <w:spacing w:after="0"/>
        <w:ind w:left="720" w:firstLine="0"/>
        <w:rPr>
          <w:b/>
          <w:color w:val="000000"/>
        </w:rPr>
      </w:pPr>
    </w:p>
    <w:p w14:paraId="00000344" w14:textId="77777777" w:rsidR="009C5BC8" w:rsidRDefault="009C5BC8">
      <w:pPr>
        <w:pBdr>
          <w:top w:val="nil"/>
          <w:left w:val="nil"/>
          <w:bottom w:val="nil"/>
          <w:right w:val="nil"/>
          <w:between w:val="nil"/>
        </w:pBdr>
        <w:spacing w:after="0"/>
        <w:ind w:left="720" w:firstLine="0"/>
        <w:rPr>
          <w:b/>
          <w:color w:val="000000"/>
        </w:rPr>
      </w:pPr>
    </w:p>
    <w:p w14:paraId="00000345" w14:textId="77777777" w:rsidR="009C5BC8" w:rsidRDefault="003D4812">
      <w:pPr>
        <w:pBdr>
          <w:top w:val="nil"/>
          <w:left w:val="nil"/>
          <w:bottom w:val="nil"/>
          <w:right w:val="nil"/>
          <w:between w:val="nil"/>
        </w:pBdr>
        <w:spacing w:after="0"/>
        <w:ind w:left="720" w:firstLine="0"/>
        <w:rPr>
          <w:i/>
          <w:color w:val="000000"/>
        </w:rPr>
      </w:pPr>
      <w:bookmarkStart w:id="178" w:name="_heading=h.243i4a2" w:colFirst="0" w:colLast="0"/>
      <w:bookmarkEnd w:id="178"/>
      <w:r>
        <w:rPr>
          <w:b/>
          <w:color w:val="000000"/>
        </w:rPr>
        <w:lastRenderedPageBreak/>
        <w:t>Figura 33</w:t>
      </w:r>
      <w:r>
        <w:rPr>
          <w:b/>
          <w:i/>
          <w:color w:val="000000"/>
        </w:rPr>
        <w:br/>
      </w:r>
      <w:r>
        <w:rPr>
          <w:i/>
          <w:color w:val="000000"/>
        </w:rPr>
        <w:t>Módulo Agregar Préstamo</w:t>
      </w:r>
    </w:p>
    <w:p w14:paraId="00000346"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35" name="image6.png" descr="C:\Users\USUARIO\Documents\interfaz\interfaz.png"/>
            <wp:cNvGraphicFramePr/>
            <a:graphic xmlns:a="http://schemas.openxmlformats.org/drawingml/2006/main">
              <a:graphicData uri="http://schemas.openxmlformats.org/drawingml/2006/picture">
                <pic:pic xmlns:pic="http://schemas.openxmlformats.org/drawingml/2006/picture">
                  <pic:nvPicPr>
                    <pic:cNvPr id="0" name="image6.png" descr="C:\Users\USUARIO\Documents\interfaz\interfaz.png"/>
                    <pic:cNvPicPr preferRelativeResize="0"/>
                  </pic:nvPicPr>
                  <pic:blipFill>
                    <a:blip r:embed="rId44"/>
                    <a:srcRect/>
                    <a:stretch>
                      <a:fillRect/>
                    </a:stretch>
                  </pic:blipFill>
                  <pic:spPr>
                    <a:xfrm>
                      <a:off x="0" y="0"/>
                      <a:ext cx="5612130" cy="3156823"/>
                    </a:xfrm>
                    <a:prstGeom prst="rect">
                      <a:avLst/>
                    </a:prstGeom>
                    <a:ln/>
                  </pic:spPr>
                </pic:pic>
              </a:graphicData>
            </a:graphic>
          </wp:inline>
        </w:drawing>
      </w:r>
    </w:p>
    <w:p w14:paraId="00000347"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48" w14:textId="77777777" w:rsidR="009C5BC8" w:rsidRDefault="003D4812">
      <w:r>
        <w:t xml:space="preserve">Descripción </w:t>
      </w:r>
      <w:r>
        <w:rPr>
          <w:b/>
          <w:i/>
        </w:rPr>
        <w:t>Figura 33</w:t>
      </w:r>
      <w:r>
        <w:t>:</w:t>
      </w:r>
    </w:p>
    <w:p w14:paraId="00000349" w14:textId="77777777" w:rsidR="009C5BC8" w:rsidRDefault="003D4812">
      <w:pPr>
        <w:numPr>
          <w:ilvl w:val="0"/>
          <w:numId w:val="9"/>
        </w:numPr>
        <w:pBdr>
          <w:top w:val="nil"/>
          <w:left w:val="nil"/>
          <w:bottom w:val="nil"/>
          <w:right w:val="nil"/>
          <w:between w:val="nil"/>
        </w:pBdr>
        <w:spacing w:after="0"/>
        <w:ind w:hanging="360"/>
        <w:jc w:val="both"/>
      </w:pPr>
      <w:r>
        <w:rPr>
          <w:color w:val="000000"/>
        </w:rPr>
        <w:t>Formulario de registro de préstamo.</w:t>
      </w:r>
    </w:p>
    <w:p w14:paraId="0000034A" w14:textId="77777777" w:rsidR="009C5BC8" w:rsidRDefault="003D4812">
      <w:pPr>
        <w:numPr>
          <w:ilvl w:val="0"/>
          <w:numId w:val="9"/>
        </w:numPr>
        <w:pBdr>
          <w:top w:val="nil"/>
          <w:left w:val="nil"/>
          <w:bottom w:val="nil"/>
          <w:right w:val="nil"/>
          <w:between w:val="nil"/>
        </w:pBdr>
        <w:spacing w:after="0"/>
        <w:ind w:hanging="360"/>
        <w:jc w:val="both"/>
      </w:pPr>
      <w:r>
        <w:rPr>
          <w:color w:val="000000"/>
        </w:rPr>
        <w:t xml:space="preserve">Botón de guardar datos. </w:t>
      </w:r>
    </w:p>
    <w:p w14:paraId="0000034B" w14:textId="77777777" w:rsidR="009C5BC8" w:rsidRDefault="003D4812">
      <w:pPr>
        <w:numPr>
          <w:ilvl w:val="0"/>
          <w:numId w:val="9"/>
        </w:numPr>
        <w:pBdr>
          <w:top w:val="nil"/>
          <w:left w:val="nil"/>
          <w:bottom w:val="nil"/>
          <w:right w:val="nil"/>
          <w:between w:val="nil"/>
        </w:pBdr>
        <w:spacing w:after="0"/>
        <w:ind w:hanging="360"/>
        <w:jc w:val="both"/>
      </w:pPr>
      <w:r>
        <w:rPr>
          <w:color w:val="000000"/>
        </w:rPr>
        <w:t xml:space="preserve">Menú de navegación. </w:t>
      </w:r>
    </w:p>
    <w:p w14:paraId="0000034C" w14:textId="77777777" w:rsidR="009C5BC8" w:rsidRDefault="003D4812">
      <w:pPr>
        <w:keepNext/>
        <w:pBdr>
          <w:top w:val="nil"/>
          <w:left w:val="nil"/>
          <w:bottom w:val="nil"/>
          <w:right w:val="nil"/>
          <w:between w:val="nil"/>
        </w:pBdr>
        <w:spacing w:after="0"/>
        <w:ind w:left="720" w:firstLine="0"/>
        <w:rPr>
          <w:b/>
          <w:i/>
          <w:color w:val="000000"/>
        </w:rPr>
      </w:pPr>
      <w:bookmarkStart w:id="179" w:name="_heading=h.j8sehv" w:colFirst="0" w:colLast="0"/>
      <w:bookmarkEnd w:id="179"/>
      <w:r>
        <w:rPr>
          <w:b/>
          <w:color w:val="000000"/>
        </w:rPr>
        <w:lastRenderedPageBreak/>
        <w:t>Figura 34</w:t>
      </w:r>
      <w:r>
        <w:rPr>
          <w:b/>
          <w:i/>
          <w:color w:val="000000"/>
        </w:rPr>
        <w:br/>
      </w:r>
      <w:r>
        <w:rPr>
          <w:i/>
          <w:color w:val="000000"/>
        </w:rPr>
        <w:t>Módulo Devolución De Libros</w:t>
      </w:r>
    </w:p>
    <w:p w14:paraId="0000034D"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36" name="image8.png" descr="C:\Users\USUARIO\Documents\interfaz\Diapositiva11.PNG"/>
            <wp:cNvGraphicFramePr/>
            <a:graphic xmlns:a="http://schemas.openxmlformats.org/drawingml/2006/main">
              <a:graphicData uri="http://schemas.openxmlformats.org/drawingml/2006/picture">
                <pic:pic xmlns:pic="http://schemas.openxmlformats.org/drawingml/2006/picture">
                  <pic:nvPicPr>
                    <pic:cNvPr id="0" name="image8.png" descr="C:\Users\USUARIO\Documents\interfaz\Diapositiva11.PNG"/>
                    <pic:cNvPicPr preferRelativeResize="0"/>
                  </pic:nvPicPr>
                  <pic:blipFill>
                    <a:blip r:embed="rId45"/>
                    <a:srcRect/>
                    <a:stretch>
                      <a:fillRect/>
                    </a:stretch>
                  </pic:blipFill>
                  <pic:spPr>
                    <a:xfrm>
                      <a:off x="0" y="0"/>
                      <a:ext cx="5612130" cy="3156823"/>
                    </a:xfrm>
                    <a:prstGeom prst="rect">
                      <a:avLst/>
                    </a:prstGeom>
                    <a:ln/>
                  </pic:spPr>
                </pic:pic>
              </a:graphicData>
            </a:graphic>
          </wp:inline>
        </w:drawing>
      </w:r>
    </w:p>
    <w:p w14:paraId="0000034E"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4F" w14:textId="77777777" w:rsidR="009C5BC8" w:rsidRDefault="003D4812">
      <w:r>
        <w:t xml:space="preserve">Descripción </w:t>
      </w:r>
      <w:r>
        <w:rPr>
          <w:b/>
          <w:i/>
        </w:rPr>
        <w:t>Figura 34</w:t>
      </w:r>
      <w:r>
        <w:t>:</w:t>
      </w:r>
    </w:p>
    <w:p w14:paraId="00000350" w14:textId="77777777" w:rsidR="009C5BC8" w:rsidRDefault="003D4812">
      <w:pPr>
        <w:numPr>
          <w:ilvl w:val="0"/>
          <w:numId w:val="35"/>
        </w:numPr>
        <w:pBdr>
          <w:top w:val="nil"/>
          <w:left w:val="nil"/>
          <w:bottom w:val="nil"/>
          <w:right w:val="nil"/>
          <w:between w:val="nil"/>
        </w:pBdr>
        <w:spacing w:after="0"/>
        <w:ind w:hanging="360"/>
        <w:jc w:val="both"/>
      </w:pPr>
      <w:r>
        <w:rPr>
          <w:color w:val="000000"/>
        </w:rPr>
        <w:t>Listado de préstamos realizados.</w:t>
      </w:r>
    </w:p>
    <w:p w14:paraId="00000351" w14:textId="77777777" w:rsidR="009C5BC8" w:rsidRDefault="003D4812">
      <w:pPr>
        <w:numPr>
          <w:ilvl w:val="0"/>
          <w:numId w:val="35"/>
        </w:numPr>
        <w:pBdr>
          <w:top w:val="nil"/>
          <w:left w:val="nil"/>
          <w:bottom w:val="nil"/>
          <w:right w:val="nil"/>
          <w:between w:val="nil"/>
        </w:pBdr>
        <w:spacing w:after="0"/>
        <w:ind w:hanging="360"/>
        <w:jc w:val="both"/>
      </w:pPr>
      <w:r>
        <w:rPr>
          <w:color w:val="000000"/>
        </w:rPr>
        <w:t>Opción de búsqueda.</w:t>
      </w:r>
    </w:p>
    <w:p w14:paraId="00000352" w14:textId="77777777" w:rsidR="009C5BC8" w:rsidRDefault="003D4812">
      <w:pPr>
        <w:numPr>
          <w:ilvl w:val="0"/>
          <w:numId w:val="35"/>
        </w:numPr>
        <w:pBdr>
          <w:top w:val="nil"/>
          <w:left w:val="nil"/>
          <w:bottom w:val="nil"/>
          <w:right w:val="nil"/>
          <w:between w:val="nil"/>
        </w:pBdr>
        <w:spacing w:after="0"/>
        <w:ind w:hanging="360"/>
        <w:jc w:val="both"/>
      </w:pPr>
      <w:r>
        <w:rPr>
          <w:color w:val="000000"/>
        </w:rPr>
        <w:t xml:space="preserve">Botón de devolución de libros. </w:t>
      </w:r>
    </w:p>
    <w:p w14:paraId="00000353" w14:textId="77777777" w:rsidR="009C5BC8" w:rsidRDefault="003D4812">
      <w:pPr>
        <w:numPr>
          <w:ilvl w:val="0"/>
          <w:numId w:val="35"/>
        </w:numPr>
        <w:pBdr>
          <w:top w:val="nil"/>
          <w:left w:val="nil"/>
          <w:bottom w:val="nil"/>
          <w:right w:val="nil"/>
          <w:between w:val="nil"/>
        </w:pBdr>
        <w:spacing w:after="0"/>
        <w:ind w:hanging="360"/>
        <w:jc w:val="both"/>
      </w:pPr>
      <w:r>
        <w:rPr>
          <w:color w:val="000000"/>
        </w:rPr>
        <w:t>Botón de generar reporte.</w:t>
      </w:r>
    </w:p>
    <w:p w14:paraId="00000354" w14:textId="77777777" w:rsidR="009C5BC8" w:rsidRDefault="003D4812">
      <w:pPr>
        <w:numPr>
          <w:ilvl w:val="0"/>
          <w:numId w:val="35"/>
        </w:numPr>
        <w:pBdr>
          <w:top w:val="nil"/>
          <w:left w:val="nil"/>
          <w:bottom w:val="nil"/>
          <w:right w:val="nil"/>
          <w:between w:val="nil"/>
        </w:pBdr>
        <w:spacing w:after="0"/>
        <w:ind w:hanging="360"/>
        <w:jc w:val="both"/>
      </w:pPr>
      <w:r>
        <w:rPr>
          <w:color w:val="000000"/>
        </w:rPr>
        <w:t xml:space="preserve">Menú de navegación. </w:t>
      </w:r>
    </w:p>
    <w:p w14:paraId="00000355" w14:textId="77777777" w:rsidR="009C5BC8" w:rsidRDefault="003D4812">
      <w:pPr>
        <w:keepNext/>
        <w:pBdr>
          <w:top w:val="nil"/>
          <w:left w:val="nil"/>
          <w:bottom w:val="nil"/>
          <w:right w:val="nil"/>
          <w:between w:val="nil"/>
        </w:pBdr>
        <w:spacing w:after="0"/>
        <w:ind w:left="720" w:firstLine="0"/>
        <w:rPr>
          <w:b/>
          <w:i/>
          <w:color w:val="000000"/>
        </w:rPr>
      </w:pPr>
      <w:bookmarkStart w:id="180" w:name="_heading=h.338fx5o" w:colFirst="0" w:colLast="0"/>
      <w:bookmarkEnd w:id="180"/>
      <w:r>
        <w:rPr>
          <w:b/>
          <w:color w:val="000000"/>
        </w:rPr>
        <w:lastRenderedPageBreak/>
        <w:t>Figura 35</w:t>
      </w:r>
      <w:r>
        <w:rPr>
          <w:b/>
          <w:i/>
          <w:color w:val="000000"/>
        </w:rPr>
        <w:br/>
      </w:r>
      <w:r>
        <w:rPr>
          <w:i/>
          <w:color w:val="000000"/>
        </w:rPr>
        <w:t xml:space="preserve">Módulo Lista de </w:t>
      </w:r>
      <w:r>
        <w:rPr>
          <w:i/>
        </w:rPr>
        <w:t>Préstamos</w:t>
      </w:r>
    </w:p>
    <w:p w14:paraId="00000356"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37" name="image7.png" descr="C:\Users\USUARIO\Documents\interfaz\Diapositiva12.PNG"/>
            <wp:cNvGraphicFramePr/>
            <a:graphic xmlns:a="http://schemas.openxmlformats.org/drawingml/2006/main">
              <a:graphicData uri="http://schemas.openxmlformats.org/drawingml/2006/picture">
                <pic:pic xmlns:pic="http://schemas.openxmlformats.org/drawingml/2006/picture">
                  <pic:nvPicPr>
                    <pic:cNvPr id="0" name="image7.png" descr="C:\Users\USUARIO\Documents\interfaz\Diapositiva12.PNG"/>
                    <pic:cNvPicPr preferRelativeResize="0"/>
                  </pic:nvPicPr>
                  <pic:blipFill>
                    <a:blip r:embed="rId46"/>
                    <a:srcRect/>
                    <a:stretch>
                      <a:fillRect/>
                    </a:stretch>
                  </pic:blipFill>
                  <pic:spPr>
                    <a:xfrm>
                      <a:off x="0" y="0"/>
                      <a:ext cx="5612130" cy="3156823"/>
                    </a:xfrm>
                    <a:prstGeom prst="rect">
                      <a:avLst/>
                    </a:prstGeom>
                    <a:ln/>
                  </pic:spPr>
                </pic:pic>
              </a:graphicData>
            </a:graphic>
          </wp:inline>
        </w:drawing>
      </w:r>
    </w:p>
    <w:p w14:paraId="00000357"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58"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Descripción </w:t>
      </w:r>
      <w:r>
        <w:rPr>
          <w:b/>
          <w:i/>
          <w:color w:val="000000"/>
        </w:rPr>
        <w:t>Figura 35</w:t>
      </w:r>
      <w:r>
        <w:rPr>
          <w:color w:val="000000"/>
        </w:rPr>
        <w:t>:</w:t>
      </w:r>
    </w:p>
    <w:p w14:paraId="00000359" w14:textId="77777777" w:rsidR="009C5BC8" w:rsidRDefault="003D4812">
      <w:pPr>
        <w:numPr>
          <w:ilvl w:val="0"/>
          <w:numId w:val="10"/>
        </w:numPr>
        <w:pBdr>
          <w:top w:val="nil"/>
          <w:left w:val="nil"/>
          <w:bottom w:val="nil"/>
          <w:right w:val="nil"/>
          <w:between w:val="nil"/>
        </w:pBdr>
        <w:tabs>
          <w:tab w:val="center" w:pos="4252"/>
          <w:tab w:val="right" w:pos="8504"/>
        </w:tabs>
        <w:spacing w:after="0"/>
      </w:pPr>
      <w:r>
        <w:rPr>
          <w:color w:val="000000"/>
        </w:rPr>
        <w:t>Listado de préstamos.</w:t>
      </w:r>
    </w:p>
    <w:p w14:paraId="0000035A" w14:textId="77777777" w:rsidR="009C5BC8" w:rsidRDefault="003D4812">
      <w:pPr>
        <w:numPr>
          <w:ilvl w:val="0"/>
          <w:numId w:val="10"/>
        </w:numPr>
        <w:pBdr>
          <w:top w:val="nil"/>
          <w:left w:val="nil"/>
          <w:bottom w:val="nil"/>
          <w:right w:val="nil"/>
          <w:between w:val="nil"/>
        </w:pBdr>
        <w:tabs>
          <w:tab w:val="center" w:pos="4252"/>
          <w:tab w:val="right" w:pos="8504"/>
        </w:tabs>
        <w:spacing w:after="0"/>
      </w:pPr>
      <w:r>
        <w:rPr>
          <w:color w:val="000000"/>
        </w:rPr>
        <w:t>Opción de búsqueda.</w:t>
      </w:r>
    </w:p>
    <w:p w14:paraId="0000035B" w14:textId="77777777" w:rsidR="009C5BC8" w:rsidRDefault="003D4812">
      <w:pPr>
        <w:numPr>
          <w:ilvl w:val="0"/>
          <w:numId w:val="10"/>
        </w:numPr>
        <w:pBdr>
          <w:top w:val="nil"/>
          <w:left w:val="nil"/>
          <w:bottom w:val="nil"/>
          <w:right w:val="nil"/>
          <w:between w:val="nil"/>
        </w:pBdr>
        <w:tabs>
          <w:tab w:val="center" w:pos="4252"/>
          <w:tab w:val="right" w:pos="8504"/>
        </w:tabs>
        <w:spacing w:after="0"/>
      </w:pPr>
      <w:r>
        <w:rPr>
          <w:color w:val="000000"/>
        </w:rPr>
        <w:t>Botón de generar reporte.</w:t>
      </w:r>
    </w:p>
    <w:p w14:paraId="0000035C" w14:textId="77777777" w:rsidR="009C5BC8" w:rsidRDefault="003D4812">
      <w:pPr>
        <w:keepNext/>
        <w:pBdr>
          <w:top w:val="nil"/>
          <w:left w:val="nil"/>
          <w:bottom w:val="nil"/>
          <w:right w:val="nil"/>
          <w:between w:val="nil"/>
        </w:pBdr>
        <w:spacing w:after="0"/>
        <w:ind w:left="720" w:firstLine="0"/>
        <w:rPr>
          <w:b/>
          <w:i/>
          <w:color w:val="000000"/>
        </w:rPr>
      </w:pPr>
      <w:bookmarkStart w:id="181" w:name="_heading=h.1idq7dh" w:colFirst="0" w:colLast="0"/>
      <w:bookmarkEnd w:id="181"/>
      <w:r>
        <w:rPr>
          <w:b/>
          <w:color w:val="000000"/>
        </w:rPr>
        <w:lastRenderedPageBreak/>
        <w:t>Figura 36</w:t>
      </w:r>
      <w:r>
        <w:rPr>
          <w:b/>
          <w:i/>
          <w:color w:val="000000"/>
        </w:rPr>
        <w:t xml:space="preserve"> </w:t>
      </w:r>
      <w:r>
        <w:rPr>
          <w:b/>
          <w:i/>
          <w:color w:val="000000"/>
        </w:rPr>
        <w:br/>
      </w:r>
      <w:r>
        <w:rPr>
          <w:i/>
          <w:color w:val="000000"/>
        </w:rPr>
        <w:t>Módulo Usuarios</w:t>
      </w:r>
    </w:p>
    <w:p w14:paraId="0000035D" w14:textId="77777777" w:rsidR="009C5BC8" w:rsidRDefault="003D4812">
      <w:pPr>
        <w:keepNext/>
        <w:pBdr>
          <w:top w:val="nil"/>
          <w:left w:val="nil"/>
          <w:bottom w:val="nil"/>
          <w:right w:val="nil"/>
          <w:between w:val="nil"/>
        </w:pBdr>
        <w:spacing w:after="0"/>
        <w:ind w:left="720" w:firstLine="0"/>
        <w:rPr>
          <w:b/>
          <w:i/>
          <w:color w:val="000000"/>
        </w:rPr>
      </w:pPr>
      <w:r>
        <w:rPr>
          <w:b/>
          <w:i/>
          <w:noProof/>
          <w:color w:val="000000"/>
          <w:lang w:val="en-US"/>
        </w:rPr>
        <w:drawing>
          <wp:inline distT="0" distB="0" distL="0" distR="0">
            <wp:extent cx="5612130" cy="3156823"/>
            <wp:effectExtent l="0" t="0" r="0" b="0"/>
            <wp:docPr id="138" name="image1.png" descr="C:\Users\USUARIO\Documents\interfaz\Diapositiva13.PNG"/>
            <wp:cNvGraphicFramePr/>
            <a:graphic xmlns:a="http://schemas.openxmlformats.org/drawingml/2006/main">
              <a:graphicData uri="http://schemas.openxmlformats.org/drawingml/2006/picture">
                <pic:pic xmlns:pic="http://schemas.openxmlformats.org/drawingml/2006/picture">
                  <pic:nvPicPr>
                    <pic:cNvPr id="0" name="image1.png" descr="C:\Users\USUARIO\Documents\interfaz\Diapositiva13.PNG"/>
                    <pic:cNvPicPr preferRelativeResize="0"/>
                  </pic:nvPicPr>
                  <pic:blipFill>
                    <a:blip r:embed="rId47"/>
                    <a:srcRect/>
                    <a:stretch>
                      <a:fillRect/>
                    </a:stretch>
                  </pic:blipFill>
                  <pic:spPr>
                    <a:xfrm>
                      <a:off x="0" y="0"/>
                      <a:ext cx="5612130" cy="3156823"/>
                    </a:xfrm>
                    <a:prstGeom prst="rect">
                      <a:avLst/>
                    </a:prstGeom>
                    <a:ln/>
                  </pic:spPr>
                </pic:pic>
              </a:graphicData>
            </a:graphic>
          </wp:inline>
        </w:drawing>
      </w:r>
    </w:p>
    <w:p w14:paraId="0000035E"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5F"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Descripción </w:t>
      </w:r>
      <w:r>
        <w:rPr>
          <w:b/>
          <w:i/>
          <w:color w:val="000000"/>
        </w:rPr>
        <w:t>Figura 36</w:t>
      </w:r>
      <w:r>
        <w:rPr>
          <w:color w:val="000000"/>
        </w:rPr>
        <w:t>:</w:t>
      </w:r>
    </w:p>
    <w:p w14:paraId="00000360" w14:textId="77777777" w:rsidR="009C5BC8" w:rsidRDefault="003D4812">
      <w:pPr>
        <w:numPr>
          <w:ilvl w:val="0"/>
          <w:numId w:val="36"/>
        </w:numPr>
        <w:pBdr>
          <w:top w:val="nil"/>
          <w:left w:val="nil"/>
          <w:bottom w:val="nil"/>
          <w:right w:val="nil"/>
          <w:between w:val="nil"/>
        </w:pBdr>
        <w:tabs>
          <w:tab w:val="center" w:pos="4252"/>
          <w:tab w:val="right" w:pos="8504"/>
        </w:tabs>
        <w:spacing w:after="0"/>
      </w:pPr>
      <w:r>
        <w:rPr>
          <w:color w:val="000000"/>
        </w:rPr>
        <w:t>Listado de usuarios para ingresar al sistema.</w:t>
      </w:r>
    </w:p>
    <w:p w14:paraId="00000361" w14:textId="77777777" w:rsidR="009C5BC8" w:rsidRDefault="003D4812">
      <w:pPr>
        <w:numPr>
          <w:ilvl w:val="0"/>
          <w:numId w:val="36"/>
        </w:numPr>
        <w:pBdr>
          <w:top w:val="nil"/>
          <w:left w:val="nil"/>
          <w:bottom w:val="nil"/>
          <w:right w:val="nil"/>
          <w:between w:val="nil"/>
        </w:pBdr>
        <w:tabs>
          <w:tab w:val="center" w:pos="4252"/>
          <w:tab w:val="right" w:pos="8504"/>
        </w:tabs>
        <w:spacing w:after="0"/>
      </w:pPr>
      <w:r>
        <w:rPr>
          <w:color w:val="000000"/>
        </w:rPr>
        <w:t>Opción de búsqueda.</w:t>
      </w:r>
    </w:p>
    <w:p w14:paraId="00000362" w14:textId="77777777" w:rsidR="009C5BC8" w:rsidRDefault="003D4812">
      <w:pPr>
        <w:numPr>
          <w:ilvl w:val="0"/>
          <w:numId w:val="36"/>
        </w:numPr>
        <w:pBdr>
          <w:top w:val="nil"/>
          <w:left w:val="nil"/>
          <w:bottom w:val="nil"/>
          <w:right w:val="nil"/>
          <w:between w:val="nil"/>
        </w:pBdr>
        <w:tabs>
          <w:tab w:val="center" w:pos="4252"/>
          <w:tab w:val="right" w:pos="8504"/>
        </w:tabs>
        <w:spacing w:after="0"/>
      </w:pPr>
      <w:r>
        <w:rPr>
          <w:color w:val="000000"/>
        </w:rPr>
        <w:t>Botones de:</w:t>
      </w:r>
    </w:p>
    <w:p w14:paraId="00000363" w14:textId="77777777" w:rsidR="009C5BC8" w:rsidRDefault="003D4812">
      <w:pPr>
        <w:pBdr>
          <w:top w:val="nil"/>
          <w:left w:val="nil"/>
          <w:bottom w:val="nil"/>
          <w:right w:val="nil"/>
          <w:between w:val="nil"/>
        </w:pBdr>
        <w:tabs>
          <w:tab w:val="center" w:pos="4252"/>
          <w:tab w:val="right" w:pos="8504"/>
        </w:tabs>
        <w:spacing w:after="0"/>
        <w:ind w:left="720" w:firstLine="0"/>
        <w:rPr>
          <w:color w:val="000000"/>
        </w:rPr>
      </w:pPr>
      <w:r>
        <w:rPr>
          <w:color w:val="000000"/>
        </w:rPr>
        <w:t>Eliminar</w:t>
      </w:r>
    </w:p>
    <w:p w14:paraId="00000364" w14:textId="77777777" w:rsidR="009C5BC8" w:rsidRDefault="003D4812">
      <w:pPr>
        <w:pBdr>
          <w:top w:val="nil"/>
          <w:left w:val="nil"/>
          <w:bottom w:val="nil"/>
          <w:right w:val="nil"/>
          <w:between w:val="nil"/>
        </w:pBdr>
        <w:tabs>
          <w:tab w:val="center" w:pos="4252"/>
          <w:tab w:val="right" w:pos="8504"/>
        </w:tabs>
        <w:spacing w:after="0"/>
        <w:ind w:left="720" w:firstLine="0"/>
        <w:rPr>
          <w:color w:val="000000"/>
        </w:rPr>
      </w:pPr>
      <w:r>
        <w:rPr>
          <w:color w:val="000000"/>
        </w:rPr>
        <w:t xml:space="preserve">Editar </w:t>
      </w:r>
    </w:p>
    <w:p w14:paraId="00000365" w14:textId="77777777" w:rsidR="009C5BC8" w:rsidRDefault="003D4812">
      <w:pPr>
        <w:numPr>
          <w:ilvl w:val="0"/>
          <w:numId w:val="36"/>
        </w:numPr>
        <w:pBdr>
          <w:top w:val="nil"/>
          <w:left w:val="nil"/>
          <w:bottom w:val="nil"/>
          <w:right w:val="nil"/>
          <w:between w:val="nil"/>
        </w:pBdr>
        <w:tabs>
          <w:tab w:val="center" w:pos="4252"/>
          <w:tab w:val="right" w:pos="8504"/>
        </w:tabs>
        <w:spacing w:after="0"/>
      </w:pPr>
      <w:r>
        <w:rPr>
          <w:color w:val="000000"/>
        </w:rPr>
        <w:t>Botón de agregar usuario.</w:t>
      </w:r>
    </w:p>
    <w:p w14:paraId="00000366" w14:textId="77777777" w:rsidR="009C5BC8" w:rsidRDefault="003D4812">
      <w:pPr>
        <w:numPr>
          <w:ilvl w:val="0"/>
          <w:numId w:val="36"/>
        </w:numPr>
        <w:pBdr>
          <w:top w:val="nil"/>
          <w:left w:val="nil"/>
          <w:bottom w:val="nil"/>
          <w:right w:val="nil"/>
          <w:between w:val="nil"/>
        </w:pBdr>
        <w:tabs>
          <w:tab w:val="center" w:pos="4252"/>
          <w:tab w:val="right" w:pos="8504"/>
        </w:tabs>
        <w:spacing w:after="0"/>
      </w:pPr>
      <w:r>
        <w:rPr>
          <w:color w:val="000000"/>
        </w:rPr>
        <w:t>Menú de navegación</w:t>
      </w:r>
    </w:p>
    <w:p w14:paraId="00000367" w14:textId="77777777" w:rsidR="009C5BC8" w:rsidRDefault="003D4812">
      <w:pPr>
        <w:keepNext/>
        <w:pBdr>
          <w:top w:val="nil"/>
          <w:left w:val="nil"/>
          <w:bottom w:val="nil"/>
          <w:right w:val="nil"/>
          <w:between w:val="nil"/>
        </w:pBdr>
        <w:spacing w:after="0"/>
        <w:ind w:left="720" w:firstLine="0"/>
        <w:rPr>
          <w:b/>
          <w:i/>
          <w:color w:val="000000"/>
        </w:rPr>
      </w:pPr>
      <w:bookmarkStart w:id="182" w:name="_heading=h.42ddq1a" w:colFirst="0" w:colLast="0"/>
      <w:bookmarkEnd w:id="182"/>
      <w:r>
        <w:rPr>
          <w:b/>
          <w:color w:val="000000"/>
        </w:rPr>
        <w:lastRenderedPageBreak/>
        <w:t>Figura 37</w:t>
      </w:r>
      <w:r>
        <w:rPr>
          <w:b/>
          <w:i/>
          <w:color w:val="000000"/>
        </w:rPr>
        <w:br/>
      </w:r>
      <w:r>
        <w:rPr>
          <w:i/>
          <w:color w:val="000000"/>
        </w:rPr>
        <w:t>Módulo Agregar, Editar Usuario</w:t>
      </w:r>
    </w:p>
    <w:p w14:paraId="00000368"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39" name="image1.png" descr="C:\Users\USUARIO\Documents\interfaz\Diapositiva13.PNG"/>
            <wp:cNvGraphicFramePr/>
            <a:graphic xmlns:a="http://schemas.openxmlformats.org/drawingml/2006/main">
              <a:graphicData uri="http://schemas.openxmlformats.org/drawingml/2006/picture">
                <pic:pic xmlns:pic="http://schemas.openxmlformats.org/drawingml/2006/picture">
                  <pic:nvPicPr>
                    <pic:cNvPr id="0" name="image1.png" descr="C:\Users\USUARIO\Documents\interfaz\Diapositiva13.PNG"/>
                    <pic:cNvPicPr preferRelativeResize="0"/>
                  </pic:nvPicPr>
                  <pic:blipFill>
                    <a:blip r:embed="rId47"/>
                    <a:srcRect/>
                    <a:stretch>
                      <a:fillRect/>
                    </a:stretch>
                  </pic:blipFill>
                  <pic:spPr>
                    <a:xfrm>
                      <a:off x="0" y="0"/>
                      <a:ext cx="5612130" cy="3156823"/>
                    </a:xfrm>
                    <a:prstGeom prst="rect">
                      <a:avLst/>
                    </a:prstGeom>
                    <a:ln/>
                  </pic:spPr>
                </pic:pic>
              </a:graphicData>
            </a:graphic>
          </wp:inline>
        </w:drawing>
      </w:r>
    </w:p>
    <w:p w14:paraId="00000369"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6A"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Descripción </w:t>
      </w:r>
      <w:r>
        <w:rPr>
          <w:b/>
          <w:i/>
          <w:color w:val="000000"/>
        </w:rPr>
        <w:t>Figura 37</w:t>
      </w:r>
      <w:r>
        <w:rPr>
          <w:color w:val="000000"/>
        </w:rPr>
        <w:t>:</w:t>
      </w:r>
    </w:p>
    <w:p w14:paraId="0000036B" w14:textId="77777777" w:rsidR="009C5BC8" w:rsidRDefault="003D4812">
      <w:pPr>
        <w:numPr>
          <w:ilvl w:val="0"/>
          <w:numId w:val="37"/>
        </w:numPr>
        <w:pBdr>
          <w:top w:val="nil"/>
          <w:left w:val="nil"/>
          <w:bottom w:val="nil"/>
          <w:right w:val="nil"/>
          <w:between w:val="nil"/>
        </w:pBdr>
        <w:tabs>
          <w:tab w:val="center" w:pos="4252"/>
          <w:tab w:val="right" w:pos="8504"/>
        </w:tabs>
        <w:spacing w:after="0"/>
      </w:pPr>
      <w:r>
        <w:rPr>
          <w:color w:val="000000"/>
        </w:rPr>
        <w:t>Formulario de datos de lectores.</w:t>
      </w:r>
    </w:p>
    <w:p w14:paraId="0000036C" w14:textId="77777777" w:rsidR="009C5BC8" w:rsidRDefault="003D4812">
      <w:pPr>
        <w:numPr>
          <w:ilvl w:val="0"/>
          <w:numId w:val="37"/>
        </w:numPr>
        <w:pBdr>
          <w:top w:val="nil"/>
          <w:left w:val="nil"/>
          <w:bottom w:val="nil"/>
          <w:right w:val="nil"/>
          <w:between w:val="nil"/>
        </w:pBdr>
        <w:tabs>
          <w:tab w:val="center" w:pos="4252"/>
          <w:tab w:val="right" w:pos="8504"/>
        </w:tabs>
        <w:spacing w:after="0"/>
      </w:pPr>
      <w:r>
        <w:rPr>
          <w:color w:val="000000"/>
        </w:rPr>
        <w:t xml:space="preserve">Botón de guardar datos. </w:t>
      </w:r>
    </w:p>
    <w:p w14:paraId="0000036D" w14:textId="77777777" w:rsidR="009C5BC8" w:rsidRDefault="003D4812">
      <w:pPr>
        <w:numPr>
          <w:ilvl w:val="0"/>
          <w:numId w:val="37"/>
        </w:numPr>
        <w:pBdr>
          <w:top w:val="nil"/>
          <w:left w:val="nil"/>
          <w:bottom w:val="nil"/>
          <w:right w:val="nil"/>
          <w:between w:val="nil"/>
        </w:pBdr>
        <w:tabs>
          <w:tab w:val="center" w:pos="4252"/>
          <w:tab w:val="right" w:pos="8504"/>
        </w:tabs>
        <w:spacing w:after="0"/>
      </w:pPr>
      <w:r>
        <w:rPr>
          <w:color w:val="000000"/>
        </w:rPr>
        <w:t xml:space="preserve">Menú de navegación. </w:t>
      </w:r>
    </w:p>
    <w:p w14:paraId="0000036E" w14:textId="77777777" w:rsidR="009C5BC8" w:rsidRDefault="003D4812">
      <w:pPr>
        <w:keepNext/>
        <w:pBdr>
          <w:top w:val="nil"/>
          <w:left w:val="nil"/>
          <w:bottom w:val="nil"/>
          <w:right w:val="nil"/>
          <w:between w:val="nil"/>
        </w:pBdr>
        <w:spacing w:after="0"/>
        <w:ind w:left="720" w:firstLine="0"/>
        <w:rPr>
          <w:b/>
          <w:i/>
          <w:color w:val="000000"/>
        </w:rPr>
      </w:pPr>
      <w:bookmarkStart w:id="183" w:name="_heading=h.2hio093" w:colFirst="0" w:colLast="0"/>
      <w:bookmarkEnd w:id="183"/>
      <w:r>
        <w:rPr>
          <w:b/>
          <w:color w:val="000000"/>
        </w:rPr>
        <w:lastRenderedPageBreak/>
        <w:t>Figura 38</w:t>
      </w:r>
      <w:r>
        <w:rPr>
          <w:b/>
          <w:i/>
          <w:color w:val="000000"/>
        </w:rPr>
        <w:br/>
      </w:r>
      <w:r>
        <w:rPr>
          <w:i/>
          <w:color w:val="000000"/>
        </w:rPr>
        <w:t>Módulo Reportes</w:t>
      </w:r>
    </w:p>
    <w:p w14:paraId="0000036F"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12130" cy="3156823"/>
            <wp:effectExtent l="0" t="0" r="0" b="0"/>
            <wp:docPr id="140" name="image18.png" descr="C:\Users\USUARIO\Documents\interfaz\Diapositiva15.PNG"/>
            <wp:cNvGraphicFramePr/>
            <a:graphic xmlns:a="http://schemas.openxmlformats.org/drawingml/2006/main">
              <a:graphicData uri="http://schemas.openxmlformats.org/drawingml/2006/picture">
                <pic:pic xmlns:pic="http://schemas.openxmlformats.org/drawingml/2006/picture">
                  <pic:nvPicPr>
                    <pic:cNvPr id="0" name="image18.png" descr="C:\Users\USUARIO\Documents\interfaz\Diapositiva15.PNG"/>
                    <pic:cNvPicPr preferRelativeResize="0"/>
                  </pic:nvPicPr>
                  <pic:blipFill>
                    <a:blip r:embed="rId48"/>
                    <a:srcRect/>
                    <a:stretch>
                      <a:fillRect/>
                    </a:stretch>
                  </pic:blipFill>
                  <pic:spPr>
                    <a:xfrm>
                      <a:off x="0" y="0"/>
                      <a:ext cx="5612130" cy="3156823"/>
                    </a:xfrm>
                    <a:prstGeom prst="rect">
                      <a:avLst/>
                    </a:prstGeom>
                    <a:ln/>
                  </pic:spPr>
                </pic:pic>
              </a:graphicData>
            </a:graphic>
          </wp:inline>
        </w:drawing>
      </w:r>
    </w:p>
    <w:p w14:paraId="00000370"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71" w14:textId="77777777" w:rsidR="009C5BC8" w:rsidRDefault="003D4812">
      <w:pPr>
        <w:pBdr>
          <w:top w:val="nil"/>
          <w:left w:val="nil"/>
          <w:bottom w:val="nil"/>
          <w:right w:val="nil"/>
          <w:between w:val="nil"/>
        </w:pBdr>
        <w:tabs>
          <w:tab w:val="center" w:pos="4252"/>
          <w:tab w:val="right" w:pos="8504"/>
        </w:tabs>
        <w:spacing w:after="0"/>
        <w:ind w:firstLine="0"/>
        <w:rPr>
          <w:color w:val="000000"/>
        </w:rPr>
      </w:pPr>
      <w:r>
        <w:rPr>
          <w:color w:val="000000"/>
        </w:rPr>
        <w:t xml:space="preserve">Descripción </w:t>
      </w:r>
      <w:r>
        <w:rPr>
          <w:b/>
          <w:i/>
          <w:color w:val="000000"/>
        </w:rPr>
        <w:t>Figura 38</w:t>
      </w:r>
      <w:r>
        <w:rPr>
          <w:color w:val="000000"/>
        </w:rPr>
        <w:t>:</w:t>
      </w:r>
    </w:p>
    <w:p w14:paraId="00000372" w14:textId="77777777" w:rsidR="009C5BC8" w:rsidRDefault="003D4812">
      <w:pPr>
        <w:numPr>
          <w:ilvl w:val="0"/>
          <w:numId w:val="38"/>
        </w:numPr>
        <w:pBdr>
          <w:top w:val="nil"/>
          <w:left w:val="nil"/>
          <w:bottom w:val="nil"/>
          <w:right w:val="nil"/>
          <w:between w:val="nil"/>
        </w:pBdr>
        <w:tabs>
          <w:tab w:val="center" w:pos="4252"/>
          <w:tab w:val="right" w:pos="8504"/>
        </w:tabs>
        <w:spacing w:after="0"/>
      </w:pPr>
      <w:r>
        <w:rPr>
          <w:color w:val="000000"/>
        </w:rPr>
        <w:t>Formulario de generar reporte por fecha de préstamos.</w:t>
      </w:r>
    </w:p>
    <w:p w14:paraId="00000373" w14:textId="77777777" w:rsidR="009C5BC8" w:rsidRDefault="003D4812">
      <w:pPr>
        <w:numPr>
          <w:ilvl w:val="0"/>
          <w:numId w:val="38"/>
        </w:numPr>
        <w:pBdr>
          <w:top w:val="nil"/>
          <w:left w:val="nil"/>
          <w:bottom w:val="nil"/>
          <w:right w:val="nil"/>
          <w:between w:val="nil"/>
        </w:pBdr>
        <w:tabs>
          <w:tab w:val="center" w:pos="4252"/>
          <w:tab w:val="right" w:pos="8504"/>
        </w:tabs>
        <w:spacing w:after="0"/>
      </w:pPr>
      <w:r>
        <w:rPr>
          <w:color w:val="000000"/>
        </w:rPr>
        <w:t xml:space="preserve">Botón de descargar. </w:t>
      </w:r>
    </w:p>
    <w:p w14:paraId="00000374" w14:textId="77777777" w:rsidR="009C5BC8" w:rsidRDefault="003D4812">
      <w:pPr>
        <w:numPr>
          <w:ilvl w:val="0"/>
          <w:numId w:val="38"/>
        </w:numPr>
        <w:pBdr>
          <w:top w:val="nil"/>
          <w:left w:val="nil"/>
          <w:bottom w:val="nil"/>
          <w:right w:val="nil"/>
          <w:between w:val="nil"/>
        </w:pBdr>
        <w:tabs>
          <w:tab w:val="center" w:pos="4252"/>
          <w:tab w:val="right" w:pos="8504"/>
        </w:tabs>
        <w:spacing w:after="0"/>
      </w:pPr>
      <w:r>
        <w:rPr>
          <w:color w:val="000000"/>
        </w:rPr>
        <w:t xml:space="preserve">Menú de navegación. </w:t>
      </w:r>
    </w:p>
    <w:p w14:paraId="00000375" w14:textId="77777777" w:rsidR="009C5BC8" w:rsidRDefault="003D4812">
      <w:pPr>
        <w:numPr>
          <w:ilvl w:val="0"/>
          <w:numId w:val="38"/>
        </w:numPr>
        <w:pBdr>
          <w:top w:val="nil"/>
          <w:left w:val="nil"/>
          <w:bottom w:val="nil"/>
          <w:right w:val="nil"/>
          <w:between w:val="nil"/>
        </w:pBdr>
        <w:tabs>
          <w:tab w:val="center" w:pos="4252"/>
          <w:tab w:val="right" w:pos="8504"/>
        </w:tabs>
        <w:spacing w:after="0"/>
      </w:pPr>
      <w:r>
        <w:rPr>
          <w:color w:val="000000"/>
        </w:rPr>
        <w:t xml:space="preserve">Genera un archivo PDF como el que se muestra en la </w:t>
      </w:r>
      <w:r>
        <w:rPr>
          <w:b/>
          <w:color w:val="000000"/>
        </w:rPr>
        <w:t>Figura 39</w:t>
      </w:r>
      <w:r>
        <w:rPr>
          <w:color w:val="000000"/>
        </w:rPr>
        <w:t xml:space="preserve">. </w:t>
      </w:r>
    </w:p>
    <w:p w14:paraId="00000376" w14:textId="77777777" w:rsidR="009C5BC8" w:rsidRDefault="003D4812">
      <w:pPr>
        <w:keepNext/>
        <w:pBdr>
          <w:top w:val="nil"/>
          <w:left w:val="nil"/>
          <w:bottom w:val="nil"/>
          <w:right w:val="nil"/>
          <w:between w:val="nil"/>
        </w:pBdr>
        <w:spacing w:after="0"/>
        <w:ind w:left="720" w:firstLine="0"/>
        <w:rPr>
          <w:b/>
          <w:i/>
          <w:color w:val="000000"/>
        </w:rPr>
      </w:pPr>
      <w:bookmarkStart w:id="184" w:name="_heading=h.wnyagw" w:colFirst="0" w:colLast="0"/>
      <w:bookmarkEnd w:id="184"/>
      <w:r>
        <w:rPr>
          <w:b/>
          <w:color w:val="000000"/>
        </w:rPr>
        <w:lastRenderedPageBreak/>
        <w:t>Figura 39</w:t>
      </w:r>
      <w:r>
        <w:rPr>
          <w:b/>
          <w:i/>
          <w:color w:val="000000"/>
        </w:rPr>
        <w:t xml:space="preserve"> </w:t>
      </w:r>
      <w:r>
        <w:rPr>
          <w:b/>
          <w:i/>
          <w:color w:val="000000"/>
        </w:rPr>
        <w:br/>
      </w:r>
      <w:r>
        <w:rPr>
          <w:i/>
          <w:color w:val="000000"/>
        </w:rPr>
        <w:t>Reporte Prestamos</w:t>
      </w:r>
    </w:p>
    <w:p w14:paraId="00000377" w14:textId="77777777" w:rsidR="009C5BC8" w:rsidRDefault="003D4812">
      <w:pPr>
        <w:pBdr>
          <w:top w:val="nil"/>
          <w:left w:val="nil"/>
          <w:bottom w:val="nil"/>
          <w:right w:val="nil"/>
          <w:between w:val="nil"/>
        </w:pBdr>
        <w:spacing w:after="0"/>
        <w:ind w:left="720" w:firstLine="0"/>
        <w:rPr>
          <w:color w:val="000000"/>
          <w:sz w:val="20"/>
          <w:szCs w:val="20"/>
        </w:rPr>
      </w:pPr>
      <w:r>
        <w:rPr>
          <w:noProof/>
          <w:color w:val="000000"/>
          <w:sz w:val="20"/>
          <w:szCs w:val="20"/>
          <w:lang w:val="en-US"/>
        </w:rPr>
        <w:drawing>
          <wp:inline distT="0" distB="0" distL="0" distR="0">
            <wp:extent cx="5639580" cy="3349337"/>
            <wp:effectExtent l="0" t="0" r="0" b="0"/>
            <wp:docPr id="1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l="10194" t="6679" r="6999" b="5848"/>
                    <a:stretch>
                      <a:fillRect/>
                    </a:stretch>
                  </pic:blipFill>
                  <pic:spPr>
                    <a:xfrm>
                      <a:off x="0" y="0"/>
                      <a:ext cx="5639580" cy="3349337"/>
                    </a:xfrm>
                    <a:prstGeom prst="rect">
                      <a:avLst/>
                    </a:prstGeom>
                    <a:ln/>
                  </pic:spPr>
                </pic:pic>
              </a:graphicData>
            </a:graphic>
          </wp:inline>
        </w:drawing>
      </w:r>
    </w:p>
    <w:p w14:paraId="00000378"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79" w14:textId="77777777" w:rsidR="009C5BC8" w:rsidRDefault="003D4812">
      <w:pPr>
        <w:keepNext/>
        <w:keepLines/>
        <w:numPr>
          <w:ilvl w:val="1"/>
          <w:numId w:val="12"/>
        </w:numPr>
        <w:pBdr>
          <w:top w:val="nil"/>
          <w:left w:val="nil"/>
          <w:bottom w:val="nil"/>
          <w:right w:val="nil"/>
          <w:between w:val="nil"/>
        </w:pBdr>
        <w:spacing w:before="40" w:after="0"/>
        <w:rPr>
          <w:b/>
          <w:color w:val="000000"/>
        </w:rPr>
      </w:pPr>
      <w:bookmarkStart w:id="185" w:name="_heading=h.3gnlt4p" w:colFirst="0" w:colLast="0"/>
      <w:bookmarkEnd w:id="185"/>
      <w:r>
        <w:rPr>
          <w:b/>
          <w:color w:val="000000"/>
        </w:rPr>
        <w:t>PRUEBAS DE FUNCIONALIDAD</w:t>
      </w:r>
    </w:p>
    <w:p w14:paraId="0000037A" w14:textId="77777777" w:rsidR="009C5BC8" w:rsidRDefault="003D4812">
      <w:r>
        <w:t>Se realizó una prueba final de funcionalidad en conjunto con el Ing. Luis Miguel Yanchatipan Molina administrador de la biblioteca el día miércoles 12 de noviembre del año 2020 previo al proceso de acreditación de la institución.</w:t>
      </w:r>
    </w:p>
    <w:p w14:paraId="0000037B" w14:textId="77777777" w:rsidR="009C5BC8" w:rsidRDefault="003D4812">
      <w:pPr>
        <w:keepNext/>
        <w:pBdr>
          <w:top w:val="nil"/>
          <w:left w:val="nil"/>
          <w:bottom w:val="nil"/>
          <w:right w:val="nil"/>
          <w:between w:val="nil"/>
        </w:pBdr>
        <w:spacing w:after="0"/>
        <w:ind w:left="720" w:firstLine="0"/>
        <w:rPr>
          <w:i/>
          <w:color w:val="000000"/>
        </w:rPr>
      </w:pPr>
      <w:bookmarkStart w:id="186" w:name="_heading=h.1vsw3ci" w:colFirst="0" w:colLast="0"/>
      <w:bookmarkEnd w:id="186"/>
      <w:r>
        <w:rPr>
          <w:b/>
          <w:color w:val="000000"/>
        </w:rPr>
        <w:t>Tabla 5</w:t>
      </w:r>
      <w:r>
        <w:rPr>
          <w:b/>
          <w:i/>
          <w:color w:val="000000"/>
        </w:rPr>
        <w:br/>
        <w:t xml:space="preserve"> </w:t>
      </w:r>
      <w:r>
        <w:rPr>
          <w:i/>
          <w:color w:val="000000"/>
        </w:rPr>
        <w:t>Funcionalidad Inicio de Sesión</w:t>
      </w:r>
    </w:p>
    <w:tbl>
      <w:tblPr>
        <w:tblStyle w:val="af5"/>
        <w:tblW w:w="10273" w:type="dxa"/>
        <w:tblInd w:w="0" w:type="dxa"/>
        <w:tblLayout w:type="fixed"/>
        <w:tblLook w:val="0400" w:firstRow="0" w:lastRow="0" w:firstColumn="0" w:lastColumn="0" w:noHBand="0" w:noVBand="1"/>
      </w:tblPr>
      <w:tblGrid>
        <w:gridCol w:w="1687"/>
        <w:gridCol w:w="4049"/>
        <w:gridCol w:w="1272"/>
        <w:gridCol w:w="3265"/>
      </w:tblGrid>
      <w:tr w:rsidR="009C5BC8" w14:paraId="56A291F0"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37C" w14:textId="77777777" w:rsidR="009C5BC8" w:rsidRDefault="003D4812">
            <w:pPr>
              <w:spacing w:line="240" w:lineRule="auto"/>
              <w:ind w:firstLine="0"/>
              <w:rPr>
                <w:b/>
              </w:rPr>
            </w:pPr>
            <w:r>
              <w:rPr>
                <w:b/>
              </w:rPr>
              <w:t xml:space="preserve">Escenario : Inicio de Sesión </w:t>
            </w:r>
          </w:p>
        </w:tc>
      </w:tr>
      <w:tr w:rsidR="009C5BC8" w14:paraId="35C57FE7"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380"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381" w14:textId="77777777" w:rsidR="009C5BC8" w:rsidRDefault="003D4812">
            <w:pPr>
              <w:spacing w:line="240" w:lineRule="auto"/>
              <w:ind w:firstLine="0"/>
            </w:pPr>
            <w:r>
              <w:t>Sistema Web Bibliotecario</w:t>
            </w:r>
          </w:p>
        </w:tc>
      </w:tr>
      <w:tr w:rsidR="009C5BC8" w14:paraId="74C880FB" w14:textId="77777777">
        <w:trPr>
          <w:trHeight w:val="451"/>
        </w:trPr>
        <w:tc>
          <w:tcPr>
            <w:tcW w:w="1687" w:type="dxa"/>
            <w:tcBorders>
              <w:top w:val="nil"/>
              <w:left w:val="single" w:sz="4" w:space="0" w:color="000000"/>
              <w:bottom w:val="single" w:sz="4" w:space="0" w:color="000000"/>
              <w:right w:val="nil"/>
            </w:tcBorders>
            <w:shd w:val="clear" w:color="auto" w:fill="4472C4"/>
          </w:tcPr>
          <w:p w14:paraId="00000384" w14:textId="77777777" w:rsidR="009C5BC8" w:rsidRDefault="003D4812">
            <w:pPr>
              <w:spacing w:line="240" w:lineRule="auto"/>
              <w:ind w:firstLine="0"/>
              <w:rPr>
                <w:b/>
              </w:rPr>
            </w:pPr>
            <w:r>
              <w:rPr>
                <w:b/>
              </w:rPr>
              <w:t>Responsable</w:t>
            </w:r>
          </w:p>
        </w:tc>
        <w:tc>
          <w:tcPr>
            <w:tcW w:w="4049" w:type="dxa"/>
            <w:tcBorders>
              <w:top w:val="single" w:sz="4" w:space="0" w:color="000000"/>
              <w:left w:val="single" w:sz="4" w:space="0" w:color="000000"/>
              <w:bottom w:val="single" w:sz="4" w:space="0" w:color="000000"/>
              <w:right w:val="single" w:sz="4" w:space="0" w:color="000000"/>
            </w:tcBorders>
            <w:shd w:val="clear" w:color="auto" w:fill="D9E2F3"/>
          </w:tcPr>
          <w:p w14:paraId="00000385" w14:textId="77777777" w:rsidR="009C5BC8" w:rsidRDefault="003D4812">
            <w:pPr>
              <w:spacing w:line="240" w:lineRule="auto"/>
              <w:ind w:firstLine="0"/>
            </w:pPr>
            <w:r>
              <w:t>Ing. Luis Miguel Yanchatipan Molina</w:t>
            </w:r>
          </w:p>
        </w:tc>
        <w:tc>
          <w:tcPr>
            <w:tcW w:w="1272" w:type="dxa"/>
            <w:tcBorders>
              <w:top w:val="nil"/>
              <w:left w:val="nil"/>
              <w:bottom w:val="single" w:sz="4" w:space="0" w:color="000000"/>
              <w:right w:val="single" w:sz="4" w:space="0" w:color="000000"/>
            </w:tcBorders>
            <w:shd w:val="clear" w:color="auto" w:fill="D9E2F3"/>
          </w:tcPr>
          <w:p w14:paraId="00000386" w14:textId="77777777" w:rsidR="009C5BC8" w:rsidRDefault="003D4812">
            <w:pPr>
              <w:spacing w:line="240" w:lineRule="auto"/>
              <w:ind w:firstLine="0"/>
            </w:pPr>
            <w:r>
              <w:t xml:space="preserve">Fecha </w:t>
            </w:r>
          </w:p>
        </w:tc>
        <w:tc>
          <w:tcPr>
            <w:tcW w:w="3265" w:type="dxa"/>
            <w:tcBorders>
              <w:top w:val="nil"/>
              <w:left w:val="nil"/>
              <w:bottom w:val="single" w:sz="4" w:space="0" w:color="000000"/>
              <w:right w:val="single" w:sz="4" w:space="0" w:color="000000"/>
            </w:tcBorders>
            <w:shd w:val="clear" w:color="auto" w:fill="D9E2F3"/>
          </w:tcPr>
          <w:p w14:paraId="00000387" w14:textId="77777777" w:rsidR="009C5BC8" w:rsidRDefault="003D4812">
            <w:pPr>
              <w:spacing w:line="240" w:lineRule="auto"/>
              <w:ind w:firstLine="0"/>
            </w:pPr>
            <w:r>
              <w:t>12/11/2020</w:t>
            </w:r>
          </w:p>
        </w:tc>
      </w:tr>
      <w:tr w:rsidR="009C5BC8" w14:paraId="4B0902A3"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388"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389" w14:textId="77777777" w:rsidR="009C5BC8" w:rsidRDefault="003D4812">
            <w:pPr>
              <w:spacing w:line="240" w:lineRule="auto"/>
              <w:ind w:firstLine="0"/>
            </w:pPr>
            <w:r>
              <w:t>Validación de datos del administrador para el ingreso del sistema.</w:t>
            </w:r>
          </w:p>
        </w:tc>
      </w:tr>
      <w:tr w:rsidR="009C5BC8" w14:paraId="33B6FEF5"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38C" w14:textId="77777777" w:rsidR="009C5BC8" w:rsidRDefault="003D4812">
            <w:pPr>
              <w:spacing w:line="240" w:lineRule="auto"/>
              <w:ind w:firstLine="0"/>
              <w:rPr>
                <w:b/>
              </w:rPr>
            </w:pPr>
            <w:r>
              <w:rPr>
                <w:b/>
              </w:rPr>
              <w:lastRenderedPageBreak/>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38D" w14:textId="77777777" w:rsidR="009C5BC8" w:rsidRDefault="003D4812">
            <w:pPr>
              <w:spacing w:line="240" w:lineRule="auto"/>
              <w:ind w:firstLine="0"/>
            </w:pPr>
            <w:r>
              <w:t>Correo electrónico y clave</w:t>
            </w:r>
          </w:p>
        </w:tc>
      </w:tr>
      <w:tr w:rsidR="009C5BC8" w14:paraId="0E5FCB62"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390"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391"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Ingrese los campos correspondientes en el módulo de inicio de sesión.</w:t>
            </w:r>
          </w:p>
          <w:p w14:paraId="00000392"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los datos son correctos tendrá acceso a todas las funcionalidades del sistema.</w:t>
            </w:r>
          </w:p>
          <w:p w14:paraId="00000393"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los datos son incorrectos se redirección al módulo de inicio de sesión y se   mostrara un mensaje con el error obtenido.</w:t>
            </w:r>
          </w:p>
        </w:tc>
      </w:tr>
      <w:tr w:rsidR="009C5BC8" w14:paraId="0C0A21EE"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396"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397"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7BC46B31"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39A"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39B"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39513ECC"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39E"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39F"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7CE2E5A8"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3A2" w14:textId="77777777" w:rsidR="009C5BC8" w:rsidRDefault="003D4812">
            <w:pPr>
              <w:spacing w:line="240" w:lineRule="auto"/>
              <w:ind w:firstLine="0"/>
              <w:rPr>
                <w:b/>
              </w:rPr>
            </w:pPr>
            <w:r>
              <w:rPr>
                <w:b/>
              </w:rPr>
              <w:t>Resultados                                                        esperados</w:t>
            </w:r>
          </w:p>
        </w:tc>
        <w:tc>
          <w:tcPr>
            <w:tcW w:w="4049"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3A3" w14:textId="77777777" w:rsidR="009C5BC8" w:rsidRDefault="003D4812">
            <w:pPr>
              <w:spacing w:line="240" w:lineRule="auto"/>
              <w:ind w:firstLine="0"/>
            </w:pPr>
            <w:r>
              <w:t>Validación del campo de inicio de sesión</w:t>
            </w:r>
          </w:p>
        </w:tc>
        <w:tc>
          <w:tcPr>
            <w:tcW w:w="1272" w:type="dxa"/>
            <w:vMerge w:val="restart"/>
            <w:tcBorders>
              <w:top w:val="nil"/>
              <w:left w:val="single" w:sz="4" w:space="0" w:color="000000"/>
              <w:bottom w:val="single" w:sz="4" w:space="0" w:color="000000"/>
              <w:right w:val="single" w:sz="4" w:space="0" w:color="000000"/>
            </w:tcBorders>
            <w:shd w:val="clear" w:color="auto" w:fill="B4C6E7"/>
          </w:tcPr>
          <w:p w14:paraId="000003A4" w14:textId="77777777" w:rsidR="009C5BC8" w:rsidRDefault="003D4812">
            <w:pPr>
              <w:spacing w:line="240" w:lineRule="auto"/>
              <w:ind w:firstLine="0"/>
            </w:pPr>
            <w:r>
              <w:t>Finalizado</w:t>
            </w:r>
          </w:p>
        </w:tc>
        <w:tc>
          <w:tcPr>
            <w:tcW w:w="3265" w:type="dxa"/>
            <w:tcBorders>
              <w:top w:val="nil"/>
              <w:left w:val="nil"/>
              <w:bottom w:val="single" w:sz="4" w:space="0" w:color="000000"/>
              <w:right w:val="single" w:sz="4" w:space="0" w:color="000000"/>
            </w:tcBorders>
            <w:shd w:val="clear" w:color="auto" w:fill="B4C6E7"/>
          </w:tcPr>
          <w:p w14:paraId="000003A5" w14:textId="77777777" w:rsidR="009C5BC8" w:rsidRDefault="003D4812">
            <w:pPr>
              <w:spacing w:line="240" w:lineRule="auto"/>
              <w:ind w:firstLine="0"/>
            </w:pPr>
            <w:r>
              <w:t> </w:t>
            </w:r>
          </w:p>
        </w:tc>
      </w:tr>
      <w:tr w:rsidR="009C5BC8" w14:paraId="27915E29" w14:textId="77777777">
        <w:trPr>
          <w:trHeight w:val="391"/>
        </w:trPr>
        <w:tc>
          <w:tcPr>
            <w:tcW w:w="1687" w:type="dxa"/>
            <w:vMerge/>
            <w:tcBorders>
              <w:top w:val="nil"/>
              <w:left w:val="single" w:sz="4" w:space="0" w:color="000000"/>
              <w:bottom w:val="single" w:sz="4" w:space="0" w:color="000000"/>
              <w:right w:val="single" w:sz="4" w:space="0" w:color="000000"/>
            </w:tcBorders>
            <w:shd w:val="clear" w:color="auto" w:fill="4472C4"/>
          </w:tcPr>
          <w:p w14:paraId="000003A6" w14:textId="77777777" w:rsidR="009C5BC8" w:rsidRDefault="009C5BC8">
            <w:pPr>
              <w:widowControl w:val="0"/>
              <w:pBdr>
                <w:top w:val="nil"/>
                <w:left w:val="nil"/>
                <w:bottom w:val="nil"/>
                <w:right w:val="nil"/>
                <w:between w:val="nil"/>
              </w:pBdr>
              <w:spacing w:line="276" w:lineRule="auto"/>
              <w:ind w:firstLine="0"/>
              <w:jc w:val="left"/>
            </w:pPr>
          </w:p>
        </w:tc>
        <w:tc>
          <w:tcPr>
            <w:tcW w:w="4049" w:type="dxa"/>
            <w:vMerge/>
            <w:tcBorders>
              <w:top w:val="single" w:sz="4" w:space="0" w:color="000000"/>
              <w:left w:val="single" w:sz="4" w:space="0" w:color="000000"/>
              <w:bottom w:val="single" w:sz="4" w:space="0" w:color="000000"/>
              <w:right w:val="single" w:sz="4" w:space="0" w:color="000000"/>
            </w:tcBorders>
            <w:shd w:val="clear" w:color="auto" w:fill="B4C6E7"/>
          </w:tcPr>
          <w:p w14:paraId="000003A7" w14:textId="77777777" w:rsidR="009C5BC8" w:rsidRDefault="009C5BC8">
            <w:pPr>
              <w:widowControl w:val="0"/>
              <w:pBdr>
                <w:top w:val="nil"/>
                <w:left w:val="nil"/>
                <w:bottom w:val="nil"/>
                <w:right w:val="nil"/>
                <w:between w:val="nil"/>
              </w:pBdr>
              <w:spacing w:line="276" w:lineRule="auto"/>
              <w:ind w:firstLine="0"/>
              <w:jc w:val="left"/>
            </w:pPr>
          </w:p>
        </w:tc>
        <w:tc>
          <w:tcPr>
            <w:tcW w:w="1272" w:type="dxa"/>
            <w:vMerge/>
            <w:tcBorders>
              <w:top w:val="nil"/>
              <w:left w:val="single" w:sz="4" w:space="0" w:color="000000"/>
              <w:bottom w:val="single" w:sz="4" w:space="0" w:color="000000"/>
              <w:right w:val="single" w:sz="4" w:space="0" w:color="000000"/>
            </w:tcBorders>
            <w:shd w:val="clear" w:color="auto" w:fill="B4C6E7"/>
          </w:tcPr>
          <w:p w14:paraId="000003A8" w14:textId="77777777" w:rsidR="009C5BC8" w:rsidRDefault="009C5BC8">
            <w:pPr>
              <w:widowControl w:val="0"/>
              <w:pBdr>
                <w:top w:val="nil"/>
                <w:left w:val="nil"/>
                <w:bottom w:val="nil"/>
                <w:right w:val="nil"/>
                <w:between w:val="nil"/>
              </w:pBdr>
              <w:spacing w:line="276" w:lineRule="auto"/>
              <w:ind w:firstLine="0"/>
              <w:jc w:val="left"/>
            </w:pPr>
          </w:p>
        </w:tc>
        <w:tc>
          <w:tcPr>
            <w:tcW w:w="3265" w:type="dxa"/>
            <w:tcBorders>
              <w:top w:val="nil"/>
              <w:left w:val="nil"/>
              <w:bottom w:val="single" w:sz="4" w:space="0" w:color="000000"/>
              <w:right w:val="single" w:sz="4" w:space="0" w:color="000000"/>
            </w:tcBorders>
            <w:shd w:val="clear" w:color="auto" w:fill="B4C6E7"/>
          </w:tcPr>
          <w:p w14:paraId="000003A9" w14:textId="77777777" w:rsidR="009C5BC8" w:rsidRDefault="003D4812">
            <w:pPr>
              <w:spacing w:line="240" w:lineRule="auto"/>
              <w:ind w:firstLine="0"/>
            </w:pPr>
            <w:r>
              <w:t>Si X</w:t>
            </w:r>
          </w:p>
        </w:tc>
      </w:tr>
      <w:tr w:rsidR="009C5BC8" w14:paraId="0ED615C0" w14:textId="77777777">
        <w:trPr>
          <w:trHeight w:val="395"/>
        </w:trPr>
        <w:tc>
          <w:tcPr>
            <w:tcW w:w="1687" w:type="dxa"/>
            <w:vMerge/>
            <w:tcBorders>
              <w:top w:val="nil"/>
              <w:left w:val="single" w:sz="4" w:space="0" w:color="000000"/>
              <w:bottom w:val="single" w:sz="4" w:space="0" w:color="000000"/>
              <w:right w:val="single" w:sz="4" w:space="0" w:color="000000"/>
            </w:tcBorders>
            <w:shd w:val="clear" w:color="auto" w:fill="4472C4"/>
          </w:tcPr>
          <w:p w14:paraId="000003AA" w14:textId="77777777" w:rsidR="009C5BC8" w:rsidRDefault="009C5BC8">
            <w:pPr>
              <w:widowControl w:val="0"/>
              <w:pBdr>
                <w:top w:val="nil"/>
                <w:left w:val="nil"/>
                <w:bottom w:val="nil"/>
                <w:right w:val="nil"/>
                <w:between w:val="nil"/>
              </w:pBdr>
              <w:spacing w:line="276" w:lineRule="auto"/>
              <w:ind w:firstLine="0"/>
              <w:jc w:val="left"/>
            </w:pPr>
          </w:p>
        </w:tc>
        <w:tc>
          <w:tcPr>
            <w:tcW w:w="4049" w:type="dxa"/>
            <w:vMerge/>
            <w:tcBorders>
              <w:top w:val="single" w:sz="4" w:space="0" w:color="000000"/>
              <w:left w:val="single" w:sz="4" w:space="0" w:color="000000"/>
              <w:bottom w:val="single" w:sz="4" w:space="0" w:color="000000"/>
              <w:right w:val="single" w:sz="4" w:space="0" w:color="000000"/>
            </w:tcBorders>
            <w:shd w:val="clear" w:color="auto" w:fill="B4C6E7"/>
          </w:tcPr>
          <w:p w14:paraId="000003AB" w14:textId="77777777" w:rsidR="009C5BC8" w:rsidRDefault="009C5BC8">
            <w:pPr>
              <w:widowControl w:val="0"/>
              <w:pBdr>
                <w:top w:val="nil"/>
                <w:left w:val="nil"/>
                <w:bottom w:val="nil"/>
                <w:right w:val="nil"/>
                <w:between w:val="nil"/>
              </w:pBdr>
              <w:spacing w:line="276" w:lineRule="auto"/>
              <w:ind w:firstLine="0"/>
              <w:jc w:val="left"/>
            </w:pPr>
          </w:p>
        </w:tc>
        <w:tc>
          <w:tcPr>
            <w:tcW w:w="1272" w:type="dxa"/>
            <w:vMerge/>
            <w:tcBorders>
              <w:top w:val="nil"/>
              <w:left w:val="single" w:sz="4" w:space="0" w:color="000000"/>
              <w:bottom w:val="single" w:sz="4" w:space="0" w:color="000000"/>
              <w:right w:val="single" w:sz="4" w:space="0" w:color="000000"/>
            </w:tcBorders>
            <w:shd w:val="clear" w:color="auto" w:fill="B4C6E7"/>
          </w:tcPr>
          <w:p w14:paraId="000003AC" w14:textId="77777777" w:rsidR="009C5BC8" w:rsidRDefault="009C5BC8">
            <w:pPr>
              <w:widowControl w:val="0"/>
              <w:pBdr>
                <w:top w:val="nil"/>
                <w:left w:val="nil"/>
                <w:bottom w:val="nil"/>
                <w:right w:val="nil"/>
                <w:between w:val="nil"/>
              </w:pBdr>
              <w:spacing w:line="276" w:lineRule="auto"/>
              <w:ind w:firstLine="0"/>
              <w:jc w:val="left"/>
            </w:pPr>
          </w:p>
        </w:tc>
        <w:tc>
          <w:tcPr>
            <w:tcW w:w="3265" w:type="dxa"/>
            <w:tcBorders>
              <w:top w:val="nil"/>
              <w:left w:val="nil"/>
              <w:bottom w:val="single" w:sz="4" w:space="0" w:color="000000"/>
              <w:right w:val="single" w:sz="4" w:space="0" w:color="000000"/>
            </w:tcBorders>
            <w:shd w:val="clear" w:color="auto" w:fill="B4C6E7"/>
          </w:tcPr>
          <w:p w14:paraId="000003AD" w14:textId="77777777" w:rsidR="009C5BC8" w:rsidRDefault="003D4812">
            <w:pPr>
              <w:spacing w:line="240" w:lineRule="auto"/>
              <w:ind w:firstLine="0"/>
            </w:pPr>
            <w:r>
              <w:t xml:space="preserve">No  </w:t>
            </w:r>
          </w:p>
        </w:tc>
      </w:tr>
      <w:tr w:rsidR="009C5BC8" w14:paraId="460D2BD5"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3AE" w14:textId="77777777" w:rsidR="009C5BC8" w:rsidRDefault="003D4812">
            <w:pPr>
              <w:spacing w:line="240" w:lineRule="auto"/>
              <w:ind w:firstLine="0"/>
              <w:rPr>
                <w:b/>
              </w:rPr>
            </w:pPr>
            <w:r>
              <w:rPr>
                <w:b/>
              </w:rPr>
              <w:t>Resultado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3AF" w14:textId="77777777" w:rsidR="009C5BC8" w:rsidRDefault="003D4812">
            <w:pPr>
              <w:spacing w:line="240" w:lineRule="auto"/>
              <w:ind w:firstLine="0"/>
              <w:jc w:val="both"/>
              <w:rPr>
                <w:b/>
              </w:rPr>
            </w:pPr>
            <w:r>
              <w:rPr>
                <w:b/>
              </w:rPr>
              <w:t>Errores: Ninguno.</w:t>
            </w:r>
          </w:p>
        </w:tc>
      </w:tr>
    </w:tbl>
    <w:p w14:paraId="000003B2"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B3" w14:textId="77777777" w:rsidR="009C5BC8" w:rsidRDefault="003D4812">
      <w:pPr>
        <w:keepNext/>
        <w:pBdr>
          <w:top w:val="nil"/>
          <w:left w:val="nil"/>
          <w:bottom w:val="nil"/>
          <w:right w:val="nil"/>
          <w:between w:val="nil"/>
        </w:pBdr>
        <w:spacing w:after="0"/>
        <w:ind w:left="720" w:firstLine="0"/>
        <w:rPr>
          <w:b/>
          <w:i/>
          <w:color w:val="000000"/>
        </w:rPr>
      </w:pPr>
      <w:bookmarkStart w:id="187" w:name="_heading=h.4fsjm0b" w:colFirst="0" w:colLast="0"/>
      <w:bookmarkEnd w:id="187"/>
      <w:r>
        <w:rPr>
          <w:b/>
          <w:color w:val="000000"/>
        </w:rPr>
        <w:t>Tabla 6</w:t>
      </w:r>
      <w:r>
        <w:rPr>
          <w:b/>
          <w:i/>
          <w:color w:val="000000"/>
        </w:rPr>
        <w:br/>
        <w:t xml:space="preserve"> </w:t>
      </w:r>
      <w:r>
        <w:rPr>
          <w:i/>
          <w:color w:val="000000"/>
        </w:rPr>
        <w:t>Funcionalidad Registro de Categoría</w:t>
      </w:r>
    </w:p>
    <w:tbl>
      <w:tblPr>
        <w:tblStyle w:val="af6"/>
        <w:tblW w:w="10273" w:type="dxa"/>
        <w:tblInd w:w="0" w:type="dxa"/>
        <w:tblLayout w:type="fixed"/>
        <w:tblLook w:val="0400" w:firstRow="0" w:lastRow="0" w:firstColumn="0" w:lastColumn="0" w:noHBand="0" w:noVBand="1"/>
      </w:tblPr>
      <w:tblGrid>
        <w:gridCol w:w="1687"/>
        <w:gridCol w:w="2011"/>
        <w:gridCol w:w="2046"/>
        <w:gridCol w:w="1263"/>
        <w:gridCol w:w="3266"/>
      </w:tblGrid>
      <w:tr w:rsidR="009C5BC8" w14:paraId="0257765B" w14:textId="77777777">
        <w:trPr>
          <w:trHeight w:val="565"/>
        </w:trPr>
        <w:tc>
          <w:tcPr>
            <w:tcW w:w="10273" w:type="dxa"/>
            <w:gridSpan w:val="5"/>
            <w:tcBorders>
              <w:top w:val="single" w:sz="4" w:space="0" w:color="000000"/>
              <w:left w:val="single" w:sz="4" w:space="0" w:color="000000"/>
              <w:bottom w:val="single" w:sz="4" w:space="0" w:color="000000"/>
              <w:right w:val="single" w:sz="4" w:space="0" w:color="000000"/>
            </w:tcBorders>
            <w:shd w:val="clear" w:color="auto" w:fill="4472C4"/>
          </w:tcPr>
          <w:p w14:paraId="000003B4" w14:textId="77777777" w:rsidR="009C5BC8" w:rsidRDefault="003D4812">
            <w:pPr>
              <w:spacing w:line="240" w:lineRule="auto"/>
              <w:ind w:firstLine="0"/>
              <w:rPr>
                <w:b/>
              </w:rPr>
            </w:pPr>
            <w:r>
              <w:rPr>
                <w:b/>
              </w:rPr>
              <w:t xml:space="preserve">Escenario : Registro de categorías </w:t>
            </w:r>
          </w:p>
        </w:tc>
      </w:tr>
      <w:tr w:rsidR="009C5BC8" w14:paraId="70642AB7"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3B9" w14:textId="77777777" w:rsidR="009C5BC8" w:rsidRDefault="003D4812">
            <w:pPr>
              <w:spacing w:line="240" w:lineRule="auto"/>
              <w:ind w:firstLine="0"/>
              <w:rPr>
                <w:b/>
              </w:rPr>
            </w:pPr>
            <w:r>
              <w:rPr>
                <w:b/>
              </w:rPr>
              <w:t>Lista de Módulos</w:t>
            </w:r>
          </w:p>
        </w:tc>
        <w:tc>
          <w:tcPr>
            <w:tcW w:w="8586" w:type="dxa"/>
            <w:gridSpan w:val="4"/>
            <w:tcBorders>
              <w:top w:val="single" w:sz="4" w:space="0" w:color="000000"/>
              <w:left w:val="nil"/>
              <w:bottom w:val="single" w:sz="4" w:space="0" w:color="000000"/>
              <w:right w:val="single" w:sz="4" w:space="0" w:color="000000"/>
            </w:tcBorders>
            <w:shd w:val="clear" w:color="auto" w:fill="B4C6E7"/>
          </w:tcPr>
          <w:p w14:paraId="000003BA" w14:textId="77777777" w:rsidR="009C5BC8" w:rsidRDefault="003D4812">
            <w:pPr>
              <w:spacing w:line="240" w:lineRule="auto"/>
              <w:ind w:firstLine="0"/>
            </w:pPr>
            <w:r>
              <w:t>Sistema Web Bibliotecario</w:t>
            </w:r>
          </w:p>
        </w:tc>
      </w:tr>
      <w:tr w:rsidR="009C5BC8" w14:paraId="4DC7AE63" w14:textId="77777777">
        <w:trPr>
          <w:trHeight w:val="451"/>
        </w:trPr>
        <w:tc>
          <w:tcPr>
            <w:tcW w:w="1687" w:type="dxa"/>
            <w:tcBorders>
              <w:top w:val="nil"/>
              <w:left w:val="single" w:sz="4" w:space="0" w:color="000000"/>
              <w:bottom w:val="single" w:sz="4" w:space="0" w:color="000000"/>
              <w:right w:val="nil"/>
            </w:tcBorders>
            <w:shd w:val="clear" w:color="auto" w:fill="4472C4"/>
          </w:tcPr>
          <w:p w14:paraId="000003BE" w14:textId="77777777" w:rsidR="009C5BC8" w:rsidRDefault="003D4812">
            <w:pPr>
              <w:spacing w:line="240" w:lineRule="auto"/>
              <w:ind w:firstLine="0"/>
              <w:rPr>
                <w:b/>
              </w:rPr>
            </w:pPr>
            <w:r>
              <w:rPr>
                <w:b/>
              </w:rPr>
              <w:t>Responsable</w:t>
            </w:r>
          </w:p>
        </w:tc>
        <w:tc>
          <w:tcPr>
            <w:tcW w:w="4057" w:type="dxa"/>
            <w:gridSpan w:val="2"/>
            <w:tcBorders>
              <w:top w:val="single" w:sz="4" w:space="0" w:color="000000"/>
              <w:left w:val="single" w:sz="4" w:space="0" w:color="000000"/>
              <w:bottom w:val="single" w:sz="4" w:space="0" w:color="000000"/>
              <w:right w:val="single" w:sz="4" w:space="0" w:color="000000"/>
            </w:tcBorders>
            <w:shd w:val="clear" w:color="auto" w:fill="D9E2F3"/>
          </w:tcPr>
          <w:p w14:paraId="000003BF" w14:textId="77777777" w:rsidR="009C5BC8" w:rsidRDefault="003D4812">
            <w:pPr>
              <w:spacing w:line="240" w:lineRule="auto"/>
              <w:ind w:firstLine="0"/>
            </w:pPr>
            <w:r>
              <w:t>Ing. Luis Miguel Yanchatipan Molina</w:t>
            </w:r>
          </w:p>
        </w:tc>
        <w:tc>
          <w:tcPr>
            <w:tcW w:w="1263" w:type="dxa"/>
            <w:tcBorders>
              <w:top w:val="nil"/>
              <w:left w:val="nil"/>
              <w:bottom w:val="single" w:sz="4" w:space="0" w:color="000000"/>
              <w:right w:val="single" w:sz="4" w:space="0" w:color="000000"/>
            </w:tcBorders>
            <w:shd w:val="clear" w:color="auto" w:fill="D9E2F3"/>
          </w:tcPr>
          <w:p w14:paraId="000003C1" w14:textId="77777777" w:rsidR="009C5BC8" w:rsidRDefault="003D4812">
            <w:pPr>
              <w:spacing w:line="240" w:lineRule="auto"/>
              <w:ind w:firstLine="0"/>
            </w:pPr>
            <w:r>
              <w:t xml:space="preserve">Fecha </w:t>
            </w:r>
          </w:p>
        </w:tc>
        <w:tc>
          <w:tcPr>
            <w:tcW w:w="3266" w:type="dxa"/>
            <w:tcBorders>
              <w:top w:val="nil"/>
              <w:left w:val="nil"/>
              <w:bottom w:val="single" w:sz="4" w:space="0" w:color="000000"/>
              <w:right w:val="single" w:sz="4" w:space="0" w:color="000000"/>
            </w:tcBorders>
            <w:shd w:val="clear" w:color="auto" w:fill="D9E2F3"/>
          </w:tcPr>
          <w:p w14:paraId="000003C2" w14:textId="77777777" w:rsidR="009C5BC8" w:rsidRDefault="003D4812">
            <w:pPr>
              <w:spacing w:line="240" w:lineRule="auto"/>
              <w:ind w:firstLine="0"/>
            </w:pPr>
            <w:r>
              <w:t>12/11/2020</w:t>
            </w:r>
          </w:p>
        </w:tc>
      </w:tr>
      <w:tr w:rsidR="009C5BC8" w14:paraId="0079D8C5"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3C3" w14:textId="77777777" w:rsidR="009C5BC8" w:rsidRDefault="003D4812">
            <w:pPr>
              <w:spacing w:line="240" w:lineRule="auto"/>
              <w:ind w:firstLine="0"/>
              <w:rPr>
                <w:b/>
              </w:rPr>
            </w:pPr>
            <w:r>
              <w:rPr>
                <w:b/>
              </w:rPr>
              <w:t>Precondiciones</w:t>
            </w:r>
          </w:p>
        </w:tc>
        <w:tc>
          <w:tcPr>
            <w:tcW w:w="8586" w:type="dxa"/>
            <w:gridSpan w:val="4"/>
            <w:tcBorders>
              <w:top w:val="nil"/>
              <w:left w:val="nil"/>
              <w:bottom w:val="single" w:sz="4" w:space="0" w:color="000000"/>
              <w:right w:val="single" w:sz="4" w:space="0" w:color="000000"/>
            </w:tcBorders>
            <w:shd w:val="clear" w:color="auto" w:fill="B4C6E7"/>
          </w:tcPr>
          <w:p w14:paraId="000003C4" w14:textId="77777777" w:rsidR="009C5BC8" w:rsidRDefault="003D4812">
            <w:pPr>
              <w:spacing w:line="240" w:lineRule="auto"/>
              <w:ind w:firstLine="0"/>
            </w:pPr>
            <w:r>
              <w:t>Solo podrá gestionar las categorías el administrador registrado en el sistema.</w:t>
            </w:r>
          </w:p>
        </w:tc>
      </w:tr>
      <w:tr w:rsidR="009C5BC8" w14:paraId="5D7DB802"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3C8" w14:textId="77777777" w:rsidR="009C5BC8" w:rsidRDefault="003D4812">
            <w:pPr>
              <w:spacing w:line="240" w:lineRule="auto"/>
              <w:ind w:firstLine="0"/>
              <w:rPr>
                <w:b/>
              </w:rPr>
            </w:pPr>
            <w:r>
              <w:rPr>
                <w:b/>
              </w:rPr>
              <w:t>Datos de entrada</w:t>
            </w:r>
          </w:p>
        </w:tc>
        <w:tc>
          <w:tcPr>
            <w:tcW w:w="8586" w:type="dxa"/>
            <w:gridSpan w:val="4"/>
            <w:tcBorders>
              <w:top w:val="single" w:sz="4" w:space="0" w:color="000000"/>
              <w:left w:val="nil"/>
              <w:bottom w:val="single" w:sz="4" w:space="0" w:color="000000"/>
              <w:right w:val="single" w:sz="4" w:space="0" w:color="000000"/>
            </w:tcBorders>
            <w:shd w:val="clear" w:color="auto" w:fill="D9E2F3"/>
          </w:tcPr>
          <w:p w14:paraId="000003C9" w14:textId="77777777" w:rsidR="009C5BC8" w:rsidRDefault="003D4812">
            <w:pPr>
              <w:spacing w:line="240" w:lineRule="auto"/>
              <w:ind w:firstLine="0"/>
            </w:pPr>
            <w:r>
              <w:t>Categoría</w:t>
            </w:r>
          </w:p>
        </w:tc>
      </w:tr>
      <w:tr w:rsidR="009C5BC8" w14:paraId="3B0918A4"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3CD" w14:textId="77777777" w:rsidR="009C5BC8" w:rsidRDefault="003D4812">
            <w:pPr>
              <w:spacing w:line="240" w:lineRule="auto"/>
              <w:ind w:firstLine="0"/>
              <w:rPr>
                <w:b/>
              </w:rPr>
            </w:pPr>
            <w:r>
              <w:rPr>
                <w:b/>
              </w:rPr>
              <w:t xml:space="preserve">Descripción de  los pasos </w:t>
            </w:r>
          </w:p>
        </w:tc>
        <w:tc>
          <w:tcPr>
            <w:tcW w:w="8586" w:type="dxa"/>
            <w:gridSpan w:val="4"/>
            <w:vMerge w:val="restart"/>
            <w:tcBorders>
              <w:top w:val="single" w:sz="4" w:space="0" w:color="000000"/>
              <w:left w:val="single" w:sz="4" w:space="0" w:color="000000"/>
              <w:bottom w:val="single" w:sz="4" w:space="0" w:color="000000"/>
              <w:right w:val="single" w:sz="4" w:space="0" w:color="000000"/>
            </w:tcBorders>
            <w:shd w:val="clear" w:color="auto" w:fill="B4C6E7"/>
          </w:tcPr>
          <w:p w14:paraId="000003CE"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Iniciar sesión con la cuenta de administrador.</w:t>
            </w:r>
          </w:p>
          <w:p w14:paraId="000003CF"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Ingrese en el campo del formulario la categoría.</w:t>
            </w:r>
          </w:p>
          <w:p w14:paraId="000003D0"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ingresa correctamente el dato se guardarán.</w:t>
            </w:r>
          </w:p>
        </w:tc>
      </w:tr>
      <w:tr w:rsidR="009C5BC8" w14:paraId="670330CE"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3D4"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4"/>
            <w:vMerge/>
            <w:tcBorders>
              <w:top w:val="single" w:sz="4" w:space="0" w:color="000000"/>
              <w:left w:val="single" w:sz="4" w:space="0" w:color="000000"/>
              <w:bottom w:val="single" w:sz="4" w:space="0" w:color="000000"/>
              <w:right w:val="single" w:sz="4" w:space="0" w:color="000000"/>
            </w:tcBorders>
            <w:shd w:val="clear" w:color="auto" w:fill="B4C6E7"/>
          </w:tcPr>
          <w:p w14:paraId="000003D5"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007437E4"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3D9"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4"/>
            <w:vMerge/>
            <w:tcBorders>
              <w:top w:val="single" w:sz="4" w:space="0" w:color="000000"/>
              <w:left w:val="single" w:sz="4" w:space="0" w:color="000000"/>
              <w:bottom w:val="single" w:sz="4" w:space="0" w:color="000000"/>
              <w:right w:val="single" w:sz="4" w:space="0" w:color="000000"/>
            </w:tcBorders>
            <w:shd w:val="clear" w:color="auto" w:fill="B4C6E7"/>
          </w:tcPr>
          <w:p w14:paraId="000003DA"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0590CC45"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3DE"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4"/>
            <w:vMerge/>
            <w:tcBorders>
              <w:top w:val="single" w:sz="4" w:space="0" w:color="000000"/>
              <w:left w:val="single" w:sz="4" w:space="0" w:color="000000"/>
              <w:bottom w:val="single" w:sz="4" w:space="0" w:color="000000"/>
              <w:right w:val="single" w:sz="4" w:space="0" w:color="000000"/>
            </w:tcBorders>
            <w:shd w:val="clear" w:color="auto" w:fill="B4C6E7"/>
          </w:tcPr>
          <w:p w14:paraId="000003DF"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1EF92D84"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3E3" w14:textId="77777777" w:rsidR="009C5BC8" w:rsidRDefault="003D4812">
            <w:pPr>
              <w:spacing w:line="240" w:lineRule="auto"/>
              <w:ind w:firstLine="0"/>
              <w:rPr>
                <w:b/>
              </w:rPr>
            </w:pPr>
            <w:r>
              <w:rPr>
                <w:b/>
              </w:rPr>
              <w:t>Resultados                                                        esperados</w:t>
            </w:r>
          </w:p>
        </w:tc>
        <w:tc>
          <w:tcPr>
            <w:tcW w:w="2011"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3E4" w14:textId="77777777" w:rsidR="009C5BC8" w:rsidRDefault="003D4812">
            <w:pPr>
              <w:spacing w:line="240" w:lineRule="auto"/>
              <w:ind w:firstLine="0"/>
            </w:pPr>
            <w:r>
              <w:t>Validación del campo para el correcto ingreso de las categorías</w:t>
            </w:r>
          </w:p>
        </w:tc>
        <w:tc>
          <w:tcPr>
            <w:tcW w:w="3309" w:type="dxa"/>
            <w:gridSpan w:val="2"/>
            <w:vMerge w:val="restart"/>
            <w:tcBorders>
              <w:top w:val="nil"/>
              <w:left w:val="single" w:sz="4" w:space="0" w:color="000000"/>
              <w:bottom w:val="single" w:sz="4" w:space="0" w:color="000000"/>
              <w:right w:val="single" w:sz="4" w:space="0" w:color="000000"/>
            </w:tcBorders>
            <w:shd w:val="clear" w:color="auto" w:fill="B4C6E7"/>
          </w:tcPr>
          <w:p w14:paraId="000003E5" w14:textId="77777777" w:rsidR="009C5BC8" w:rsidRDefault="003D4812">
            <w:pPr>
              <w:spacing w:line="240" w:lineRule="auto"/>
              <w:ind w:firstLine="0"/>
            </w:pPr>
            <w:r>
              <w:t>Finalizado</w:t>
            </w:r>
          </w:p>
        </w:tc>
        <w:tc>
          <w:tcPr>
            <w:tcW w:w="3266" w:type="dxa"/>
            <w:tcBorders>
              <w:top w:val="nil"/>
              <w:left w:val="nil"/>
              <w:bottom w:val="single" w:sz="4" w:space="0" w:color="000000"/>
              <w:right w:val="single" w:sz="4" w:space="0" w:color="000000"/>
            </w:tcBorders>
            <w:shd w:val="clear" w:color="auto" w:fill="B4C6E7"/>
          </w:tcPr>
          <w:p w14:paraId="000003E7" w14:textId="77777777" w:rsidR="009C5BC8" w:rsidRDefault="003D4812">
            <w:pPr>
              <w:spacing w:line="240" w:lineRule="auto"/>
              <w:ind w:firstLine="0"/>
            </w:pPr>
            <w:r>
              <w:t> </w:t>
            </w:r>
          </w:p>
        </w:tc>
      </w:tr>
      <w:tr w:rsidR="009C5BC8" w14:paraId="5853D3A3"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3E8" w14:textId="77777777" w:rsidR="009C5BC8" w:rsidRDefault="009C5BC8">
            <w:pPr>
              <w:widowControl w:val="0"/>
              <w:pBdr>
                <w:top w:val="nil"/>
                <w:left w:val="nil"/>
                <w:bottom w:val="nil"/>
                <w:right w:val="nil"/>
                <w:between w:val="nil"/>
              </w:pBdr>
              <w:spacing w:line="276" w:lineRule="auto"/>
              <w:ind w:firstLine="0"/>
              <w:jc w:val="left"/>
            </w:pPr>
          </w:p>
        </w:tc>
        <w:tc>
          <w:tcPr>
            <w:tcW w:w="2011" w:type="dxa"/>
            <w:vMerge/>
            <w:tcBorders>
              <w:top w:val="single" w:sz="4" w:space="0" w:color="000000"/>
              <w:left w:val="single" w:sz="4" w:space="0" w:color="000000"/>
              <w:bottom w:val="single" w:sz="4" w:space="0" w:color="000000"/>
              <w:right w:val="single" w:sz="4" w:space="0" w:color="000000"/>
            </w:tcBorders>
            <w:shd w:val="clear" w:color="auto" w:fill="B4C6E7"/>
          </w:tcPr>
          <w:p w14:paraId="000003E9" w14:textId="77777777" w:rsidR="009C5BC8" w:rsidRDefault="009C5BC8">
            <w:pPr>
              <w:widowControl w:val="0"/>
              <w:pBdr>
                <w:top w:val="nil"/>
                <w:left w:val="nil"/>
                <w:bottom w:val="nil"/>
                <w:right w:val="nil"/>
                <w:between w:val="nil"/>
              </w:pBdr>
              <w:spacing w:line="276" w:lineRule="auto"/>
              <w:ind w:firstLine="0"/>
              <w:jc w:val="left"/>
            </w:pPr>
          </w:p>
        </w:tc>
        <w:tc>
          <w:tcPr>
            <w:tcW w:w="3309" w:type="dxa"/>
            <w:gridSpan w:val="2"/>
            <w:vMerge/>
            <w:tcBorders>
              <w:top w:val="nil"/>
              <w:left w:val="single" w:sz="4" w:space="0" w:color="000000"/>
              <w:bottom w:val="single" w:sz="4" w:space="0" w:color="000000"/>
              <w:right w:val="single" w:sz="4" w:space="0" w:color="000000"/>
            </w:tcBorders>
            <w:shd w:val="clear" w:color="auto" w:fill="B4C6E7"/>
          </w:tcPr>
          <w:p w14:paraId="000003EA" w14:textId="77777777" w:rsidR="009C5BC8" w:rsidRDefault="009C5BC8">
            <w:pPr>
              <w:widowControl w:val="0"/>
              <w:pBdr>
                <w:top w:val="nil"/>
                <w:left w:val="nil"/>
                <w:bottom w:val="nil"/>
                <w:right w:val="nil"/>
                <w:between w:val="nil"/>
              </w:pBdr>
              <w:spacing w:line="276" w:lineRule="auto"/>
              <w:ind w:firstLine="0"/>
              <w:jc w:val="left"/>
            </w:pPr>
          </w:p>
        </w:tc>
        <w:tc>
          <w:tcPr>
            <w:tcW w:w="3266" w:type="dxa"/>
            <w:tcBorders>
              <w:top w:val="nil"/>
              <w:left w:val="nil"/>
              <w:bottom w:val="single" w:sz="4" w:space="0" w:color="000000"/>
              <w:right w:val="single" w:sz="4" w:space="0" w:color="000000"/>
            </w:tcBorders>
            <w:shd w:val="clear" w:color="auto" w:fill="B4C6E7"/>
          </w:tcPr>
          <w:p w14:paraId="000003EC" w14:textId="77777777" w:rsidR="009C5BC8" w:rsidRDefault="003D4812">
            <w:pPr>
              <w:spacing w:line="240" w:lineRule="auto"/>
              <w:ind w:firstLine="0"/>
            </w:pPr>
            <w:r>
              <w:t>Si X</w:t>
            </w:r>
          </w:p>
        </w:tc>
      </w:tr>
      <w:tr w:rsidR="009C5BC8" w14:paraId="22EAF4FD"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3ED" w14:textId="77777777" w:rsidR="009C5BC8" w:rsidRDefault="009C5BC8">
            <w:pPr>
              <w:widowControl w:val="0"/>
              <w:pBdr>
                <w:top w:val="nil"/>
                <w:left w:val="nil"/>
                <w:bottom w:val="nil"/>
                <w:right w:val="nil"/>
                <w:between w:val="nil"/>
              </w:pBdr>
              <w:spacing w:line="276" w:lineRule="auto"/>
              <w:ind w:firstLine="0"/>
              <w:jc w:val="left"/>
            </w:pPr>
          </w:p>
        </w:tc>
        <w:tc>
          <w:tcPr>
            <w:tcW w:w="2011" w:type="dxa"/>
            <w:vMerge/>
            <w:tcBorders>
              <w:top w:val="single" w:sz="4" w:space="0" w:color="000000"/>
              <w:left w:val="single" w:sz="4" w:space="0" w:color="000000"/>
              <w:bottom w:val="single" w:sz="4" w:space="0" w:color="000000"/>
              <w:right w:val="single" w:sz="4" w:space="0" w:color="000000"/>
            </w:tcBorders>
            <w:shd w:val="clear" w:color="auto" w:fill="B4C6E7"/>
          </w:tcPr>
          <w:p w14:paraId="000003EE" w14:textId="77777777" w:rsidR="009C5BC8" w:rsidRDefault="009C5BC8">
            <w:pPr>
              <w:widowControl w:val="0"/>
              <w:pBdr>
                <w:top w:val="nil"/>
                <w:left w:val="nil"/>
                <w:bottom w:val="nil"/>
                <w:right w:val="nil"/>
                <w:between w:val="nil"/>
              </w:pBdr>
              <w:spacing w:line="276" w:lineRule="auto"/>
              <w:ind w:firstLine="0"/>
              <w:jc w:val="left"/>
            </w:pPr>
          </w:p>
        </w:tc>
        <w:tc>
          <w:tcPr>
            <w:tcW w:w="3309" w:type="dxa"/>
            <w:gridSpan w:val="2"/>
            <w:vMerge/>
            <w:tcBorders>
              <w:top w:val="nil"/>
              <w:left w:val="single" w:sz="4" w:space="0" w:color="000000"/>
              <w:bottom w:val="single" w:sz="4" w:space="0" w:color="000000"/>
              <w:right w:val="single" w:sz="4" w:space="0" w:color="000000"/>
            </w:tcBorders>
            <w:shd w:val="clear" w:color="auto" w:fill="B4C6E7"/>
          </w:tcPr>
          <w:p w14:paraId="000003EF" w14:textId="77777777" w:rsidR="009C5BC8" w:rsidRDefault="009C5BC8">
            <w:pPr>
              <w:widowControl w:val="0"/>
              <w:pBdr>
                <w:top w:val="nil"/>
                <w:left w:val="nil"/>
                <w:bottom w:val="nil"/>
                <w:right w:val="nil"/>
                <w:between w:val="nil"/>
              </w:pBdr>
              <w:spacing w:line="276" w:lineRule="auto"/>
              <w:ind w:firstLine="0"/>
              <w:jc w:val="left"/>
            </w:pPr>
          </w:p>
        </w:tc>
        <w:tc>
          <w:tcPr>
            <w:tcW w:w="3266" w:type="dxa"/>
            <w:tcBorders>
              <w:top w:val="nil"/>
              <w:left w:val="nil"/>
              <w:bottom w:val="single" w:sz="4" w:space="0" w:color="000000"/>
              <w:right w:val="single" w:sz="4" w:space="0" w:color="000000"/>
            </w:tcBorders>
            <w:shd w:val="clear" w:color="auto" w:fill="B4C6E7"/>
          </w:tcPr>
          <w:p w14:paraId="000003F1" w14:textId="77777777" w:rsidR="009C5BC8" w:rsidRDefault="003D4812">
            <w:pPr>
              <w:spacing w:line="240" w:lineRule="auto"/>
              <w:ind w:firstLine="0"/>
            </w:pPr>
            <w:r>
              <w:t xml:space="preserve">No  </w:t>
            </w:r>
          </w:p>
        </w:tc>
      </w:tr>
      <w:tr w:rsidR="009C5BC8" w14:paraId="2AC544C2"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3F2" w14:textId="77777777" w:rsidR="009C5BC8" w:rsidRDefault="003D4812">
            <w:pPr>
              <w:spacing w:line="240" w:lineRule="auto"/>
              <w:ind w:firstLine="0"/>
              <w:rPr>
                <w:b/>
              </w:rPr>
            </w:pPr>
            <w:r>
              <w:rPr>
                <w:b/>
              </w:rPr>
              <w:t>Resultados Obtenidos</w:t>
            </w:r>
          </w:p>
        </w:tc>
        <w:tc>
          <w:tcPr>
            <w:tcW w:w="8586" w:type="dxa"/>
            <w:gridSpan w:val="4"/>
            <w:tcBorders>
              <w:top w:val="single" w:sz="4" w:space="0" w:color="000000"/>
              <w:left w:val="nil"/>
              <w:bottom w:val="single" w:sz="4" w:space="0" w:color="000000"/>
              <w:right w:val="single" w:sz="4" w:space="0" w:color="000000"/>
            </w:tcBorders>
            <w:shd w:val="clear" w:color="auto" w:fill="D9E2F3"/>
          </w:tcPr>
          <w:p w14:paraId="000003F3" w14:textId="77777777" w:rsidR="009C5BC8" w:rsidRDefault="003D4812">
            <w:pPr>
              <w:spacing w:line="240" w:lineRule="auto"/>
              <w:ind w:firstLine="0"/>
              <w:jc w:val="both"/>
              <w:rPr>
                <w:b/>
              </w:rPr>
            </w:pPr>
            <w:r>
              <w:rPr>
                <w:b/>
              </w:rPr>
              <w:t>Errores: Ninguno.</w:t>
            </w:r>
          </w:p>
        </w:tc>
      </w:tr>
    </w:tbl>
    <w:p w14:paraId="000003F7"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3F8" w14:textId="77777777" w:rsidR="009C5BC8" w:rsidRDefault="003D4812">
      <w:pPr>
        <w:keepNext/>
        <w:pBdr>
          <w:top w:val="nil"/>
          <w:left w:val="nil"/>
          <w:bottom w:val="nil"/>
          <w:right w:val="nil"/>
          <w:between w:val="nil"/>
        </w:pBdr>
        <w:spacing w:after="0"/>
        <w:ind w:left="720" w:firstLine="0"/>
        <w:rPr>
          <w:b/>
          <w:i/>
          <w:color w:val="000000"/>
        </w:rPr>
      </w:pPr>
      <w:bookmarkStart w:id="188" w:name="_heading=h.2uxtw84" w:colFirst="0" w:colLast="0"/>
      <w:bookmarkEnd w:id="188"/>
      <w:r>
        <w:rPr>
          <w:b/>
          <w:color w:val="000000"/>
        </w:rPr>
        <w:lastRenderedPageBreak/>
        <w:t>Tabla 7</w:t>
      </w:r>
      <w:r>
        <w:rPr>
          <w:b/>
          <w:i/>
          <w:color w:val="000000"/>
        </w:rPr>
        <w:br/>
      </w:r>
      <w:r>
        <w:rPr>
          <w:i/>
          <w:color w:val="000000"/>
        </w:rPr>
        <w:t xml:space="preserve"> Funcionalidad Registro de Libros</w:t>
      </w:r>
    </w:p>
    <w:tbl>
      <w:tblPr>
        <w:tblStyle w:val="af7"/>
        <w:tblW w:w="10273" w:type="dxa"/>
        <w:tblInd w:w="0" w:type="dxa"/>
        <w:tblLayout w:type="fixed"/>
        <w:tblLook w:val="0400" w:firstRow="0" w:lastRow="0" w:firstColumn="0" w:lastColumn="0" w:noHBand="0" w:noVBand="1"/>
      </w:tblPr>
      <w:tblGrid>
        <w:gridCol w:w="1687"/>
        <w:gridCol w:w="3978"/>
        <w:gridCol w:w="1418"/>
        <w:gridCol w:w="3190"/>
      </w:tblGrid>
      <w:tr w:rsidR="009C5BC8" w14:paraId="6CEB9ED1"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3F9" w14:textId="77777777" w:rsidR="009C5BC8" w:rsidRDefault="003D4812">
            <w:pPr>
              <w:spacing w:line="240" w:lineRule="auto"/>
              <w:ind w:firstLine="0"/>
              <w:rPr>
                <w:b/>
              </w:rPr>
            </w:pPr>
            <w:r>
              <w:rPr>
                <w:b/>
              </w:rPr>
              <w:t>Escenario : Registro de Libros</w:t>
            </w:r>
          </w:p>
        </w:tc>
      </w:tr>
      <w:tr w:rsidR="009C5BC8" w14:paraId="263897B0"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3FD"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3FE" w14:textId="77777777" w:rsidR="009C5BC8" w:rsidRDefault="003D4812">
            <w:pPr>
              <w:spacing w:line="240" w:lineRule="auto"/>
              <w:ind w:firstLine="0"/>
            </w:pPr>
            <w:r>
              <w:t>Sistema Web Bibliotecario</w:t>
            </w:r>
          </w:p>
        </w:tc>
      </w:tr>
      <w:tr w:rsidR="009C5BC8" w14:paraId="641FF3CE" w14:textId="77777777">
        <w:trPr>
          <w:trHeight w:val="451"/>
        </w:trPr>
        <w:tc>
          <w:tcPr>
            <w:tcW w:w="1687" w:type="dxa"/>
            <w:tcBorders>
              <w:top w:val="nil"/>
              <w:left w:val="single" w:sz="4" w:space="0" w:color="000000"/>
              <w:bottom w:val="single" w:sz="4" w:space="0" w:color="000000"/>
              <w:right w:val="nil"/>
            </w:tcBorders>
            <w:shd w:val="clear" w:color="auto" w:fill="4472C4"/>
          </w:tcPr>
          <w:p w14:paraId="00000401" w14:textId="77777777" w:rsidR="009C5BC8" w:rsidRDefault="003D4812">
            <w:pPr>
              <w:spacing w:line="240" w:lineRule="auto"/>
              <w:ind w:firstLine="0"/>
              <w:rPr>
                <w:b/>
              </w:rPr>
            </w:pPr>
            <w:r>
              <w:rPr>
                <w:b/>
              </w:rPr>
              <w:t>Responsable</w:t>
            </w:r>
          </w:p>
        </w:tc>
        <w:tc>
          <w:tcPr>
            <w:tcW w:w="3978" w:type="dxa"/>
            <w:tcBorders>
              <w:top w:val="single" w:sz="4" w:space="0" w:color="000000"/>
              <w:left w:val="single" w:sz="4" w:space="0" w:color="000000"/>
              <w:bottom w:val="single" w:sz="4" w:space="0" w:color="000000"/>
              <w:right w:val="single" w:sz="4" w:space="0" w:color="000000"/>
            </w:tcBorders>
            <w:shd w:val="clear" w:color="auto" w:fill="D9E2F3"/>
          </w:tcPr>
          <w:p w14:paraId="00000402" w14:textId="77777777" w:rsidR="009C5BC8" w:rsidRDefault="003D4812">
            <w:pPr>
              <w:spacing w:line="240" w:lineRule="auto"/>
              <w:ind w:firstLine="0"/>
              <w:rPr>
                <w:rFonts w:ascii="Calibri" w:eastAsia="Calibri" w:hAnsi="Calibri" w:cs="Calibri"/>
                <w:sz w:val="22"/>
                <w:szCs w:val="22"/>
              </w:rPr>
            </w:pPr>
            <w:r>
              <w:t>Ing. Luis Miguel Yanchatipan Molina</w:t>
            </w:r>
          </w:p>
        </w:tc>
        <w:tc>
          <w:tcPr>
            <w:tcW w:w="1418" w:type="dxa"/>
            <w:tcBorders>
              <w:top w:val="nil"/>
              <w:left w:val="nil"/>
              <w:bottom w:val="single" w:sz="4" w:space="0" w:color="000000"/>
              <w:right w:val="single" w:sz="4" w:space="0" w:color="000000"/>
            </w:tcBorders>
            <w:shd w:val="clear" w:color="auto" w:fill="D9E2F3"/>
          </w:tcPr>
          <w:p w14:paraId="00000403" w14:textId="77777777" w:rsidR="009C5BC8" w:rsidRDefault="003D4812">
            <w:pPr>
              <w:spacing w:line="240" w:lineRule="auto"/>
              <w:ind w:firstLine="0"/>
            </w:pPr>
            <w:r>
              <w:t xml:space="preserve">Fecha </w:t>
            </w:r>
          </w:p>
        </w:tc>
        <w:tc>
          <w:tcPr>
            <w:tcW w:w="3190" w:type="dxa"/>
            <w:tcBorders>
              <w:top w:val="nil"/>
              <w:left w:val="nil"/>
              <w:bottom w:val="single" w:sz="4" w:space="0" w:color="000000"/>
              <w:right w:val="single" w:sz="4" w:space="0" w:color="000000"/>
            </w:tcBorders>
            <w:shd w:val="clear" w:color="auto" w:fill="D9E2F3"/>
          </w:tcPr>
          <w:p w14:paraId="00000404" w14:textId="77777777" w:rsidR="009C5BC8" w:rsidRDefault="003D4812">
            <w:pPr>
              <w:spacing w:line="240" w:lineRule="auto"/>
              <w:ind w:firstLine="0"/>
            </w:pPr>
            <w:r>
              <w:t>12/11/2020</w:t>
            </w:r>
          </w:p>
        </w:tc>
      </w:tr>
      <w:tr w:rsidR="009C5BC8" w14:paraId="38D920DE"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405"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406" w14:textId="77777777" w:rsidR="009C5BC8" w:rsidRDefault="003D4812">
            <w:pPr>
              <w:spacing w:line="240" w:lineRule="auto"/>
              <w:ind w:firstLine="0"/>
            </w:pPr>
            <w:r>
              <w:t>Solo podrá gestionar los libros  el administrador registrado en el sistema.</w:t>
            </w:r>
          </w:p>
        </w:tc>
      </w:tr>
      <w:tr w:rsidR="009C5BC8" w14:paraId="7CCEC83A"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09"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0A" w14:textId="77777777" w:rsidR="009C5BC8" w:rsidRDefault="003D4812">
            <w:pPr>
              <w:spacing w:line="240" w:lineRule="auto"/>
              <w:ind w:firstLine="0"/>
            </w:pPr>
            <w:r>
              <w:t>Título, autor, edición, editorial, idioma, ISBN, año publicación, categoría, stock, código</w:t>
            </w:r>
          </w:p>
        </w:tc>
      </w:tr>
      <w:tr w:rsidR="009C5BC8" w14:paraId="23E44246"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0D"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40E"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Iniciar sesión con la cuenta de administrador.</w:t>
            </w:r>
          </w:p>
          <w:p w14:paraId="0000040F"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Ingrese en el campo del formulario la categoría.</w:t>
            </w:r>
          </w:p>
          <w:p w14:paraId="00000410"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Ingresa correctamente el dato se guardarán.</w:t>
            </w:r>
          </w:p>
        </w:tc>
      </w:tr>
      <w:tr w:rsidR="009C5BC8" w14:paraId="06CF2BCF"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13"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14"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4D05666"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17"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18"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78F7BB8"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1B"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1C"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368A1491"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1F" w14:textId="77777777" w:rsidR="009C5BC8" w:rsidRDefault="003D4812">
            <w:pPr>
              <w:spacing w:line="240" w:lineRule="auto"/>
              <w:ind w:firstLine="0"/>
              <w:rPr>
                <w:b/>
              </w:rPr>
            </w:pPr>
            <w:r>
              <w:rPr>
                <w:b/>
              </w:rPr>
              <w:t>Resultados                                                        esperados</w:t>
            </w:r>
          </w:p>
        </w:tc>
        <w:tc>
          <w:tcPr>
            <w:tcW w:w="3978"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420" w14:textId="77777777" w:rsidR="009C5BC8" w:rsidRDefault="003D4812">
            <w:pPr>
              <w:spacing w:line="240" w:lineRule="auto"/>
              <w:ind w:firstLine="0"/>
            </w:pPr>
            <w:r>
              <w:t>Validación de los campos para el correcto ingreso de los libros</w:t>
            </w:r>
          </w:p>
        </w:tc>
        <w:tc>
          <w:tcPr>
            <w:tcW w:w="1418" w:type="dxa"/>
            <w:vMerge w:val="restart"/>
            <w:tcBorders>
              <w:top w:val="nil"/>
              <w:left w:val="single" w:sz="4" w:space="0" w:color="000000"/>
              <w:bottom w:val="single" w:sz="4" w:space="0" w:color="000000"/>
              <w:right w:val="single" w:sz="4" w:space="0" w:color="000000"/>
            </w:tcBorders>
            <w:shd w:val="clear" w:color="auto" w:fill="B4C6E7"/>
          </w:tcPr>
          <w:p w14:paraId="00000421" w14:textId="77777777" w:rsidR="009C5BC8" w:rsidRDefault="003D4812">
            <w:pPr>
              <w:spacing w:line="240" w:lineRule="auto"/>
              <w:ind w:firstLine="0"/>
            </w:pPr>
            <w:r>
              <w:t xml:space="preserve">Finalizado </w:t>
            </w:r>
          </w:p>
        </w:tc>
        <w:tc>
          <w:tcPr>
            <w:tcW w:w="3190" w:type="dxa"/>
            <w:tcBorders>
              <w:top w:val="nil"/>
              <w:left w:val="nil"/>
              <w:bottom w:val="single" w:sz="4" w:space="0" w:color="000000"/>
              <w:right w:val="single" w:sz="4" w:space="0" w:color="000000"/>
            </w:tcBorders>
            <w:shd w:val="clear" w:color="auto" w:fill="B4C6E7"/>
          </w:tcPr>
          <w:p w14:paraId="00000422" w14:textId="77777777" w:rsidR="009C5BC8" w:rsidRDefault="003D4812">
            <w:pPr>
              <w:spacing w:line="240" w:lineRule="auto"/>
              <w:ind w:firstLine="0"/>
            </w:pPr>
            <w:r>
              <w:t> </w:t>
            </w:r>
          </w:p>
        </w:tc>
      </w:tr>
      <w:tr w:rsidR="009C5BC8" w14:paraId="6A43C688"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423" w14:textId="77777777" w:rsidR="009C5BC8" w:rsidRDefault="009C5BC8">
            <w:pPr>
              <w:widowControl w:val="0"/>
              <w:pBdr>
                <w:top w:val="nil"/>
                <w:left w:val="nil"/>
                <w:bottom w:val="nil"/>
                <w:right w:val="nil"/>
                <w:between w:val="nil"/>
              </w:pBdr>
              <w:spacing w:line="276" w:lineRule="auto"/>
              <w:ind w:firstLine="0"/>
              <w:jc w:val="left"/>
            </w:pPr>
          </w:p>
        </w:tc>
        <w:tc>
          <w:tcPr>
            <w:tcW w:w="3978" w:type="dxa"/>
            <w:vMerge/>
            <w:tcBorders>
              <w:top w:val="single" w:sz="4" w:space="0" w:color="000000"/>
              <w:left w:val="single" w:sz="4" w:space="0" w:color="000000"/>
              <w:bottom w:val="single" w:sz="4" w:space="0" w:color="000000"/>
              <w:right w:val="single" w:sz="4" w:space="0" w:color="000000"/>
            </w:tcBorders>
            <w:shd w:val="clear" w:color="auto" w:fill="B4C6E7"/>
          </w:tcPr>
          <w:p w14:paraId="00000424" w14:textId="77777777" w:rsidR="009C5BC8" w:rsidRDefault="009C5BC8">
            <w:pPr>
              <w:widowControl w:val="0"/>
              <w:pBdr>
                <w:top w:val="nil"/>
                <w:left w:val="nil"/>
                <w:bottom w:val="nil"/>
                <w:right w:val="nil"/>
                <w:between w:val="nil"/>
              </w:pBdr>
              <w:spacing w:line="276" w:lineRule="auto"/>
              <w:ind w:firstLine="0"/>
              <w:jc w:val="left"/>
            </w:pPr>
          </w:p>
        </w:tc>
        <w:tc>
          <w:tcPr>
            <w:tcW w:w="1418" w:type="dxa"/>
            <w:vMerge/>
            <w:tcBorders>
              <w:top w:val="nil"/>
              <w:left w:val="single" w:sz="4" w:space="0" w:color="000000"/>
              <w:bottom w:val="single" w:sz="4" w:space="0" w:color="000000"/>
              <w:right w:val="single" w:sz="4" w:space="0" w:color="000000"/>
            </w:tcBorders>
            <w:shd w:val="clear" w:color="auto" w:fill="B4C6E7"/>
          </w:tcPr>
          <w:p w14:paraId="00000425" w14:textId="77777777" w:rsidR="009C5BC8" w:rsidRDefault="009C5BC8">
            <w:pPr>
              <w:widowControl w:val="0"/>
              <w:pBdr>
                <w:top w:val="nil"/>
                <w:left w:val="nil"/>
                <w:bottom w:val="nil"/>
                <w:right w:val="nil"/>
                <w:between w:val="nil"/>
              </w:pBdr>
              <w:spacing w:line="276" w:lineRule="auto"/>
              <w:ind w:firstLine="0"/>
              <w:jc w:val="left"/>
            </w:pPr>
          </w:p>
        </w:tc>
        <w:tc>
          <w:tcPr>
            <w:tcW w:w="3190" w:type="dxa"/>
            <w:tcBorders>
              <w:top w:val="nil"/>
              <w:left w:val="nil"/>
              <w:bottom w:val="single" w:sz="4" w:space="0" w:color="000000"/>
              <w:right w:val="single" w:sz="4" w:space="0" w:color="000000"/>
            </w:tcBorders>
            <w:shd w:val="clear" w:color="auto" w:fill="B4C6E7"/>
          </w:tcPr>
          <w:p w14:paraId="00000426" w14:textId="77777777" w:rsidR="009C5BC8" w:rsidRDefault="003D4812">
            <w:pPr>
              <w:spacing w:line="240" w:lineRule="auto"/>
              <w:ind w:firstLine="0"/>
            </w:pPr>
            <w:r>
              <w:t>Si X</w:t>
            </w:r>
          </w:p>
        </w:tc>
      </w:tr>
      <w:tr w:rsidR="009C5BC8" w14:paraId="452430AA"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427" w14:textId="77777777" w:rsidR="009C5BC8" w:rsidRDefault="009C5BC8">
            <w:pPr>
              <w:widowControl w:val="0"/>
              <w:pBdr>
                <w:top w:val="nil"/>
                <w:left w:val="nil"/>
                <w:bottom w:val="nil"/>
                <w:right w:val="nil"/>
                <w:between w:val="nil"/>
              </w:pBdr>
              <w:spacing w:line="276" w:lineRule="auto"/>
              <w:ind w:firstLine="0"/>
              <w:jc w:val="left"/>
            </w:pPr>
          </w:p>
        </w:tc>
        <w:tc>
          <w:tcPr>
            <w:tcW w:w="3978" w:type="dxa"/>
            <w:vMerge/>
            <w:tcBorders>
              <w:top w:val="single" w:sz="4" w:space="0" w:color="000000"/>
              <w:left w:val="single" w:sz="4" w:space="0" w:color="000000"/>
              <w:bottom w:val="single" w:sz="4" w:space="0" w:color="000000"/>
              <w:right w:val="single" w:sz="4" w:space="0" w:color="000000"/>
            </w:tcBorders>
            <w:shd w:val="clear" w:color="auto" w:fill="B4C6E7"/>
          </w:tcPr>
          <w:p w14:paraId="00000428" w14:textId="77777777" w:rsidR="009C5BC8" w:rsidRDefault="009C5BC8">
            <w:pPr>
              <w:widowControl w:val="0"/>
              <w:pBdr>
                <w:top w:val="nil"/>
                <w:left w:val="nil"/>
                <w:bottom w:val="nil"/>
                <w:right w:val="nil"/>
                <w:between w:val="nil"/>
              </w:pBdr>
              <w:spacing w:line="276" w:lineRule="auto"/>
              <w:ind w:firstLine="0"/>
              <w:jc w:val="left"/>
            </w:pPr>
          </w:p>
        </w:tc>
        <w:tc>
          <w:tcPr>
            <w:tcW w:w="1418" w:type="dxa"/>
            <w:vMerge/>
            <w:tcBorders>
              <w:top w:val="nil"/>
              <w:left w:val="single" w:sz="4" w:space="0" w:color="000000"/>
              <w:bottom w:val="single" w:sz="4" w:space="0" w:color="000000"/>
              <w:right w:val="single" w:sz="4" w:space="0" w:color="000000"/>
            </w:tcBorders>
            <w:shd w:val="clear" w:color="auto" w:fill="B4C6E7"/>
          </w:tcPr>
          <w:p w14:paraId="00000429" w14:textId="77777777" w:rsidR="009C5BC8" w:rsidRDefault="009C5BC8">
            <w:pPr>
              <w:widowControl w:val="0"/>
              <w:pBdr>
                <w:top w:val="nil"/>
                <w:left w:val="nil"/>
                <w:bottom w:val="nil"/>
                <w:right w:val="nil"/>
                <w:between w:val="nil"/>
              </w:pBdr>
              <w:spacing w:line="276" w:lineRule="auto"/>
              <w:ind w:firstLine="0"/>
              <w:jc w:val="left"/>
            </w:pPr>
          </w:p>
        </w:tc>
        <w:tc>
          <w:tcPr>
            <w:tcW w:w="3190" w:type="dxa"/>
            <w:tcBorders>
              <w:top w:val="nil"/>
              <w:left w:val="nil"/>
              <w:bottom w:val="single" w:sz="4" w:space="0" w:color="000000"/>
              <w:right w:val="single" w:sz="4" w:space="0" w:color="000000"/>
            </w:tcBorders>
            <w:shd w:val="clear" w:color="auto" w:fill="B4C6E7"/>
          </w:tcPr>
          <w:p w14:paraId="0000042A" w14:textId="77777777" w:rsidR="009C5BC8" w:rsidRDefault="003D4812">
            <w:pPr>
              <w:spacing w:line="240" w:lineRule="auto"/>
              <w:ind w:firstLine="0"/>
            </w:pPr>
            <w:r>
              <w:t xml:space="preserve">No  </w:t>
            </w:r>
          </w:p>
        </w:tc>
      </w:tr>
      <w:tr w:rsidR="009C5BC8" w14:paraId="186BBAC2"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42B"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2C" w14:textId="77777777" w:rsidR="009C5BC8" w:rsidRDefault="003D4812">
            <w:pPr>
              <w:spacing w:line="240" w:lineRule="auto"/>
              <w:ind w:firstLine="0"/>
              <w:jc w:val="both"/>
              <w:rPr>
                <w:b/>
              </w:rPr>
            </w:pPr>
            <w:r>
              <w:rPr>
                <w:b/>
              </w:rPr>
              <w:t>Errores: Ninguno.</w:t>
            </w:r>
          </w:p>
        </w:tc>
      </w:tr>
    </w:tbl>
    <w:p w14:paraId="0000042F"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430" w14:textId="77777777" w:rsidR="009C5BC8" w:rsidRDefault="003D4812">
      <w:pPr>
        <w:keepNext/>
        <w:pBdr>
          <w:top w:val="nil"/>
          <w:left w:val="nil"/>
          <w:bottom w:val="nil"/>
          <w:right w:val="nil"/>
          <w:between w:val="nil"/>
        </w:pBdr>
        <w:spacing w:after="0"/>
        <w:ind w:left="720" w:firstLine="0"/>
        <w:rPr>
          <w:b/>
          <w:i/>
          <w:color w:val="000000"/>
        </w:rPr>
      </w:pPr>
      <w:bookmarkStart w:id="189" w:name="_heading=h.1a346fx" w:colFirst="0" w:colLast="0"/>
      <w:bookmarkEnd w:id="189"/>
      <w:r>
        <w:rPr>
          <w:b/>
          <w:color w:val="000000"/>
        </w:rPr>
        <w:t>Tabla 8</w:t>
      </w:r>
      <w:r>
        <w:rPr>
          <w:b/>
          <w:i/>
          <w:color w:val="000000"/>
        </w:rPr>
        <w:br/>
        <w:t xml:space="preserve"> </w:t>
      </w:r>
      <w:r>
        <w:rPr>
          <w:i/>
          <w:color w:val="000000"/>
        </w:rPr>
        <w:t>Funcionalidad Registro de Lectores</w:t>
      </w:r>
    </w:p>
    <w:tbl>
      <w:tblPr>
        <w:tblStyle w:val="af8"/>
        <w:tblW w:w="10273" w:type="dxa"/>
        <w:tblInd w:w="0" w:type="dxa"/>
        <w:tblLayout w:type="fixed"/>
        <w:tblLook w:val="0400" w:firstRow="0" w:lastRow="0" w:firstColumn="0" w:lastColumn="0" w:noHBand="0" w:noVBand="1"/>
      </w:tblPr>
      <w:tblGrid>
        <w:gridCol w:w="1687"/>
        <w:gridCol w:w="4048"/>
        <w:gridCol w:w="1410"/>
        <w:gridCol w:w="3128"/>
      </w:tblGrid>
      <w:tr w:rsidR="009C5BC8" w14:paraId="77E86583"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431" w14:textId="77777777" w:rsidR="009C5BC8" w:rsidRDefault="003D4812">
            <w:pPr>
              <w:spacing w:line="240" w:lineRule="auto"/>
              <w:ind w:firstLine="0"/>
              <w:rPr>
                <w:b/>
              </w:rPr>
            </w:pPr>
            <w:r>
              <w:rPr>
                <w:b/>
              </w:rPr>
              <w:t>Escenario : Registro de Lectores</w:t>
            </w:r>
          </w:p>
        </w:tc>
      </w:tr>
      <w:tr w:rsidR="009C5BC8" w14:paraId="298B45E8"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35"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436" w14:textId="77777777" w:rsidR="009C5BC8" w:rsidRDefault="003D4812">
            <w:pPr>
              <w:spacing w:line="240" w:lineRule="auto"/>
              <w:ind w:firstLine="0"/>
            </w:pPr>
            <w:r>
              <w:t>Sistema Web Bibliotecario</w:t>
            </w:r>
          </w:p>
        </w:tc>
      </w:tr>
      <w:tr w:rsidR="009C5BC8" w14:paraId="5F059DBC" w14:textId="77777777">
        <w:trPr>
          <w:trHeight w:val="451"/>
        </w:trPr>
        <w:tc>
          <w:tcPr>
            <w:tcW w:w="1687" w:type="dxa"/>
            <w:tcBorders>
              <w:top w:val="nil"/>
              <w:left w:val="single" w:sz="4" w:space="0" w:color="000000"/>
              <w:bottom w:val="single" w:sz="4" w:space="0" w:color="000000"/>
              <w:right w:val="nil"/>
            </w:tcBorders>
            <w:shd w:val="clear" w:color="auto" w:fill="4472C4"/>
          </w:tcPr>
          <w:p w14:paraId="00000439" w14:textId="77777777" w:rsidR="009C5BC8" w:rsidRDefault="003D4812">
            <w:pPr>
              <w:spacing w:line="240" w:lineRule="auto"/>
              <w:ind w:firstLine="0"/>
              <w:rPr>
                <w:b/>
              </w:rPr>
            </w:pPr>
            <w:r>
              <w:rPr>
                <w:b/>
              </w:rPr>
              <w:t>Responsable</w:t>
            </w:r>
          </w:p>
        </w:tc>
        <w:tc>
          <w:tcPr>
            <w:tcW w:w="4048" w:type="dxa"/>
            <w:tcBorders>
              <w:top w:val="single" w:sz="4" w:space="0" w:color="000000"/>
              <w:left w:val="single" w:sz="4" w:space="0" w:color="000000"/>
              <w:bottom w:val="single" w:sz="4" w:space="0" w:color="000000"/>
              <w:right w:val="single" w:sz="4" w:space="0" w:color="000000"/>
            </w:tcBorders>
            <w:shd w:val="clear" w:color="auto" w:fill="D9E2F3"/>
          </w:tcPr>
          <w:p w14:paraId="0000043A" w14:textId="77777777" w:rsidR="009C5BC8" w:rsidRDefault="003D4812">
            <w:pPr>
              <w:spacing w:line="240" w:lineRule="auto"/>
              <w:ind w:firstLine="0"/>
            </w:pPr>
            <w:r>
              <w:t>Ing. Luis Miguel Yanchatipan Molina</w:t>
            </w:r>
          </w:p>
        </w:tc>
        <w:tc>
          <w:tcPr>
            <w:tcW w:w="1410" w:type="dxa"/>
            <w:tcBorders>
              <w:top w:val="nil"/>
              <w:left w:val="nil"/>
              <w:bottom w:val="single" w:sz="4" w:space="0" w:color="000000"/>
              <w:right w:val="single" w:sz="4" w:space="0" w:color="000000"/>
            </w:tcBorders>
            <w:shd w:val="clear" w:color="auto" w:fill="D9E2F3"/>
          </w:tcPr>
          <w:p w14:paraId="0000043B" w14:textId="77777777" w:rsidR="009C5BC8" w:rsidRDefault="003D4812">
            <w:pPr>
              <w:spacing w:line="240" w:lineRule="auto"/>
              <w:ind w:firstLine="0"/>
            </w:pPr>
            <w:r>
              <w:t xml:space="preserve">Fecha </w:t>
            </w:r>
          </w:p>
        </w:tc>
        <w:tc>
          <w:tcPr>
            <w:tcW w:w="3128" w:type="dxa"/>
            <w:tcBorders>
              <w:top w:val="nil"/>
              <w:left w:val="nil"/>
              <w:bottom w:val="single" w:sz="4" w:space="0" w:color="000000"/>
              <w:right w:val="single" w:sz="4" w:space="0" w:color="000000"/>
            </w:tcBorders>
            <w:shd w:val="clear" w:color="auto" w:fill="D9E2F3"/>
          </w:tcPr>
          <w:p w14:paraId="0000043C" w14:textId="77777777" w:rsidR="009C5BC8" w:rsidRDefault="003D4812">
            <w:pPr>
              <w:spacing w:line="240" w:lineRule="auto"/>
              <w:ind w:firstLine="0"/>
            </w:pPr>
            <w:r>
              <w:t>12/11/2020</w:t>
            </w:r>
          </w:p>
        </w:tc>
      </w:tr>
      <w:tr w:rsidR="009C5BC8" w14:paraId="758127EF"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43D"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43E" w14:textId="77777777" w:rsidR="009C5BC8" w:rsidRDefault="003D4812">
            <w:pPr>
              <w:spacing w:line="240" w:lineRule="auto"/>
              <w:ind w:firstLine="0"/>
            </w:pPr>
            <w:r>
              <w:t>Solo podrá registrar lectores  el administrador registrado en el sistema.</w:t>
            </w:r>
          </w:p>
        </w:tc>
      </w:tr>
      <w:tr w:rsidR="009C5BC8" w14:paraId="76E5F894"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41"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42" w14:textId="77777777" w:rsidR="009C5BC8" w:rsidRDefault="003D4812">
            <w:pPr>
              <w:spacing w:line="240" w:lineRule="auto"/>
              <w:ind w:firstLine="0"/>
            </w:pPr>
            <w:r>
              <w:t>Nombre, apellidos, cédula de identidad, dirección, teléfono, tipo lector</w:t>
            </w:r>
          </w:p>
        </w:tc>
      </w:tr>
      <w:tr w:rsidR="009C5BC8" w14:paraId="6F7E303C" w14:textId="77777777">
        <w:trPr>
          <w:trHeight w:val="293"/>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45"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446"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Iniciar sesión con la cuenta de administrador.</w:t>
            </w:r>
          </w:p>
          <w:p w14:paraId="00000447"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Ingrese los campos correspondientes en el formulario.</w:t>
            </w:r>
          </w:p>
          <w:p w14:paraId="00000448"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Si ingresa correctamente los datos se guardarán</w:t>
            </w:r>
          </w:p>
        </w:tc>
      </w:tr>
      <w:tr w:rsidR="009C5BC8" w14:paraId="570D7258"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4B"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4C"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39E8803F"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4F"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50"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278CC868"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53"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54"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EF0F740"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57" w14:textId="77777777" w:rsidR="009C5BC8" w:rsidRDefault="003D4812">
            <w:pPr>
              <w:spacing w:line="240" w:lineRule="auto"/>
              <w:ind w:firstLine="0"/>
              <w:rPr>
                <w:b/>
              </w:rPr>
            </w:pPr>
            <w:r>
              <w:rPr>
                <w:b/>
              </w:rPr>
              <w:t>Resultados                                                        esperados</w:t>
            </w:r>
          </w:p>
        </w:tc>
        <w:tc>
          <w:tcPr>
            <w:tcW w:w="4048"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458" w14:textId="77777777" w:rsidR="009C5BC8" w:rsidRDefault="003D4812">
            <w:pPr>
              <w:spacing w:line="240" w:lineRule="auto"/>
              <w:ind w:firstLine="0"/>
            </w:pPr>
            <w:r>
              <w:t>Validación de los campos para el correcto ingreso de nuevos lectores</w:t>
            </w:r>
          </w:p>
        </w:tc>
        <w:tc>
          <w:tcPr>
            <w:tcW w:w="1410" w:type="dxa"/>
            <w:vMerge w:val="restart"/>
            <w:tcBorders>
              <w:top w:val="nil"/>
              <w:left w:val="single" w:sz="4" w:space="0" w:color="000000"/>
              <w:bottom w:val="single" w:sz="4" w:space="0" w:color="000000"/>
              <w:right w:val="single" w:sz="4" w:space="0" w:color="000000"/>
            </w:tcBorders>
            <w:shd w:val="clear" w:color="auto" w:fill="B4C6E7"/>
          </w:tcPr>
          <w:p w14:paraId="00000459" w14:textId="77777777" w:rsidR="009C5BC8" w:rsidRDefault="003D4812">
            <w:pPr>
              <w:spacing w:line="240" w:lineRule="auto"/>
              <w:ind w:firstLine="0"/>
            </w:pPr>
            <w:r>
              <w:t xml:space="preserve">Finalizado </w:t>
            </w:r>
          </w:p>
        </w:tc>
        <w:tc>
          <w:tcPr>
            <w:tcW w:w="3128" w:type="dxa"/>
            <w:tcBorders>
              <w:top w:val="nil"/>
              <w:left w:val="nil"/>
              <w:bottom w:val="single" w:sz="4" w:space="0" w:color="000000"/>
              <w:right w:val="single" w:sz="4" w:space="0" w:color="000000"/>
            </w:tcBorders>
            <w:shd w:val="clear" w:color="auto" w:fill="B4C6E7"/>
          </w:tcPr>
          <w:p w14:paraId="0000045A" w14:textId="77777777" w:rsidR="009C5BC8" w:rsidRDefault="003D4812">
            <w:pPr>
              <w:spacing w:line="240" w:lineRule="auto"/>
              <w:ind w:firstLine="0"/>
            </w:pPr>
            <w:r>
              <w:t> </w:t>
            </w:r>
          </w:p>
        </w:tc>
      </w:tr>
      <w:tr w:rsidR="009C5BC8" w14:paraId="5D4A384D"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45B"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45C"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45D"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45E" w14:textId="77777777" w:rsidR="009C5BC8" w:rsidRDefault="003D4812">
            <w:pPr>
              <w:spacing w:line="240" w:lineRule="auto"/>
              <w:ind w:firstLine="0"/>
            </w:pPr>
            <w:r>
              <w:t>Si X</w:t>
            </w:r>
          </w:p>
        </w:tc>
      </w:tr>
      <w:tr w:rsidR="009C5BC8" w14:paraId="035ECAF4"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45F"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460"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461"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462" w14:textId="77777777" w:rsidR="009C5BC8" w:rsidRDefault="003D4812">
            <w:pPr>
              <w:spacing w:line="240" w:lineRule="auto"/>
              <w:ind w:firstLine="0"/>
            </w:pPr>
            <w:r>
              <w:t xml:space="preserve">No  </w:t>
            </w:r>
          </w:p>
        </w:tc>
      </w:tr>
      <w:tr w:rsidR="009C5BC8" w14:paraId="669C921C" w14:textId="77777777">
        <w:trPr>
          <w:trHeight w:val="540"/>
        </w:trPr>
        <w:tc>
          <w:tcPr>
            <w:tcW w:w="1687" w:type="dxa"/>
            <w:tcBorders>
              <w:top w:val="nil"/>
              <w:left w:val="single" w:sz="4" w:space="0" w:color="000000"/>
              <w:bottom w:val="single" w:sz="4" w:space="0" w:color="000000"/>
              <w:right w:val="single" w:sz="4" w:space="0" w:color="000000"/>
            </w:tcBorders>
            <w:shd w:val="clear" w:color="auto" w:fill="4472C4"/>
          </w:tcPr>
          <w:p w14:paraId="00000463"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64" w14:textId="77777777" w:rsidR="009C5BC8" w:rsidRDefault="003D4812">
            <w:pPr>
              <w:spacing w:line="240" w:lineRule="auto"/>
              <w:ind w:firstLine="0"/>
              <w:jc w:val="both"/>
              <w:rPr>
                <w:b/>
              </w:rPr>
            </w:pPr>
            <w:r>
              <w:rPr>
                <w:b/>
              </w:rPr>
              <w:t>Errores: Ninguno.</w:t>
            </w:r>
          </w:p>
        </w:tc>
      </w:tr>
    </w:tbl>
    <w:p w14:paraId="00000467"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468" w14:textId="77777777" w:rsidR="009C5BC8" w:rsidRDefault="003D4812">
      <w:pPr>
        <w:keepNext/>
        <w:pBdr>
          <w:top w:val="nil"/>
          <w:left w:val="nil"/>
          <w:bottom w:val="nil"/>
          <w:right w:val="nil"/>
          <w:between w:val="nil"/>
        </w:pBdr>
        <w:spacing w:after="0"/>
        <w:ind w:left="720" w:firstLine="0"/>
        <w:rPr>
          <w:b/>
          <w:i/>
          <w:color w:val="000000"/>
        </w:rPr>
      </w:pPr>
      <w:bookmarkStart w:id="190" w:name="_heading=h.3u2rp3q" w:colFirst="0" w:colLast="0"/>
      <w:bookmarkEnd w:id="190"/>
      <w:r>
        <w:rPr>
          <w:b/>
          <w:color w:val="000000"/>
        </w:rPr>
        <w:t>Tabla 9</w:t>
      </w:r>
      <w:r>
        <w:rPr>
          <w:b/>
          <w:i/>
          <w:color w:val="000000"/>
        </w:rPr>
        <w:br/>
      </w:r>
      <w:r>
        <w:rPr>
          <w:i/>
          <w:color w:val="000000"/>
        </w:rPr>
        <w:t>Funcionalidad Préstamo de Libros</w:t>
      </w:r>
    </w:p>
    <w:tbl>
      <w:tblPr>
        <w:tblStyle w:val="af9"/>
        <w:tblW w:w="10273" w:type="dxa"/>
        <w:tblInd w:w="0" w:type="dxa"/>
        <w:tblLayout w:type="fixed"/>
        <w:tblLook w:val="0400" w:firstRow="0" w:lastRow="0" w:firstColumn="0" w:lastColumn="0" w:noHBand="0" w:noVBand="1"/>
      </w:tblPr>
      <w:tblGrid>
        <w:gridCol w:w="1687"/>
        <w:gridCol w:w="4048"/>
        <w:gridCol w:w="1410"/>
        <w:gridCol w:w="3128"/>
      </w:tblGrid>
      <w:tr w:rsidR="009C5BC8" w14:paraId="1F9E211A"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469" w14:textId="77777777" w:rsidR="009C5BC8" w:rsidRDefault="003D4812">
            <w:pPr>
              <w:spacing w:line="240" w:lineRule="auto"/>
              <w:ind w:firstLine="0"/>
              <w:rPr>
                <w:b/>
              </w:rPr>
            </w:pPr>
            <w:r>
              <w:rPr>
                <w:b/>
              </w:rPr>
              <w:t>Escenario : Préstamo de Libros</w:t>
            </w:r>
          </w:p>
        </w:tc>
      </w:tr>
      <w:tr w:rsidR="009C5BC8" w14:paraId="1068AFA0"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6D"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46E" w14:textId="77777777" w:rsidR="009C5BC8" w:rsidRDefault="003D4812">
            <w:pPr>
              <w:spacing w:line="240" w:lineRule="auto"/>
              <w:ind w:firstLine="0"/>
            </w:pPr>
            <w:r>
              <w:t>Sistema Web Bibliotecario</w:t>
            </w:r>
          </w:p>
        </w:tc>
      </w:tr>
      <w:tr w:rsidR="009C5BC8" w14:paraId="1B26440D" w14:textId="77777777">
        <w:trPr>
          <w:trHeight w:val="451"/>
        </w:trPr>
        <w:tc>
          <w:tcPr>
            <w:tcW w:w="1687" w:type="dxa"/>
            <w:tcBorders>
              <w:top w:val="nil"/>
              <w:left w:val="single" w:sz="4" w:space="0" w:color="000000"/>
              <w:bottom w:val="single" w:sz="4" w:space="0" w:color="000000"/>
              <w:right w:val="nil"/>
            </w:tcBorders>
            <w:shd w:val="clear" w:color="auto" w:fill="4472C4"/>
          </w:tcPr>
          <w:p w14:paraId="00000471" w14:textId="77777777" w:rsidR="009C5BC8" w:rsidRDefault="003D4812">
            <w:pPr>
              <w:spacing w:line="240" w:lineRule="auto"/>
              <w:ind w:firstLine="0"/>
              <w:rPr>
                <w:b/>
              </w:rPr>
            </w:pPr>
            <w:r>
              <w:rPr>
                <w:b/>
              </w:rPr>
              <w:t>Responsable</w:t>
            </w:r>
          </w:p>
        </w:tc>
        <w:tc>
          <w:tcPr>
            <w:tcW w:w="4048" w:type="dxa"/>
            <w:tcBorders>
              <w:top w:val="single" w:sz="4" w:space="0" w:color="000000"/>
              <w:left w:val="single" w:sz="4" w:space="0" w:color="000000"/>
              <w:bottom w:val="single" w:sz="4" w:space="0" w:color="000000"/>
              <w:right w:val="single" w:sz="4" w:space="0" w:color="000000"/>
            </w:tcBorders>
            <w:shd w:val="clear" w:color="auto" w:fill="D9E2F3"/>
          </w:tcPr>
          <w:p w14:paraId="00000472" w14:textId="77777777" w:rsidR="009C5BC8" w:rsidRDefault="003D4812">
            <w:pPr>
              <w:spacing w:line="240" w:lineRule="auto"/>
              <w:ind w:firstLine="0"/>
            </w:pPr>
            <w:r>
              <w:t>Ing. Luis Miguel Yanchatipan Molina</w:t>
            </w:r>
          </w:p>
        </w:tc>
        <w:tc>
          <w:tcPr>
            <w:tcW w:w="1410" w:type="dxa"/>
            <w:tcBorders>
              <w:top w:val="nil"/>
              <w:left w:val="nil"/>
              <w:bottom w:val="single" w:sz="4" w:space="0" w:color="000000"/>
              <w:right w:val="single" w:sz="4" w:space="0" w:color="000000"/>
            </w:tcBorders>
            <w:shd w:val="clear" w:color="auto" w:fill="D9E2F3"/>
          </w:tcPr>
          <w:p w14:paraId="00000473" w14:textId="77777777" w:rsidR="009C5BC8" w:rsidRDefault="003D4812">
            <w:pPr>
              <w:spacing w:line="240" w:lineRule="auto"/>
              <w:ind w:firstLine="0"/>
            </w:pPr>
            <w:r>
              <w:t xml:space="preserve">Fecha </w:t>
            </w:r>
          </w:p>
        </w:tc>
        <w:tc>
          <w:tcPr>
            <w:tcW w:w="3128" w:type="dxa"/>
            <w:tcBorders>
              <w:top w:val="nil"/>
              <w:left w:val="nil"/>
              <w:bottom w:val="single" w:sz="4" w:space="0" w:color="000000"/>
              <w:right w:val="single" w:sz="4" w:space="0" w:color="000000"/>
            </w:tcBorders>
            <w:shd w:val="clear" w:color="auto" w:fill="D9E2F3"/>
          </w:tcPr>
          <w:p w14:paraId="00000474" w14:textId="77777777" w:rsidR="009C5BC8" w:rsidRDefault="003D4812">
            <w:pPr>
              <w:spacing w:line="240" w:lineRule="auto"/>
              <w:ind w:firstLine="0"/>
            </w:pPr>
            <w:r>
              <w:t>12/11/2020</w:t>
            </w:r>
          </w:p>
        </w:tc>
      </w:tr>
      <w:tr w:rsidR="009C5BC8" w14:paraId="260D5FAC"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475"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476" w14:textId="77777777" w:rsidR="009C5BC8" w:rsidRDefault="003D4812">
            <w:pPr>
              <w:spacing w:line="240" w:lineRule="auto"/>
              <w:ind w:firstLine="0"/>
            </w:pPr>
            <w:r>
              <w:t>Solo podrá realizar prestamos el administrador registrado en el sistema.</w:t>
            </w:r>
          </w:p>
        </w:tc>
      </w:tr>
      <w:tr w:rsidR="009C5BC8" w14:paraId="6A1BFEC2"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79"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7A" w14:textId="77777777" w:rsidR="009C5BC8" w:rsidRDefault="003D4812">
            <w:pPr>
              <w:spacing w:line="240" w:lineRule="auto"/>
              <w:ind w:firstLine="0"/>
            </w:pPr>
            <w:r>
              <w:t>Cédula de identidad del lector, fecha del préstamo</w:t>
            </w:r>
          </w:p>
        </w:tc>
      </w:tr>
      <w:tr w:rsidR="009C5BC8" w14:paraId="4F0937EF"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7D"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47E"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Iniciar sesión con la cuenta de administrador.</w:t>
            </w:r>
          </w:p>
          <w:p w14:paraId="0000047F"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Selecciones el libro que desea realizar el préstamo.</w:t>
            </w:r>
          </w:p>
          <w:p w14:paraId="00000480"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Ingrese el número de cédula del lector en el formulario.</w:t>
            </w:r>
          </w:p>
          <w:p w14:paraId="00000481"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Si el lector existe se realizará el préstamo dentro del sistema</w:t>
            </w:r>
          </w:p>
          <w:p w14:paraId="00000482"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Si el lector no existe se re direccionará al módulo de registro de nuevo lector.</w:t>
            </w:r>
          </w:p>
        </w:tc>
      </w:tr>
      <w:tr w:rsidR="009C5BC8" w14:paraId="2FB3B566"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85"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86"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1C42E146"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89"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8A"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4CC8FE64"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8D"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8E"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5D41280"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91" w14:textId="77777777" w:rsidR="009C5BC8" w:rsidRDefault="003D4812">
            <w:pPr>
              <w:spacing w:line="240" w:lineRule="auto"/>
              <w:ind w:firstLine="0"/>
              <w:rPr>
                <w:b/>
              </w:rPr>
            </w:pPr>
            <w:r>
              <w:rPr>
                <w:b/>
              </w:rPr>
              <w:t>Resultados                                                        esperados</w:t>
            </w:r>
          </w:p>
        </w:tc>
        <w:tc>
          <w:tcPr>
            <w:tcW w:w="4048"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492" w14:textId="77777777" w:rsidR="009C5BC8" w:rsidRDefault="003D4812">
            <w:pPr>
              <w:spacing w:line="240" w:lineRule="auto"/>
              <w:ind w:firstLine="0"/>
            </w:pPr>
            <w:r>
              <w:t>Validación de lector existente y e ingreso del préstamo al sistema</w:t>
            </w:r>
          </w:p>
        </w:tc>
        <w:tc>
          <w:tcPr>
            <w:tcW w:w="1410" w:type="dxa"/>
            <w:vMerge w:val="restart"/>
            <w:tcBorders>
              <w:top w:val="nil"/>
              <w:left w:val="single" w:sz="4" w:space="0" w:color="000000"/>
              <w:bottom w:val="single" w:sz="4" w:space="0" w:color="000000"/>
              <w:right w:val="single" w:sz="4" w:space="0" w:color="000000"/>
            </w:tcBorders>
            <w:shd w:val="clear" w:color="auto" w:fill="B4C6E7"/>
          </w:tcPr>
          <w:p w14:paraId="00000493" w14:textId="77777777" w:rsidR="009C5BC8" w:rsidRDefault="003D4812">
            <w:pPr>
              <w:spacing w:line="240" w:lineRule="auto"/>
              <w:ind w:firstLine="0"/>
            </w:pPr>
            <w:r>
              <w:t xml:space="preserve">Cumplido </w:t>
            </w:r>
          </w:p>
        </w:tc>
        <w:tc>
          <w:tcPr>
            <w:tcW w:w="3128" w:type="dxa"/>
            <w:tcBorders>
              <w:top w:val="nil"/>
              <w:left w:val="nil"/>
              <w:bottom w:val="single" w:sz="4" w:space="0" w:color="000000"/>
              <w:right w:val="single" w:sz="4" w:space="0" w:color="000000"/>
            </w:tcBorders>
            <w:shd w:val="clear" w:color="auto" w:fill="B4C6E7"/>
          </w:tcPr>
          <w:p w14:paraId="00000494" w14:textId="77777777" w:rsidR="009C5BC8" w:rsidRDefault="003D4812">
            <w:pPr>
              <w:spacing w:line="240" w:lineRule="auto"/>
              <w:ind w:firstLine="0"/>
            </w:pPr>
            <w:r>
              <w:t> </w:t>
            </w:r>
          </w:p>
        </w:tc>
      </w:tr>
      <w:tr w:rsidR="009C5BC8" w14:paraId="43D69FFA"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495"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496"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497"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498" w14:textId="77777777" w:rsidR="009C5BC8" w:rsidRDefault="003D4812">
            <w:pPr>
              <w:spacing w:line="240" w:lineRule="auto"/>
              <w:ind w:firstLine="0"/>
            </w:pPr>
            <w:r>
              <w:t>Si X</w:t>
            </w:r>
          </w:p>
        </w:tc>
      </w:tr>
      <w:tr w:rsidR="009C5BC8" w14:paraId="1BC40DBE"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499"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49A"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49B"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49C" w14:textId="77777777" w:rsidR="009C5BC8" w:rsidRDefault="003D4812">
            <w:pPr>
              <w:spacing w:line="240" w:lineRule="auto"/>
              <w:ind w:firstLine="0"/>
            </w:pPr>
            <w:r>
              <w:t xml:space="preserve">No  </w:t>
            </w:r>
          </w:p>
        </w:tc>
      </w:tr>
      <w:tr w:rsidR="009C5BC8" w14:paraId="4B4FF648"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49D"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9E" w14:textId="77777777" w:rsidR="009C5BC8" w:rsidRDefault="003D4812">
            <w:pPr>
              <w:spacing w:line="240" w:lineRule="auto"/>
              <w:ind w:firstLine="0"/>
              <w:jc w:val="both"/>
              <w:rPr>
                <w:b/>
              </w:rPr>
            </w:pPr>
            <w:r>
              <w:rPr>
                <w:b/>
              </w:rPr>
              <w:t>Errores: Ninguno.</w:t>
            </w:r>
          </w:p>
        </w:tc>
      </w:tr>
    </w:tbl>
    <w:p w14:paraId="000004A1"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4A2" w14:textId="77777777" w:rsidR="009C5BC8" w:rsidRDefault="003D4812">
      <w:pPr>
        <w:keepNext/>
        <w:pBdr>
          <w:top w:val="nil"/>
          <w:left w:val="nil"/>
          <w:bottom w:val="nil"/>
          <w:right w:val="nil"/>
          <w:between w:val="nil"/>
        </w:pBdr>
        <w:spacing w:after="0"/>
        <w:ind w:left="720" w:firstLine="0"/>
        <w:rPr>
          <w:i/>
          <w:color w:val="000000"/>
        </w:rPr>
      </w:pPr>
      <w:bookmarkStart w:id="191" w:name="_heading=h.2981zbj" w:colFirst="0" w:colLast="0"/>
      <w:bookmarkEnd w:id="191"/>
      <w:r>
        <w:rPr>
          <w:b/>
          <w:color w:val="000000"/>
        </w:rPr>
        <w:t>Tabla 10</w:t>
      </w:r>
      <w:r>
        <w:rPr>
          <w:b/>
          <w:i/>
          <w:color w:val="000000"/>
        </w:rPr>
        <w:br/>
        <w:t xml:space="preserve"> </w:t>
      </w:r>
      <w:r>
        <w:rPr>
          <w:i/>
          <w:color w:val="000000"/>
        </w:rPr>
        <w:t>Funcionalidad Devolución de Libros</w:t>
      </w:r>
    </w:p>
    <w:tbl>
      <w:tblPr>
        <w:tblStyle w:val="afa"/>
        <w:tblW w:w="10272" w:type="dxa"/>
        <w:tblInd w:w="0" w:type="dxa"/>
        <w:tblLayout w:type="fixed"/>
        <w:tblLook w:val="0400" w:firstRow="0" w:lastRow="0" w:firstColumn="0" w:lastColumn="0" w:noHBand="0" w:noVBand="1"/>
      </w:tblPr>
      <w:tblGrid>
        <w:gridCol w:w="1686"/>
        <w:gridCol w:w="4189"/>
        <w:gridCol w:w="1408"/>
        <w:gridCol w:w="2989"/>
      </w:tblGrid>
      <w:tr w:rsidR="009C5BC8" w14:paraId="55A81434"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4A3" w14:textId="77777777" w:rsidR="009C5BC8" w:rsidRDefault="003D4812">
            <w:pPr>
              <w:spacing w:line="240" w:lineRule="auto"/>
              <w:ind w:firstLine="0"/>
              <w:rPr>
                <w:b/>
              </w:rPr>
            </w:pPr>
            <w:r>
              <w:rPr>
                <w:b/>
              </w:rPr>
              <w:t>Escenario : Devolución de Libros</w:t>
            </w:r>
          </w:p>
        </w:tc>
      </w:tr>
      <w:tr w:rsidR="009C5BC8" w14:paraId="2C1BE5E2"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A7"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4A8" w14:textId="77777777" w:rsidR="009C5BC8" w:rsidRDefault="003D4812">
            <w:pPr>
              <w:spacing w:line="240" w:lineRule="auto"/>
              <w:ind w:firstLine="0"/>
            </w:pPr>
            <w:r>
              <w:t>Sistema Web Bibliotecario</w:t>
            </w:r>
          </w:p>
        </w:tc>
      </w:tr>
      <w:tr w:rsidR="009C5BC8" w14:paraId="454EE485" w14:textId="77777777">
        <w:trPr>
          <w:trHeight w:val="451"/>
        </w:trPr>
        <w:tc>
          <w:tcPr>
            <w:tcW w:w="1687" w:type="dxa"/>
            <w:tcBorders>
              <w:top w:val="nil"/>
              <w:left w:val="single" w:sz="4" w:space="0" w:color="000000"/>
              <w:bottom w:val="single" w:sz="4" w:space="0" w:color="000000"/>
              <w:right w:val="nil"/>
            </w:tcBorders>
            <w:shd w:val="clear" w:color="auto" w:fill="4472C4"/>
          </w:tcPr>
          <w:p w14:paraId="000004AB" w14:textId="77777777" w:rsidR="009C5BC8" w:rsidRDefault="003D4812">
            <w:pPr>
              <w:spacing w:line="240" w:lineRule="auto"/>
              <w:ind w:firstLine="0"/>
              <w:rPr>
                <w:b/>
              </w:rPr>
            </w:pPr>
            <w:r>
              <w:rPr>
                <w:b/>
              </w:rPr>
              <w:t>Responsable</w:t>
            </w:r>
          </w:p>
        </w:tc>
        <w:tc>
          <w:tcPr>
            <w:tcW w:w="4189" w:type="dxa"/>
            <w:tcBorders>
              <w:top w:val="single" w:sz="4" w:space="0" w:color="000000"/>
              <w:left w:val="single" w:sz="4" w:space="0" w:color="000000"/>
              <w:bottom w:val="single" w:sz="4" w:space="0" w:color="000000"/>
              <w:right w:val="single" w:sz="4" w:space="0" w:color="000000"/>
            </w:tcBorders>
            <w:shd w:val="clear" w:color="auto" w:fill="D9E2F3"/>
          </w:tcPr>
          <w:p w14:paraId="000004AC" w14:textId="77777777" w:rsidR="009C5BC8" w:rsidRDefault="003D4812">
            <w:pPr>
              <w:spacing w:line="240" w:lineRule="auto"/>
              <w:ind w:firstLine="0"/>
            </w:pPr>
            <w:r>
              <w:t>Ing. Luis Miguel Yanchatipan Molina</w:t>
            </w:r>
          </w:p>
        </w:tc>
        <w:tc>
          <w:tcPr>
            <w:tcW w:w="1408" w:type="dxa"/>
            <w:tcBorders>
              <w:top w:val="nil"/>
              <w:left w:val="nil"/>
              <w:bottom w:val="single" w:sz="4" w:space="0" w:color="000000"/>
              <w:right w:val="single" w:sz="4" w:space="0" w:color="000000"/>
            </w:tcBorders>
            <w:shd w:val="clear" w:color="auto" w:fill="D9E2F3"/>
          </w:tcPr>
          <w:p w14:paraId="000004AD" w14:textId="77777777" w:rsidR="009C5BC8" w:rsidRDefault="003D4812">
            <w:pPr>
              <w:spacing w:line="240" w:lineRule="auto"/>
              <w:ind w:firstLine="0"/>
            </w:pPr>
            <w:r>
              <w:t xml:space="preserve">Fecha </w:t>
            </w:r>
          </w:p>
        </w:tc>
        <w:tc>
          <w:tcPr>
            <w:tcW w:w="2989" w:type="dxa"/>
            <w:tcBorders>
              <w:top w:val="nil"/>
              <w:left w:val="nil"/>
              <w:bottom w:val="single" w:sz="4" w:space="0" w:color="000000"/>
              <w:right w:val="single" w:sz="4" w:space="0" w:color="000000"/>
            </w:tcBorders>
            <w:shd w:val="clear" w:color="auto" w:fill="D9E2F3"/>
          </w:tcPr>
          <w:p w14:paraId="000004AE" w14:textId="77777777" w:rsidR="009C5BC8" w:rsidRDefault="003D4812">
            <w:pPr>
              <w:spacing w:line="240" w:lineRule="auto"/>
              <w:ind w:firstLine="0"/>
            </w:pPr>
            <w:r>
              <w:t>12/11/2020</w:t>
            </w:r>
          </w:p>
        </w:tc>
      </w:tr>
      <w:tr w:rsidR="009C5BC8" w14:paraId="7EA19ED9"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4AF"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4B0" w14:textId="77777777" w:rsidR="009C5BC8" w:rsidRDefault="003D4812">
            <w:pPr>
              <w:spacing w:line="240" w:lineRule="auto"/>
              <w:ind w:firstLine="0"/>
            </w:pPr>
            <w:r>
              <w:t>Solo podrá realizar la devolución de libros el administrador registrado en el sistema.</w:t>
            </w:r>
          </w:p>
        </w:tc>
      </w:tr>
      <w:tr w:rsidR="009C5BC8" w14:paraId="1957F78D"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4B3" w14:textId="77777777" w:rsidR="009C5BC8" w:rsidRDefault="003D4812">
            <w:pPr>
              <w:spacing w:line="240" w:lineRule="auto"/>
              <w:ind w:firstLine="0"/>
              <w:rPr>
                <w:b/>
              </w:rPr>
            </w:pPr>
            <w:r>
              <w:rPr>
                <w:b/>
              </w:rPr>
              <w:lastRenderedPageBreak/>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B4" w14:textId="77777777" w:rsidR="009C5BC8" w:rsidRDefault="003D4812">
            <w:pPr>
              <w:spacing w:line="240" w:lineRule="auto"/>
              <w:ind w:firstLine="0"/>
            </w:pPr>
            <w:r>
              <w:t>Título libro, Opcional (nombres, apellidos del lector).</w:t>
            </w:r>
          </w:p>
        </w:tc>
      </w:tr>
      <w:tr w:rsidR="009C5BC8" w14:paraId="5EC0947E" w14:textId="77777777">
        <w:trPr>
          <w:trHeight w:val="293"/>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B7"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4B8"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Iniciar sesión con la cuenta de administrador.</w:t>
            </w:r>
          </w:p>
          <w:p w14:paraId="000004B9"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Realizar una búsqueda entre los préstamos con el título del libro.</w:t>
            </w:r>
          </w:p>
          <w:p w14:paraId="000004BA"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Realizar la devolución del libro</w:t>
            </w:r>
          </w:p>
        </w:tc>
      </w:tr>
      <w:tr w:rsidR="009C5BC8" w14:paraId="1D0D8F6D"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BD"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BE"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2C44006C"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C1"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C2"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47D0EF13"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4C5"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4C6"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35707C74"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4C9" w14:textId="77777777" w:rsidR="009C5BC8" w:rsidRDefault="003D4812">
            <w:pPr>
              <w:spacing w:line="240" w:lineRule="auto"/>
              <w:ind w:firstLine="0"/>
              <w:rPr>
                <w:b/>
              </w:rPr>
            </w:pPr>
            <w:r>
              <w:rPr>
                <w:b/>
              </w:rPr>
              <w:t>Resultados                                                        esperados</w:t>
            </w:r>
          </w:p>
        </w:tc>
        <w:tc>
          <w:tcPr>
            <w:tcW w:w="4189"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4CA" w14:textId="77777777" w:rsidR="009C5BC8" w:rsidRDefault="003D4812">
            <w:pPr>
              <w:spacing w:line="240" w:lineRule="auto"/>
              <w:ind w:firstLine="0"/>
            </w:pPr>
            <w:r>
              <w:t xml:space="preserve">Devolución del libro correctamente </w:t>
            </w:r>
          </w:p>
        </w:tc>
        <w:tc>
          <w:tcPr>
            <w:tcW w:w="1408" w:type="dxa"/>
            <w:vMerge w:val="restart"/>
            <w:tcBorders>
              <w:top w:val="nil"/>
              <w:left w:val="single" w:sz="4" w:space="0" w:color="000000"/>
              <w:bottom w:val="single" w:sz="4" w:space="0" w:color="000000"/>
              <w:right w:val="single" w:sz="4" w:space="0" w:color="000000"/>
            </w:tcBorders>
            <w:shd w:val="clear" w:color="auto" w:fill="B4C6E7"/>
          </w:tcPr>
          <w:p w14:paraId="000004CB" w14:textId="77777777" w:rsidR="009C5BC8" w:rsidRDefault="003D4812">
            <w:pPr>
              <w:spacing w:line="240" w:lineRule="auto"/>
              <w:ind w:firstLine="0"/>
            </w:pPr>
            <w:r>
              <w:t>Cumplido</w:t>
            </w:r>
          </w:p>
        </w:tc>
        <w:tc>
          <w:tcPr>
            <w:tcW w:w="2989" w:type="dxa"/>
            <w:tcBorders>
              <w:top w:val="nil"/>
              <w:left w:val="nil"/>
              <w:bottom w:val="single" w:sz="4" w:space="0" w:color="000000"/>
              <w:right w:val="single" w:sz="4" w:space="0" w:color="000000"/>
            </w:tcBorders>
            <w:shd w:val="clear" w:color="auto" w:fill="B4C6E7"/>
          </w:tcPr>
          <w:p w14:paraId="000004CC" w14:textId="77777777" w:rsidR="009C5BC8" w:rsidRDefault="003D4812">
            <w:pPr>
              <w:spacing w:line="240" w:lineRule="auto"/>
              <w:ind w:firstLine="0"/>
            </w:pPr>
            <w:r>
              <w:t> </w:t>
            </w:r>
          </w:p>
        </w:tc>
      </w:tr>
      <w:tr w:rsidR="009C5BC8" w14:paraId="37632BBC"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4CD" w14:textId="77777777" w:rsidR="009C5BC8" w:rsidRDefault="009C5BC8">
            <w:pPr>
              <w:widowControl w:val="0"/>
              <w:pBdr>
                <w:top w:val="nil"/>
                <w:left w:val="nil"/>
                <w:bottom w:val="nil"/>
                <w:right w:val="nil"/>
                <w:between w:val="nil"/>
              </w:pBdr>
              <w:spacing w:line="276" w:lineRule="auto"/>
              <w:ind w:firstLine="0"/>
              <w:jc w:val="left"/>
            </w:pPr>
          </w:p>
        </w:tc>
        <w:tc>
          <w:tcPr>
            <w:tcW w:w="4189" w:type="dxa"/>
            <w:vMerge/>
            <w:tcBorders>
              <w:top w:val="single" w:sz="4" w:space="0" w:color="000000"/>
              <w:left w:val="single" w:sz="4" w:space="0" w:color="000000"/>
              <w:bottom w:val="single" w:sz="4" w:space="0" w:color="000000"/>
              <w:right w:val="single" w:sz="4" w:space="0" w:color="000000"/>
            </w:tcBorders>
            <w:shd w:val="clear" w:color="auto" w:fill="B4C6E7"/>
          </w:tcPr>
          <w:p w14:paraId="000004CE" w14:textId="77777777" w:rsidR="009C5BC8" w:rsidRDefault="009C5BC8">
            <w:pPr>
              <w:widowControl w:val="0"/>
              <w:pBdr>
                <w:top w:val="nil"/>
                <w:left w:val="nil"/>
                <w:bottom w:val="nil"/>
                <w:right w:val="nil"/>
                <w:between w:val="nil"/>
              </w:pBdr>
              <w:spacing w:line="276" w:lineRule="auto"/>
              <w:ind w:firstLine="0"/>
              <w:jc w:val="left"/>
            </w:pPr>
          </w:p>
        </w:tc>
        <w:tc>
          <w:tcPr>
            <w:tcW w:w="1408" w:type="dxa"/>
            <w:vMerge/>
            <w:tcBorders>
              <w:top w:val="nil"/>
              <w:left w:val="single" w:sz="4" w:space="0" w:color="000000"/>
              <w:bottom w:val="single" w:sz="4" w:space="0" w:color="000000"/>
              <w:right w:val="single" w:sz="4" w:space="0" w:color="000000"/>
            </w:tcBorders>
            <w:shd w:val="clear" w:color="auto" w:fill="B4C6E7"/>
          </w:tcPr>
          <w:p w14:paraId="000004CF" w14:textId="77777777" w:rsidR="009C5BC8" w:rsidRDefault="009C5BC8">
            <w:pPr>
              <w:widowControl w:val="0"/>
              <w:pBdr>
                <w:top w:val="nil"/>
                <w:left w:val="nil"/>
                <w:bottom w:val="nil"/>
                <w:right w:val="nil"/>
                <w:between w:val="nil"/>
              </w:pBdr>
              <w:spacing w:line="276" w:lineRule="auto"/>
              <w:ind w:firstLine="0"/>
              <w:jc w:val="left"/>
            </w:pPr>
          </w:p>
        </w:tc>
        <w:tc>
          <w:tcPr>
            <w:tcW w:w="2989" w:type="dxa"/>
            <w:tcBorders>
              <w:top w:val="nil"/>
              <w:left w:val="nil"/>
              <w:bottom w:val="single" w:sz="4" w:space="0" w:color="000000"/>
              <w:right w:val="single" w:sz="4" w:space="0" w:color="000000"/>
            </w:tcBorders>
            <w:shd w:val="clear" w:color="auto" w:fill="B4C6E7"/>
          </w:tcPr>
          <w:p w14:paraId="000004D0" w14:textId="77777777" w:rsidR="009C5BC8" w:rsidRDefault="003D4812">
            <w:pPr>
              <w:spacing w:line="240" w:lineRule="auto"/>
              <w:ind w:firstLine="0"/>
            </w:pPr>
            <w:r>
              <w:t>Si X</w:t>
            </w:r>
          </w:p>
        </w:tc>
      </w:tr>
      <w:tr w:rsidR="009C5BC8" w14:paraId="72918A9C"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4D1" w14:textId="77777777" w:rsidR="009C5BC8" w:rsidRDefault="009C5BC8">
            <w:pPr>
              <w:widowControl w:val="0"/>
              <w:pBdr>
                <w:top w:val="nil"/>
                <w:left w:val="nil"/>
                <w:bottom w:val="nil"/>
                <w:right w:val="nil"/>
                <w:between w:val="nil"/>
              </w:pBdr>
              <w:spacing w:line="276" w:lineRule="auto"/>
              <w:ind w:firstLine="0"/>
              <w:jc w:val="left"/>
            </w:pPr>
          </w:p>
        </w:tc>
        <w:tc>
          <w:tcPr>
            <w:tcW w:w="4189" w:type="dxa"/>
            <w:vMerge/>
            <w:tcBorders>
              <w:top w:val="single" w:sz="4" w:space="0" w:color="000000"/>
              <w:left w:val="single" w:sz="4" w:space="0" w:color="000000"/>
              <w:bottom w:val="single" w:sz="4" w:space="0" w:color="000000"/>
              <w:right w:val="single" w:sz="4" w:space="0" w:color="000000"/>
            </w:tcBorders>
            <w:shd w:val="clear" w:color="auto" w:fill="B4C6E7"/>
          </w:tcPr>
          <w:p w14:paraId="000004D2" w14:textId="77777777" w:rsidR="009C5BC8" w:rsidRDefault="009C5BC8">
            <w:pPr>
              <w:widowControl w:val="0"/>
              <w:pBdr>
                <w:top w:val="nil"/>
                <w:left w:val="nil"/>
                <w:bottom w:val="nil"/>
                <w:right w:val="nil"/>
                <w:between w:val="nil"/>
              </w:pBdr>
              <w:spacing w:line="276" w:lineRule="auto"/>
              <w:ind w:firstLine="0"/>
              <w:jc w:val="left"/>
            </w:pPr>
          </w:p>
        </w:tc>
        <w:tc>
          <w:tcPr>
            <w:tcW w:w="1408" w:type="dxa"/>
            <w:vMerge/>
            <w:tcBorders>
              <w:top w:val="nil"/>
              <w:left w:val="single" w:sz="4" w:space="0" w:color="000000"/>
              <w:bottom w:val="single" w:sz="4" w:space="0" w:color="000000"/>
              <w:right w:val="single" w:sz="4" w:space="0" w:color="000000"/>
            </w:tcBorders>
            <w:shd w:val="clear" w:color="auto" w:fill="B4C6E7"/>
          </w:tcPr>
          <w:p w14:paraId="000004D3" w14:textId="77777777" w:rsidR="009C5BC8" w:rsidRDefault="009C5BC8">
            <w:pPr>
              <w:widowControl w:val="0"/>
              <w:pBdr>
                <w:top w:val="nil"/>
                <w:left w:val="nil"/>
                <w:bottom w:val="nil"/>
                <w:right w:val="nil"/>
                <w:between w:val="nil"/>
              </w:pBdr>
              <w:spacing w:line="276" w:lineRule="auto"/>
              <w:ind w:firstLine="0"/>
              <w:jc w:val="left"/>
            </w:pPr>
          </w:p>
        </w:tc>
        <w:tc>
          <w:tcPr>
            <w:tcW w:w="2989" w:type="dxa"/>
            <w:tcBorders>
              <w:top w:val="nil"/>
              <w:left w:val="nil"/>
              <w:bottom w:val="single" w:sz="4" w:space="0" w:color="000000"/>
              <w:right w:val="single" w:sz="4" w:space="0" w:color="000000"/>
            </w:tcBorders>
            <w:shd w:val="clear" w:color="auto" w:fill="B4C6E7"/>
          </w:tcPr>
          <w:p w14:paraId="000004D4" w14:textId="77777777" w:rsidR="009C5BC8" w:rsidRDefault="003D4812">
            <w:pPr>
              <w:spacing w:line="240" w:lineRule="auto"/>
              <w:ind w:firstLine="0"/>
            </w:pPr>
            <w:r>
              <w:t xml:space="preserve">No  </w:t>
            </w:r>
          </w:p>
        </w:tc>
      </w:tr>
      <w:tr w:rsidR="009C5BC8" w14:paraId="547F6F2B"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4D5"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4D6" w14:textId="77777777" w:rsidR="009C5BC8" w:rsidRDefault="003D4812">
            <w:pPr>
              <w:spacing w:line="240" w:lineRule="auto"/>
              <w:ind w:firstLine="0"/>
              <w:jc w:val="both"/>
              <w:rPr>
                <w:b/>
              </w:rPr>
            </w:pPr>
            <w:r>
              <w:rPr>
                <w:b/>
              </w:rPr>
              <w:t>Errores: Ninguno.</w:t>
            </w:r>
          </w:p>
        </w:tc>
      </w:tr>
    </w:tbl>
    <w:p w14:paraId="000004D9" w14:textId="77777777" w:rsidR="009C5BC8" w:rsidRDefault="003D4812">
      <w:pPr>
        <w:pBdr>
          <w:top w:val="nil"/>
          <w:left w:val="nil"/>
          <w:bottom w:val="nil"/>
          <w:right w:val="nil"/>
          <w:between w:val="nil"/>
        </w:pBdr>
        <w:spacing w:after="0"/>
        <w:ind w:left="720" w:firstLine="0"/>
        <w:rPr>
          <w:color w:val="000000"/>
          <w:sz w:val="20"/>
          <w:szCs w:val="20"/>
        </w:rPr>
      </w:pPr>
      <w:r>
        <w:rPr>
          <w:color w:val="000000"/>
          <w:sz w:val="20"/>
          <w:szCs w:val="20"/>
        </w:rPr>
        <w:t>Fuente: Propia</w:t>
      </w:r>
    </w:p>
    <w:p w14:paraId="000004DA"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192" w:name="_heading=h.odc9jc" w:colFirst="0" w:colLast="0"/>
      <w:bookmarkEnd w:id="192"/>
      <w:r>
        <w:rPr>
          <w:b/>
          <w:color w:val="000000"/>
        </w:rPr>
        <w:t>CONCLUSIONES Y RECOMENDACIONES</w:t>
      </w:r>
    </w:p>
    <w:p w14:paraId="000004DB" w14:textId="77777777" w:rsidR="009C5BC8" w:rsidRDefault="003D4812">
      <w:pPr>
        <w:keepNext/>
        <w:keepLines/>
        <w:numPr>
          <w:ilvl w:val="1"/>
          <w:numId w:val="29"/>
        </w:numPr>
        <w:pBdr>
          <w:top w:val="nil"/>
          <w:left w:val="nil"/>
          <w:bottom w:val="nil"/>
          <w:right w:val="nil"/>
          <w:between w:val="nil"/>
        </w:pBdr>
        <w:spacing w:before="40" w:after="0"/>
        <w:rPr>
          <w:b/>
          <w:color w:val="000000"/>
        </w:rPr>
      </w:pPr>
      <w:bookmarkStart w:id="193" w:name="_heading=h.38czs75" w:colFirst="0" w:colLast="0"/>
      <w:bookmarkEnd w:id="193"/>
      <w:r>
        <w:rPr>
          <w:b/>
          <w:color w:val="000000"/>
        </w:rPr>
        <w:t>Conclusiones</w:t>
      </w:r>
    </w:p>
    <w:p w14:paraId="000004DC" w14:textId="77777777" w:rsidR="009C5BC8" w:rsidRDefault="003D4812">
      <w:pPr>
        <w:numPr>
          <w:ilvl w:val="0"/>
          <w:numId w:val="20"/>
        </w:numPr>
        <w:pBdr>
          <w:top w:val="nil"/>
          <w:left w:val="nil"/>
          <w:bottom w:val="nil"/>
          <w:right w:val="nil"/>
          <w:between w:val="nil"/>
        </w:pBdr>
        <w:tabs>
          <w:tab w:val="center" w:pos="4252"/>
          <w:tab w:val="right" w:pos="8504"/>
        </w:tabs>
        <w:spacing w:after="0"/>
      </w:pPr>
      <w:r>
        <w:rPr>
          <w:color w:val="000000"/>
        </w:rPr>
        <w:t xml:space="preserve">El </w:t>
      </w:r>
      <w:r>
        <w:rPr>
          <w:color w:val="000000"/>
          <w:highlight w:val="yellow"/>
        </w:rPr>
        <w:t>sistema web</w:t>
      </w:r>
      <w:r>
        <w:rPr>
          <w:color w:val="000000"/>
        </w:rPr>
        <w:t xml:space="preserve">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14:paraId="000004DD" w14:textId="77777777" w:rsidR="009C5BC8" w:rsidRDefault="003D4812">
      <w:pPr>
        <w:numPr>
          <w:ilvl w:val="0"/>
          <w:numId w:val="20"/>
        </w:numPr>
        <w:pBdr>
          <w:top w:val="nil"/>
          <w:left w:val="nil"/>
          <w:bottom w:val="nil"/>
          <w:right w:val="nil"/>
          <w:between w:val="nil"/>
        </w:pBdr>
        <w:tabs>
          <w:tab w:val="center" w:pos="4252"/>
          <w:tab w:val="right" w:pos="8504"/>
        </w:tabs>
        <w:spacing w:after="0"/>
      </w:pPr>
      <w:r>
        <w:rPr>
          <w:color w:val="000000"/>
        </w:rPr>
        <w:t xml:space="preserve">El </w:t>
      </w:r>
      <w:r>
        <w:rPr>
          <w:color w:val="000000"/>
          <w:highlight w:val="yellow"/>
        </w:rPr>
        <w:t>sistema web</w:t>
      </w:r>
      <w:r>
        <w:rPr>
          <w:color w:val="000000"/>
        </w:rPr>
        <w:t xml:space="preserve"> es de gran ayuda para el administrador ya que tiene una interfaz muy intuitiva, además le será muy útil para el desarrollo de los procesos de la biblioteca.   </w:t>
      </w:r>
    </w:p>
    <w:p w14:paraId="000004DE" w14:textId="77777777" w:rsidR="009C5BC8" w:rsidRDefault="003D4812">
      <w:pPr>
        <w:keepNext/>
        <w:keepLines/>
        <w:numPr>
          <w:ilvl w:val="1"/>
          <w:numId w:val="29"/>
        </w:numPr>
        <w:pBdr>
          <w:top w:val="nil"/>
          <w:left w:val="nil"/>
          <w:bottom w:val="nil"/>
          <w:right w:val="nil"/>
          <w:between w:val="nil"/>
        </w:pBdr>
        <w:spacing w:before="40" w:after="0"/>
        <w:rPr>
          <w:b/>
          <w:color w:val="000000"/>
        </w:rPr>
      </w:pPr>
      <w:bookmarkStart w:id="194" w:name="_heading=h.1nia2ey" w:colFirst="0" w:colLast="0"/>
      <w:bookmarkEnd w:id="194"/>
      <w:r>
        <w:rPr>
          <w:b/>
          <w:color w:val="000000"/>
        </w:rPr>
        <w:t>Recomendaciones</w:t>
      </w:r>
    </w:p>
    <w:p w14:paraId="000004DF" w14:textId="77777777" w:rsidR="009C5BC8" w:rsidRDefault="003D4812">
      <w:pPr>
        <w:numPr>
          <w:ilvl w:val="0"/>
          <w:numId w:val="6"/>
        </w:numPr>
        <w:pBdr>
          <w:top w:val="nil"/>
          <w:left w:val="nil"/>
          <w:bottom w:val="nil"/>
          <w:right w:val="nil"/>
          <w:between w:val="nil"/>
        </w:pBdr>
        <w:tabs>
          <w:tab w:val="center" w:pos="4252"/>
          <w:tab w:val="right" w:pos="8504"/>
        </w:tabs>
        <w:spacing w:after="0"/>
      </w:pPr>
      <w:r>
        <w:rPr>
          <w:color w:val="000000"/>
        </w:rPr>
        <w:t>Realizar un seguimiento con el administrador de la biblioteca para encontrar fallas dentro del sistema bibliotecario y fortalecerlas con actualizaciones que mejoren la funcionalidad del mismo.</w:t>
      </w:r>
    </w:p>
    <w:p w14:paraId="000004E0" w14:textId="77777777" w:rsidR="009C5BC8" w:rsidRDefault="003D4812">
      <w:pPr>
        <w:numPr>
          <w:ilvl w:val="0"/>
          <w:numId w:val="6"/>
        </w:numPr>
        <w:pBdr>
          <w:top w:val="nil"/>
          <w:left w:val="nil"/>
          <w:bottom w:val="nil"/>
          <w:right w:val="nil"/>
          <w:between w:val="nil"/>
        </w:pBdr>
        <w:tabs>
          <w:tab w:val="center" w:pos="4252"/>
          <w:tab w:val="right" w:pos="8504"/>
        </w:tabs>
        <w:spacing w:after="0"/>
      </w:pPr>
      <w:r>
        <w:rPr>
          <w:color w:val="000000"/>
        </w:rPr>
        <w:t xml:space="preserve">En el módulo de préstamos se limitó la cantidad de libro que puede un lector solicitar: Se recomienda a futuro no limitar el préstamo de libros </w:t>
      </w:r>
    </w:p>
    <w:p w14:paraId="000004E1" w14:textId="77777777" w:rsidR="009C5BC8" w:rsidRDefault="003D4812">
      <w:pPr>
        <w:numPr>
          <w:ilvl w:val="0"/>
          <w:numId w:val="6"/>
        </w:numPr>
        <w:pBdr>
          <w:top w:val="nil"/>
          <w:left w:val="nil"/>
          <w:bottom w:val="nil"/>
          <w:right w:val="nil"/>
          <w:between w:val="nil"/>
        </w:pBdr>
        <w:tabs>
          <w:tab w:val="center" w:pos="4252"/>
          <w:tab w:val="right" w:pos="8504"/>
        </w:tabs>
        <w:spacing w:after="0"/>
      </w:pPr>
      <w:r>
        <w:rPr>
          <w:color w:val="000000"/>
        </w:rPr>
        <w:t>Recomendamos realizar un módulo para la reserva de libros de la biblioteca.</w:t>
      </w:r>
    </w:p>
    <w:p w14:paraId="000004E2" w14:textId="77777777" w:rsidR="009C5BC8" w:rsidRDefault="003D4812">
      <w:pPr>
        <w:numPr>
          <w:ilvl w:val="0"/>
          <w:numId w:val="6"/>
        </w:numPr>
        <w:pBdr>
          <w:top w:val="nil"/>
          <w:left w:val="nil"/>
          <w:bottom w:val="nil"/>
          <w:right w:val="nil"/>
          <w:between w:val="nil"/>
        </w:pBdr>
        <w:tabs>
          <w:tab w:val="center" w:pos="4252"/>
          <w:tab w:val="right" w:pos="8504"/>
        </w:tabs>
        <w:spacing w:after="0"/>
      </w:pPr>
      <w:r>
        <w:rPr>
          <w:color w:val="000000"/>
        </w:rPr>
        <w:lastRenderedPageBreak/>
        <w:t>Migrar la base de datos a un hosting para tener mayor almacenamiento dentro de la misma.</w:t>
      </w:r>
    </w:p>
    <w:p w14:paraId="000004E3" w14:textId="77777777" w:rsidR="009C5BC8" w:rsidRDefault="003D4812">
      <w:pPr>
        <w:numPr>
          <w:ilvl w:val="0"/>
          <w:numId w:val="6"/>
        </w:numPr>
        <w:pBdr>
          <w:top w:val="nil"/>
          <w:left w:val="nil"/>
          <w:bottom w:val="nil"/>
          <w:right w:val="nil"/>
          <w:between w:val="nil"/>
        </w:pBdr>
        <w:tabs>
          <w:tab w:val="center" w:pos="4252"/>
          <w:tab w:val="right" w:pos="8504"/>
        </w:tabs>
        <w:spacing w:after="0"/>
      </w:pPr>
      <w:r>
        <w:rPr>
          <w:color w:val="000000"/>
        </w:rPr>
        <w:t xml:space="preserve">Se recomiendo construir una réplica de la base de datos </w:t>
      </w:r>
      <w:r>
        <w:rPr>
          <w:color w:val="000000"/>
          <w:highlight w:val="yellow"/>
        </w:rPr>
        <w:t>del sistema web</w:t>
      </w:r>
      <w:r>
        <w:rPr>
          <w:color w:val="000000"/>
        </w:rPr>
        <w:t>, la cual brindará mayor seguridad a los datos existentes en caso de alguna falla.</w:t>
      </w:r>
    </w:p>
    <w:p w14:paraId="000004E4" w14:textId="77777777" w:rsidR="009C5BC8" w:rsidRDefault="009C5BC8">
      <w:pPr>
        <w:pBdr>
          <w:top w:val="nil"/>
          <w:left w:val="nil"/>
          <w:bottom w:val="nil"/>
          <w:right w:val="nil"/>
          <w:between w:val="nil"/>
        </w:pBdr>
        <w:tabs>
          <w:tab w:val="center" w:pos="4252"/>
          <w:tab w:val="right" w:pos="8504"/>
        </w:tabs>
        <w:spacing w:after="0"/>
        <w:ind w:left="360" w:firstLine="0"/>
        <w:rPr>
          <w:color w:val="000000"/>
        </w:rPr>
      </w:pPr>
    </w:p>
    <w:p w14:paraId="000004E5"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4E6" w14:textId="77777777" w:rsidR="009C5BC8" w:rsidRDefault="009C5BC8">
      <w:pPr>
        <w:pBdr>
          <w:top w:val="nil"/>
          <w:left w:val="nil"/>
          <w:bottom w:val="nil"/>
          <w:right w:val="nil"/>
          <w:between w:val="nil"/>
        </w:pBdr>
        <w:tabs>
          <w:tab w:val="center" w:pos="4252"/>
          <w:tab w:val="right" w:pos="8504"/>
        </w:tabs>
        <w:spacing w:after="0"/>
        <w:ind w:firstLine="0"/>
        <w:rPr>
          <w:color w:val="000000"/>
        </w:rPr>
      </w:pPr>
    </w:p>
    <w:p w14:paraId="000004E7" w14:textId="77777777" w:rsidR="009C5BC8" w:rsidRDefault="009C5BC8">
      <w:pPr>
        <w:spacing w:after="0"/>
        <w:jc w:val="both"/>
      </w:pPr>
    </w:p>
    <w:p w14:paraId="000004E8" w14:textId="77777777" w:rsidR="009C5BC8" w:rsidRDefault="009C5BC8">
      <w:pPr>
        <w:spacing w:after="0"/>
        <w:jc w:val="both"/>
      </w:pPr>
    </w:p>
    <w:p w14:paraId="000004E9" w14:textId="77777777" w:rsidR="009C5BC8" w:rsidRDefault="009C5BC8">
      <w:pPr>
        <w:spacing w:after="0"/>
        <w:jc w:val="both"/>
      </w:pPr>
    </w:p>
    <w:p w14:paraId="000004EA" w14:textId="77777777" w:rsidR="009C5BC8" w:rsidRDefault="009C5BC8">
      <w:pPr>
        <w:spacing w:after="0"/>
        <w:jc w:val="both"/>
      </w:pPr>
    </w:p>
    <w:p w14:paraId="000004EB" w14:textId="77777777" w:rsidR="009C5BC8" w:rsidRDefault="009C5BC8">
      <w:pPr>
        <w:spacing w:after="0"/>
        <w:jc w:val="both"/>
      </w:pPr>
    </w:p>
    <w:p w14:paraId="000004EC" w14:textId="77777777" w:rsidR="009C5BC8" w:rsidRDefault="009C5BC8">
      <w:pPr>
        <w:spacing w:after="0"/>
        <w:jc w:val="both"/>
      </w:pPr>
    </w:p>
    <w:p w14:paraId="000004ED" w14:textId="77777777" w:rsidR="009C5BC8" w:rsidRDefault="009C5BC8">
      <w:pPr>
        <w:spacing w:after="0"/>
        <w:jc w:val="both"/>
      </w:pPr>
    </w:p>
    <w:p w14:paraId="000004EE" w14:textId="77777777" w:rsidR="009C5BC8" w:rsidRDefault="009C5BC8">
      <w:pPr>
        <w:spacing w:after="0"/>
        <w:jc w:val="both"/>
      </w:pPr>
    </w:p>
    <w:p w14:paraId="000004EF" w14:textId="77777777" w:rsidR="009C5BC8" w:rsidRDefault="009C5BC8">
      <w:pPr>
        <w:spacing w:after="0"/>
        <w:jc w:val="both"/>
      </w:pPr>
    </w:p>
    <w:p w14:paraId="000004F0" w14:textId="77777777" w:rsidR="009C5BC8" w:rsidRDefault="009C5BC8">
      <w:pPr>
        <w:spacing w:after="0"/>
        <w:jc w:val="both"/>
      </w:pPr>
    </w:p>
    <w:p w14:paraId="000004F1" w14:textId="77777777" w:rsidR="009C5BC8" w:rsidRDefault="009C5BC8">
      <w:pPr>
        <w:spacing w:after="0"/>
        <w:jc w:val="both"/>
      </w:pPr>
    </w:p>
    <w:p w14:paraId="000004F2" w14:textId="77777777" w:rsidR="009C5BC8" w:rsidRDefault="009C5BC8">
      <w:pPr>
        <w:ind w:firstLine="0"/>
      </w:pPr>
    </w:p>
    <w:p w14:paraId="000004F3" w14:textId="77777777" w:rsidR="009C5BC8" w:rsidRDefault="009C5BC8">
      <w:pPr>
        <w:sectPr w:rsidR="009C5BC8">
          <w:footerReference w:type="default" r:id="rId50"/>
          <w:pgSz w:w="12240" w:h="15840"/>
          <w:pgMar w:top="1417" w:right="1701" w:bottom="1417" w:left="1701" w:header="709" w:footer="709" w:gutter="0"/>
          <w:pgNumType w:start="1"/>
          <w:cols w:space="720"/>
        </w:sectPr>
      </w:pPr>
    </w:p>
    <w:p w14:paraId="000004F4"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195" w:name="_heading=h.47hxl2r" w:colFirst="0" w:colLast="0"/>
      <w:bookmarkEnd w:id="195"/>
      <w:r>
        <w:rPr>
          <w:b/>
          <w:color w:val="000000"/>
        </w:rPr>
        <w:lastRenderedPageBreak/>
        <w:t>BIBLIOGRAFÍA</w:t>
      </w:r>
    </w:p>
    <w:p w14:paraId="000004F5" w14:textId="77777777" w:rsidR="009C5BC8" w:rsidRDefault="003D4812">
      <w:pPr>
        <w:pBdr>
          <w:top w:val="nil"/>
          <w:left w:val="nil"/>
          <w:bottom w:val="nil"/>
          <w:right w:val="nil"/>
          <w:between w:val="nil"/>
        </w:pBdr>
        <w:ind w:left="720" w:hanging="720"/>
        <w:rPr>
          <w:color w:val="000000"/>
        </w:rPr>
      </w:pPr>
      <w:r>
        <w:rPr>
          <w:color w:val="000000"/>
        </w:rPr>
        <w:t xml:space="preserve">Abreu, J. L. (2014). </w:t>
      </w:r>
      <w:r>
        <w:rPr>
          <w:i/>
          <w:color w:val="000000"/>
        </w:rPr>
        <w:t>El Método de la Investigación Research Method.</w:t>
      </w:r>
      <w:r>
        <w:rPr>
          <w:color w:val="000000"/>
        </w:rPr>
        <w:t xml:space="preserve"> Obtenido de Daena: International Journal of Good Conscience: http://www.spentamexico.org/v9-n3/A17.9(3)195-204.pdf</w:t>
      </w:r>
    </w:p>
    <w:p w14:paraId="000004F6" w14:textId="77777777" w:rsidR="009C5BC8" w:rsidRDefault="003D4812">
      <w:pPr>
        <w:pBdr>
          <w:top w:val="nil"/>
          <w:left w:val="nil"/>
          <w:bottom w:val="nil"/>
          <w:right w:val="nil"/>
          <w:between w:val="nil"/>
        </w:pBdr>
        <w:ind w:left="720" w:hanging="720"/>
        <w:rPr>
          <w:color w:val="000000"/>
        </w:rPr>
      </w:pPr>
      <w:r>
        <w:rPr>
          <w:color w:val="000000"/>
        </w:rPr>
        <w:t xml:space="preserve">Arias Gonzales, J. L. (2020). Métodos de investigación online. En </w:t>
      </w:r>
      <w:r>
        <w:rPr>
          <w:i/>
          <w:color w:val="000000"/>
        </w:rPr>
        <w:t>Herramientas digitales para recolectar datos.</w:t>
      </w:r>
      <w:r>
        <w:rPr>
          <w:color w:val="000000"/>
        </w:rPr>
        <w:t xml:space="preserve"> Arequipa-Perú: © Jose Luis Arias Gonzales.</w:t>
      </w:r>
    </w:p>
    <w:p w14:paraId="000004F7" w14:textId="77777777" w:rsidR="009C5BC8" w:rsidRDefault="003D4812">
      <w:pPr>
        <w:pBdr>
          <w:top w:val="nil"/>
          <w:left w:val="nil"/>
          <w:bottom w:val="nil"/>
          <w:right w:val="nil"/>
          <w:between w:val="nil"/>
        </w:pBdr>
        <w:ind w:left="720" w:hanging="720"/>
        <w:rPr>
          <w:color w:val="000000"/>
        </w:rPr>
      </w:pPr>
      <w:r>
        <w:rPr>
          <w:color w:val="000000"/>
        </w:rPr>
        <w:t xml:space="preserve">Baez, S. (20 de 10 de 2012). </w:t>
      </w:r>
      <w:r>
        <w:rPr>
          <w:i/>
          <w:color w:val="000000"/>
        </w:rPr>
        <w:t>knowdo</w:t>
      </w:r>
      <w:r>
        <w:rPr>
          <w:color w:val="000000"/>
        </w:rPr>
        <w:t>. Obtenido de Sistemas Web: http://knowdo.org/knowledge/39-sistemas-web</w:t>
      </w:r>
    </w:p>
    <w:p w14:paraId="000004F8" w14:textId="77777777" w:rsidR="009C5BC8" w:rsidRDefault="003D4812">
      <w:pPr>
        <w:pBdr>
          <w:top w:val="nil"/>
          <w:left w:val="nil"/>
          <w:bottom w:val="nil"/>
          <w:right w:val="nil"/>
          <w:between w:val="nil"/>
        </w:pBdr>
        <w:ind w:left="720" w:hanging="720"/>
        <w:rPr>
          <w:color w:val="000000"/>
        </w:rPr>
      </w:pPr>
      <w:r>
        <w:rPr>
          <w:color w:val="000000"/>
        </w:rPr>
        <w:t xml:space="preserve">Barreto, O. L. (2010). </w:t>
      </w:r>
      <w:r>
        <w:rPr>
          <w:i/>
          <w:color w:val="000000"/>
        </w:rPr>
        <w:t>.blogspot.com</w:t>
      </w:r>
      <w:r>
        <w:rPr>
          <w:color w:val="000000"/>
        </w:rPr>
        <w:t>. Obtenido de https://85517amdsi.blogspot.com/2010/</w:t>
      </w:r>
    </w:p>
    <w:p w14:paraId="000004F9" w14:textId="77777777" w:rsidR="009C5BC8" w:rsidRDefault="003D4812">
      <w:pPr>
        <w:pBdr>
          <w:top w:val="nil"/>
          <w:left w:val="nil"/>
          <w:bottom w:val="nil"/>
          <w:right w:val="nil"/>
          <w:between w:val="nil"/>
        </w:pBdr>
        <w:ind w:left="720" w:hanging="720"/>
        <w:rPr>
          <w:color w:val="000000"/>
        </w:rPr>
      </w:pPr>
      <w:r>
        <w:rPr>
          <w:color w:val="000000"/>
        </w:rPr>
        <w:t xml:space="preserve">Cerda, X., Gallegos, C., &amp; Merino, A. (2018). </w:t>
      </w:r>
      <w:r>
        <w:rPr>
          <w:i/>
          <w:color w:val="000000"/>
        </w:rPr>
        <w:t>DESARROLLO E IMPLEMENTACIÓN DEL SISTEMA BIBLIOTECARIO, QUE PERMITA LA GESTIÓN Y ADMINISTRACIÓN, APLICANDO NUEVAS TECNOLOGÍAS DE DESARROLLO PARA LA UNIVERSIDAD TECNICA DE ISRAEL</w:t>
      </w:r>
      <w:r>
        <w:rPr>
          <w:color w:val="000000"/>
        </w:rPr>
        <w:t>.</w:t>
      </w:r>
    </w:p>
    <w:p w14:paraId="000004FA" w14:textId="77777777" w:rsidR="009C5BC8" w:rsidRDefault="003D4812">
      <w:pPr>
        <w:pBdr>
          <w:top w:val="nil"/>
          <w:left w:val="nil"/>
          <w:bottom w:val="nil"/>
          <w:right w:val="nil"/>
          <w:between w:val="nil"/>
        </w:pBdr>
        <w:ind w:left="720" w:hanging="720"/>
        <w:rPr>
          <w:color w:val="000000"/>
        </w:rPr>
      </w:pPr>
      <w:r>
        <w:rPr>
          <w:color w:val="000000"/>
        </w:rPr>
        <w:t xml:space="preserve">Delgado, E. (2008). </w:t>
      </w:r>
      <w:r>
        <w:rPr>
          <w:i/>
          <w:color w:val="000000"/>
        </w:rPr>
        <w:t>Metodologías de desarrollo de software.¿ Cuál es el camino?</w:t>
      </w:r>
      <w:r>
        <w:rPr>
          <w:color w:val="000000"/>
        </w:rPr>
        <w:t xml:space="preserve"> Obtenido de Revista de arquitectura e ingeniería,: https://www.redalyc.org/pdf/1939/193915935003.pdf</w:t>
      </w:r>
    </w:p>
    <w:p w14:paraId="000004FB" w14:textId="77777777" w:rsidR="009C5BC8" w:rsidRDefault="003D4812">
      <w:pPr>
        <w:pBdr>
          <w:top w:val="nil"/>
          <w:left w:val="nil"/>
          <w:bottom w:val="nil"/>
          <w:right w:val="nil"/>
          <w:between w:val="nil"/>
        </w:pBdr>
        <w:ind w:left="720" w:hanging="720"/>
        <w:rPr>
          <w:color w:val="000000"/>
        </w:rPr>
      </w:pPr>
      <w:r>
        <w:rPr>
          <w:color w:val="000000"/>
        </w:rPr>
        <w:t xml:space="preserve">desarrolloweb.com. (23 de Noviembre de 2009). </w:t>
      </w:r>
      <w:r>
        <w:rPr>
          <w:i/>
          <w:color w:val="000000"/>
        </w:rPr>
        <w:t>CodeIgniter</w:t>
      </w:r>
      <w:r>
        <w:rPr>
          <w:color w:val="000000"/>
        </w:rPr>
        <w:t>. Obtenido de https://desarrolloweb.com/articulos/codeigniter.html</w:t>
      </w:r>
    </w:p>
    <w:p w14:paraId="000004FC" w14:textId="77777777" w:rsidR="009C5BC8" w:rsidRDefault="003D4812">
      <w:pPr>
        <w:pBdr>
          <w:top w:val="nil"/>
          <w:left w:val="nil"/>
          <w:bottom w:val="nil"/>
          <w:right w:val="nil"/>
          <w:between w:val="nil"/>
        </w:pBdr>
        <w:ind w:left="720" w:hanging="720"/>
        <w:rPr>
          <w:color w:val="000000"/>
        </w:rPr>
      </w:pPr>
      <w:r>
        <w:rPr>
          <w:color w:val="000000"/>
        </w:rPr>
        <w:t xml:space="preserve">desarrolloweb.com. (s.f.). </w:t>
      </w:r>
      <w:r>
        <w:rPr>
          <w:i/>
          <w:color w:val="000000"/>
        </w:rPr>
        <w:t>Angular</w:t>
      </w:r>
      <w:r>
        <w:rPr>
          <w:color w:val="000000"/>
        </w:rPr>
        <w:t>. Obtenido de https://desarrolloweb.com/home/angular</w:t>
      </w:r>
    </w:p>
    <w:p w14:paraId="000004FD" w14:textId="77777777" w:rsidR="009C5BC8" w:rsidRDefault="003D4812">
      <w:pPr>
        <w:pBdr>
          <w:top w:val="nil"/>
          <w:left w:val="nil"/>
          <w:bottom w:val="nil"/>
          <w:right w:val="nil"/>
          <w:between w:val="nil"/>
        </w:pBdr>
        <w:ind w:left="720" w:hanging="720"/>
        <w:rPr>
          <w:color w:val="000000"/>
        </w:rPr>
      </w:pPr>
      <w:r>
        <w:rPr>
          <w:color w:val="000000"/>
        </w:rPr>
        <w:t xml:space="preserve">DNS Web Docs. (16 de Julio de 2020). </w:t>
      </w:r>
      <w:r>
        <w:rPr>
          <w:i/>
          <w:color w:val="000000"/>
        </w:rPr>
        <w:t>Introducción a Express/Node</w:t>
      </w:r>
      <w:r>
        <w:rPr>
          <w:color w:val="000000"/>
        </w:rPr>
        <w:t>. Obtenido de https://developer.mozilla.org/es/docs/Learn/Server-side/Express_Nodejs/Introduction</w:t>
      </w:r>
    </w:p>
    <w:p w14:paraId="000004FE" w14:textId="77777777" w:rsidR="009C5BC8" w:rsidRDefault="003D4812">
      <w:pPr>
        <w:pBdr>
          <w:top w:val="nil"/>
          <w:left w:val="nil"/>
          <w:bottom w:val="nil"/>
          <w:right w:val="nil"/>
          <w:between w:val="nil"/>
        </w:pBdr>
        <w:ind w:left="720" w:hanging="720"/>
        <w:rPr>
          <w:color w:val="000000"/>
        </w:rPr>
      </w:pPr>
      <w:r>
        <w:rPr>
          <w:color w:val="000000"/>
        </w:rPr>
        <w:lastRenderedPageBreak/>
        <w:t xml:space="preserve">EcuRed. (2008). </w:t>
      </w:r>
      <w:r>
        <w:rPr>
          <w:i/>
          <w:color w:val="000000"/>
        </w:rPr>
        <w:t>Sistema informático</w:t>
      </w:r>
      <w:r>
        <w:rPr>
          <w:color w:val="000000"/>
        </w:rPr>
        <w:t>. Obtenido de https://www.ecured.cu/Sistema_inform%C3%A1tico</w:t>
      </w:r>
    </w:p>
    <w:p w14:paraId="000004FF" w14:textId="77777777" w:rsidR="009C5BC8" w:rsidRDefault="003D4812">
      <w:pPr>
        <w:pBdr>
          <w:top w:val="nil"/>
          <w:left w:val="nil"/>
          <w:bottom w:val="nil"/>
          <w:right w:val="nil"/>
          <w:between w:val="nil"/>
        </w:pBdr>
        <w:ind w:left="720" w:hanging="720"/>
        <w:rPr>
          <w:color w:val="000000"/>
        </w:rPr>
      </w:pPr>
      <w:r>
        <w:rPr>
          <w:color w:val="000000"/>
        </w:rPr>
        <w:t xml:space="preserve">Eddie Malca, V. (2013). </w:t>
      </w:r>
      <w:r>
        <w:rPr>
          <w:i/>
          <w:color w:val="000000"/>
        </w:rPr>
        <w:t>emprendedortecnologico.</w:t>
      </w:r>
      <w:r>
        <w:rPr>
          <w:color w:val="000000"/>
        </w:rPr>
        <w:t xml:space="preserve"> Obtenido de http://www.emprendedortecnologico.com/blog/wp-content/uploads/2013/01/Clase-1-Analisis-y-Diseno-de-Sistemas.pdf</w:t>
      </w:r>
    </w:p>
    <w:p w14:paraId="00000500" w14:textId="77777777" w:rsidR="009C5BC8" w:rsidRDefault="003D4812">
      <w:pPr>
        <w:pBdr>
          <w:top w:val="nil"/>
          <w:left w:val="nil"/>
          <w:bottom w:val="nil"/>
          <w:right w:val="nil"/>
          <w:between w:val="nil"/>
        </w:pBdr>
        <w:ind w:left="720" w:hanging="720"/>
        <w:rPr>
          <w:color w:val="000000"/>
        </w:rPr>
      </w:pPr>
      <w:r>
        <w:rPr>
          <w:color w:val="000000"/>
        </w:rPr>
        <w:t xml:space="preserve">Equipo Geek. (26 de Marzo de 2020). </w:t>
      </w:r>
      <w:r>
        <w:rPr>
          <w:i/>
          <w:color w:val="000000"/>
        </w:rPr>
        <w:t>¿Qué es ReactJS? Conceptos básicos</w:t>
      </w:r>
      <w:r>
        <w:rPr>
          <w:color w:val="000000"/>
        </w:rPr>
        <w:t>. Obtenido de https://ifgeekthen.everis.com/es/que-es-reactjs-conceptos-basicos</w:t>
      </w:r>
    </w:p>
    <w:p w14:paraId="00000501" w14:textId="77777777" w:rsidR="009C5BC8" w:rsidRDefault="003D4812">
      <w:pPr>
        <w:pBdr>
          <w:top w:val="nil"/>
          <w:left w:val="nil"/>
          <w:bottom w:val="nil"/>
          <w:right w:val="nil"/>
          <w:between w:val="nil"/>
        </w:pBdr>
        <w:ind w:left="720" w:hanging="720"/>
        <w:rPr>
          <w:color w:val="000000"/>
        </w:rPr>
      </w:pPr>
      <w:r>
        <w:rPr>
          <w:color w:val="000000"/>
        </w:rPr>
        <w:t xml:space="preserve">Espinel Sigcha, F. X. (2012). </w:t>
      </w:r>
      <w:r>
        <w:rPr>
          <w:i/>
          <w:color w:val="000000"/>
        </w:rPr>
        <w:t>Sistema electrónico para la inclusión de no videntes en la actividad laboral de manejo de estantería de biblioteca.</w:t>
      </w:r>
      <w:r>
        <w:rPr>
          <w:color w:val="000000"/>
        </w:rPr>
        <w:t xml:space="preserve"> Sangolquí: SANGOLQUÍ / ESPE / 2012.</w:t>
      </w:r>
    </w:p>
    <w:p w14:paraId="00000502" w14:textId="77777777" w:rsidR="009C5BC8" w:rsidRDefault="003D4812">
      <w:pPr>
        <w:pBdr>
          <w:top w:val="nil"/>
          <w:left w:val="nil"/>
          <w:bottom w:val="nil"/>
          <w:right w:val="nil"/>
          <w:between w:val="nil"/>
        </w:pBdr>
        <w:ind w:left="720" w:hanging="720"/>
        <w:rPr>
          <w:color w:val="000000"/>
        </w:rPr>
      </w:pPr>
      <w:r>
        <w:rPr>
          <w:color w:val="000000"/>
        </w:rPr>
        <w:t xml:space="preserve">Florido, M. (1 de Enero de 2020). </w:t>
      </w:r>
      <w:r>
        <w:rPr>
          <w:i/>
          <w:color w:val="000000"/>
        </w:rPr>
        <w:t>20 Lenguajes de Programación más usados en 2021</w:t>
      </w:r>
      <w:r>
        <w:rPr>
          <w:color w:val="000000"/>
        </w:rPr>
        <w:t>. Obtenido de https://www.marketingandweb.es/marketing/lenguajes-de-programacion-mas-usados/</w:t>
      </w:r>
    </w:p>
    <w:p w14:paraId="00000503" w14:textId="77777777" w:rsidR="009C5BC8" w:rsidRDefault="003D4812">
      <w:pPr>
        <w:pBdr>
          <w:top w:val="nil"/>
          <w:left w:val="nil"/>
          <w:bottom w:val="nil"/>
          <w:right w:val="nil"/>
          <w:between w:val="nil"/>
        </w:pBdr>
        <w:ind w:left="720" w:hanging="720"/>
        <w:rPr>
          <w:color w:val="000000"/>
        </w:rPr>
      </w:pPr>
      <w:r>
        <w:rPr>
          <w:color w:val="000000"/>
        </w:rPr>
        <w:t xml:space="preserve">Gómez Vega, E., &amp; Martín, A. (Mayo de 2015). </w:t>
      </w:r>
      <w:r>
        <w:rPr>
          <w:i/>
          <w:color w:val="000000"/>
        </w:rPr>
        <w:t>Sistemas Integrales de Gestión para Bibliotecas</w:t>
      </w:r>
      <w:r>
        <w:rPr>
          <w:color w:val="000000"/>
        </w:rPr>
        <w:t>. Obtenido de Una Aplicación en las Bibliotecas Académicas UNPA: http://eprints.rclis.org/30365/1/Sistemas%20Integrales%20de%20Gestion%20para%20Bibliotecas.%20una%20aplicacion%20en%20las%20bibliotecas%20academicas%20UNPA.pdf</w:t>
      </w:r>
    </w:p>
    <w:p w14:paraId="00000504" w14:textId="77777777" w:rsidR="009C5BC8" w:rsidRDefault="003D4812">
      <w:pPr>
        <w:pBdr>
          <w:top w:val="nil"/>
          <w:left w:val="nil"/>
          <w:bottom w:val="nil"/>
          <w:right w:val="nil"/>
          <w:between w:val="nil"/>
        </w:pBdr>
        <w:ind w:left="720" w:hanging="720"/>
        <w:rPr>
          <w:color w:val="000000"/>
        </w:rPr>
      </w:pPr>
      <w:r>
        <w:rPr>
          <w:color w:val="000000"/>
        </w:rPr>
        <w:t xml:space="preserve">Lizardo, M. E. (15 de 11 de 2011). </w:t>
      </w:r>
      <w:r>
        <w:rPr>
          <w:i/>
          <w:color w:val="000000"/>
        </w:rPr>
        <w:t>Diferencias entre Metodologías Tradicionales y Ágiles</w:t>
      </w:r>
      <w:r>
        <w:rPr>
          <w:color w:val="000000"/>
        </w:rPr>
        <w:t>. Obtenido de https://arevalomaria.wordpress.com/2011/11/15/diferencias-entre-metodologias-tradicionales-y-agiles-metodologiasagiles/</w:t>
      </w:r>
    </w:p>
    <w:p w14:paraId="00000505" w14:textId="77777777" w:rsidR="009C5BC8" w:rsidRDefault="003D4812">
      <w:pPr>
        <w:pBdr>
          <w:top w:val="nil"/>
          <w:left w:val="nil"/>
          <w:bottom w:val="nil"/>
          <w:right w:val="nil"/>
          <w:between w:val="nil"/>
        </w:pBdr>
        <w:ind w:left="720" w:hanging="720"/>
        <w:rPr>
          <w:color w:val="000000"/>
        </w:rPr>
      </w:pPr>
      <w:r>
        <w:rPr>
          <w:color w:val="000000"/>
        </w:rPr>
        <w:t xml:space="preserve">neoattack. (s.f.). </w:t>
      </w:r>
      <w:r>
        <w:rPr>
          <w:i/>
          <w:color w:val="000000"/>
        </w:rPr>
        <w:t>Framework</w:t>
      </w:r>
      <w:r>
        <w:rPr>
          <w:color w:val="000000"/>
        </w:rPr>
        <w:t>. Obtenido de https://neoattack.com/neowiki/framework/</w:t>
      </w:r>
    </w:p>
    <w:p w14:paraId="00000506" w14:textId="77777777" w:rsidR="009C5BC8" w:rsidRDefault="003D4812">
      <w:pPr>
        <w:pBdr>
          <w:top w:val="nil"/>
          <w:left w:val="nil"/>
          <w:bottom w:val="nil"/>
          <w:right w:val="nil"/>
          <w:between w:val="nil"/>
        </w:pBdr>
        <w:ind w:left="720" w:hanging="720"/>
        <w:rPr>
          <w:color w:val="000000"/>
        </w:rPr>
      </w:pPr>
      <w:r>
        <w:rPr>
          <w:color w:val="000000"/>
        </w:rPr>
        <w:lastRenderedPageBreak/>
        <w:t xml:space="preserve">Pecho Orihuela, R. F. (2014). scribd. En R. F. Pecho Orihuela, </w:t>
      </w:r>
      <w:r>
        <w:rPr>
          <w:i/>
          <w:color w:val="000000"/>
        </w:rPr>
        <w:t>DESARROLLO DE UN SISTEMA DE GESTION DE BIBLIOTECAPARA MEJORAR LA ATENCION EN EL COLEGIO MARISCALCASTILLA.</w:t>
      </w:r>
      <w:r>
        <w:rPr>
          <w:color w:val="000000"/>
        </w:rPr>
        <w:t xml:space="preserve"> Peru.</w:t>
      </w:r>
    </w:p>
    <w:p w14:paraId="00000507" w14:textId="77777777" w:rsidR="009C5BC8" w:rsidRDefault="003D4812">
      <w:pPr>
        <w:pBdr>
          <w:top w:val="nil"/>
          <w:left w:val="nil"/>
          <w:bottom w:val="nil"/>
          <w:right w:val="nil"/>
          <w:between w:val="nil"/>
        </w:pBdr>
        <w:ind w:left="720" w:hanging="720"/>
        <w:rPr>
          <w:color w:val="000000"/>
        </w:rPr>
      </w:pPr>
      <w:r>
        <w:rPr>
          <w:color w:val="000000"/>
        </w:rPr>
        <w:t xml:space="preserve">Pérez, O. A. (2011). uatro enfoques metodológicos para el desarrollo de Software RUP–MSF–XP-SCRUM. </w:t>
      </w:r>
      <w:r>
        <w:rPr>
          <w:i/>
          <w:color w:val="000000"/>
        </w:rPr>
        <w:t>Inventum</w:t>
      </w:r>
      <w:r>
        <w:rPr>
          <w:color w:val="000000"/>
        </w:rPr>
        <w:t>, 64-78.</w:t>
      </w:r>
    </w:p>
    <w:p w14:paraId="00000508" w14:textId="77777777" w:rsidR="009C5BC8" w:rsidRDefault="003D4812">
      <w:pPr>
        <w:pBdr>
          <w:top w:val="nil"/>
          <w:left w:val="nil"/>
          <w:bottom w:val="nil"/>
          <w:right w:val="nil"/>
          <w:between w:val="nil"/>
        </w:pBdr>
        <w:ind w:left="720" w:hanging="720"/>
        <w:rPr>
          <w:color w:val="000000"/>
        </w:rPr>
      </w:pPr>
      <w:r>
        <w:rPr>
          <w:color w:val="000000"/>
        </w:rPr>
        <w:t xml:space="preserve">Quiroz, J. (2003). </w:t>
      </w:r>
      <w:r>
        <w:rPr>
          <w:i/>
          <w:color w:val="000000"/>
        </w:rPr>
        <w:t>El modelo relacional de base de datos.</w:t>
      </w:r>
      <w:r>
        <w:rPr>
          <w:color w:val="000000"/>
        </w:rPr>
        <w:t xml:space="preserve"> Boletín de Política Informática Núm. 6, 2003.</w:t>
      </w:r>
    </w:p>
    <w:p w14:paraId="00000509" w14:textId="77777777" w:rsidR="009C5BC8" w:rsidRDefault="003D4812">
      <w:pPr>
        <w:pBdr>
          <w:top w:val="nil"/>
          <w:left w:val="nil"/>
          <w:bottom w:val="nil"/>
          <w:right w:val="nil"/>
          <w:between w:val="nil"/>
        </w:pBdr>
        <w:ind w:left="720" w:hanging="720"/>
        <w:rPr>
          <w:color w:val="000000"/>
        </w:rPr>
      </w:pPr>
      <w:r>
        <w:rPr>
          <w:color w:val="000000"/>
        </w:rPr>
        <w:t xml:space="preserve">Raffino, M. E. (17 de 6 de 2020). </w:t>
      </w:r>
      <w:r>
        <w:rPr>
          <w:i/>
          <w:color w:val="000000"/>
        </w:rPr>
        <w:t>Biblioteca</w:t>
      </w:r>
      <w:r>
        <w:rPr>
          <w:color w:val="000000"/>
        </w:rPr>
        <w:t>. Obtenido de https://concepto.de/biblioteca/.</w:t>
      </w:r>
    </w:p>
    <w:p w14:paraId="0000050A" w14:textId="77777777" w:rsidR="009C5BC8" w:rsidRDefault="003D4812">
      <w:pPr>
        <w:pBdr>
          <w:top w:val="nil"/>
          <w:left w:val="nil"/>
          <w:bottom w:val="nil"/>
          <w:right w:val="nil"/>
          <w:between w:val="nil"/>
        </w:pBdr>
        <w:ind w:left="720" w:hanging="720"/>
        <w:rPr>
          <w:color w:val="000000"/>
        </w:rPr>
      </w:pPr>
      <w:r>
        <w:rPr>
          <w:color w:val="000000"/>
        </w:rPr>
        <w:t xml:space="preserve">Raffino, M. E. (19 de Junio de 2020). </w:t>
      </w:r>
      <w:r>
        <w:rPr>
          <w:i/>
          <w:color w:val="000000"/>
        </w:rPr>
        <w:t>Diagrama de flujo</w:t>
      </w:r>
      <w:r>
        <w:rPr>
          <w:color w:val="000000"/>
        </w:rPr>
        <w:t>. Obtenido de https://concepto.de/diagrama-de-flujo/</w:t>
      </w:r>
    </w:p>
    <w:p w14:paraId="0000050B" w14:textId="77777777" w:rsidR="009C5BC8" w:rsidRDefault="003D4812">
      <w:pPr>
        <w:pBdr>
          <w:top w:val="nil"/>
          <w:left w:val="nil"/>
          <w:bottom w:val="nil"/>
          <w:right w:val="nil"/>
          <w:between w:val="nil"/>
        </w:pBdr>
        <w:ind w:left="720" w:hanging="720"/>
        <w:rPr>
          <w:color w:val="000000"/>
        </w:rPr>
      </w:pPr>
      <w:r>
        <w:rPr>
          <w:color w:val="000000"/>
        </w:rPr>
        <w:t xml:space="preserve">Raffino, M. E. (25 de Septiembre de 2020). </w:t>
      </w:r>
      <w:r>
        <w:rPr>
          <w:i/>
          <w:color w:val="000000"/>
        </w:rPr>
        <w:t>Entrevista</w:t>
      </w:r>
      <w:r>
        <w:rPr>
          <w:color w:val="000000"/>
        </w:rPr>
        <w:t>. Obtenido de https://concepto.de/entrevista/</w:t>
      </w:r>
    </w:p>
    <w:p w14:paraId="0000050C" w14:textId="77777777" w:rsidR="009C5BC8" w:rsidRDefault="003D4812">
      <w:pPr>
        <w:pBdr>
          <w:top w:val="nil"/>
          <w:left w:val="nil"/>
          <w:bottom w:val="nil"/>
          <w:right w:val="nil"/>
          <w:between w:val="nil"/>
        </w:pBdr>
        <w:ind w:left="720" w:hanging="720"/>
        <w:rPr>
          <w:color w:val="000000"/>
        </w:rPr>
      </w:pPr>
      <w:r>
        <w:rPr>
          <w:color w:val="000000"/>
        </w:rPr>
        <w:t xml:space="preserve">Ramos Chagoya, E. (1 de julio de 2008). </w:t>
      </w:r>
      <w:r>
        <w:rPr>
          <w:i/>
          <w:color w:val="000000"/>
        </w:rPr>
        <w:t>Métodos y técnicas de investigación</w:t>
      </w:r>
      <w:r>
        <w:rPr>
          <w:color w:val="000000"/>
        </w:rPr>
        <w:t>. Obtenido de https://www.gestiopolis.com/metodos-y-tecnicas-de-investigacion/</w:t>
      </w:r>
    </w:p>
    <w:p w14:paraId="0000050D" w14:textId="77777777" w:rsidR="009C5BC8" w:rsidRDefault="003D4812">
      <w:pPr>
        <w:pBdr>
          <w:top w:val="nil"/>
          <w:left w:val="nil"/>
          <w:bottom w:val="nil"/>
          <w:right w:val="nil"/>
          <w:between w:val="nil"/>
        </w:pBdr>
        <w:ind w:left="720" w:hanging="720"/>
        <w:rPr>
          <w:color w:val="000000"/>
        </w:rPr>
      </w:pPr>
      <w:r>
        <w:rPr>
          <w:color w:val="000000"/>
        </w:rPr>
        <w:t xml:space="preserve">Redator Rock Content. (20 de Abril de 2020). </w:t>
      </w:r>
      <w:r>
        <w:rPr>
          <w:i/>
          <w:color w:val="000000"/>
        </w:rPr>
        <w:t>¿Qué es un lenguaje de programación y qué tipos existen?</w:t>
      </w:r>
      <w:r>
        <w:rPr>
          <w:color w:val="000000"/>
        </w:rPr>
        <w:t xml:space="preserve"> Obtenido de https://rockcontent.com/es/blog/que-es-un-lenguaje-de-programacion/</w:t>
      </w:r>
    </w:p>
    <w:p w14:paraId="0000050E" w14:textId="77777777" w:rsidR="009C5BC8" w:rsidRDefault="003D4812">
      <w:pPr>
        <w:pBdr>
          <w:top w:val="nil"/>
          <w:left w:val="nil"/>
          <w:bottom w:val="nil"/>
          <w:right w:val="nil"/>
          <w:between w:val="nil"/>
        </w:pBdr>
        <w:ind w:left="720" w:hanging="720"/>
        <w:rPr>
          <w:color w:val="000000"/>
        </w:rPr>
      </w:pPr>
      <w:r>
        <w:rPr>
          <w:color w:val="000000"/>
        </w:rPr>
        <w:t xml:space="preserve">Ricon del Zorro. (11 de Abril de 2016). </w:t>
      </w:r>
      <w:r>
        <w:rPr>
          <w:i/>
          <w:color w:val="000000"/>
        </w:rPr>
        <w:t>HERRAMIENTAS VISUALES(GUI) PARA DISEÑO DE BD EN LINUX</w:t>
      </w:r>
      <w:r>
        <w:rPr>
          <w:color w:val="000000"/>
        </w:rPr>
        <w:t xml:space="preserve">. Obtenido de GESTOR DE BASE DE DATOS, PROGRAMACION, TECNOLOGÍAS,CURSOS,INFORMACION: </w:t>
      </w:r>
      <w:r>
        <w:rPr>
          <w:color w:val="000000"/>
        </w:rPr>
        <w:lastRenderedPageBreak/>
        <w:t>https://ricondelzorro.wordpress.com/2016/04/11/herramientas-visualesgui-para-diseno-de-bd-en-linux/</w:t>
      </w:r>
    </w:p>
    <w:p w14:paraId="0000050F" w14:textId="77777777" w:rsidR="009C5BC8" w:rsidRDefault="003D4812">
      <w:pPr>
        <w:pBdr>
          <w:top w:val="nil"/>
          <w:left w:val="nil"/>
          <w:bottom w:val="nil"/>
          <w:right w:val="nil"/>
          <w:between w:val="nil"/>
        </w:pBdr>
        <w:ind w:left="720" w:hanging="720"/>
        <w:rPr>
          <w:color w:val="000000"/>
        </w:rPr>
      </w:pPr>
      <w:r>
        <w:rPr>
          <w:color w:val="000000"/>
        </w:rPr>
        <w:t xml:space="preserve">Sisalima Granda, M. X. (2011). Repositorio Institucional de la Universidad de las Fuerzas Armadas ESPE. En M. X. Sisalima Granda, </w:t>
      </w:r>
      <w:r>
        <w:rPr>
          <w:i/>
          <w:color w:val="000000"/>
        </w:rPr>
        <w:t>Incidencia de la estructura y organización de la biblioteca como elementos de apoyo académico en la formación de cadetes de la ESMIL en los años 2010-2011.</w:t>
      </w:r>
      <w:r>
        <w:rPr>
          <w:color w:val="000000"/>
        </w:rPr>
        <w:t xml:space="preserve"> Universidad de las Fuerzas Armadas ESPE. ESMIL. Carrera de Licenciatura en Ciencias Militares.</w:t>
      </w:r>
    </w:p>
    <w:p w14:paraId="00000510" w14:textId="77777777" w:rsidR="009C5BC8" w:rsidRDefault="003D4812">
      <w:pPr>
        <w:pBdr>
          <w:top w:val="nil"/>
          <w:left w:val="nil"/>
          <w:bottom w:val="nil"/>
          <w:right w:val="nil"/>
          <w:between w:val="nil"/>
        </w:pBdr>
        <w:ind w:left="720" w:hanging="720"/>
        <w:rPr>
          <w:color w:val="000000"/>
        </w:rPr>
      </w:pPr>
      <w:r>
        <w:rPr>
          <w:color w:val="000000"/>
        </w:rPr>
        <w:t xml:space="preserve">TRIGÁS GALLEGO, M. (2012). </w:t>
      </w:r>
      <w:r>
        <w:rPr>
          <w:i/>
          <w:color w:val="000000"/>
        </w:rPr>
        <w:t>Metodologia scrum</w:t>
      </w:r>
      <w:r>
        <w:rPr>
          <w:color w:val="000000"/>
        </w:rPr>
        <w:t>. Obtenido de http://openaccess.uoc.edu/webapps/o2/bitstream/10609/17885/1/mtrigasTFC0612memoria.pdf</w:t>
      </w:r>
    </w:p>
    <w:p w14:paraId="00000511" w14:textId="77777777" w:rsidR="009C5BC8" w:rsidRDefault="003D4812">
      <w:pPr>
        <w:pBdr>
          <w:top w:val="nil"/>
          <w:left w:val="nil"/>
          <w:bottom w:val="nil"/>
          <w:right w:val="nil"/>
          <w:between w:val="nil"/>
        </w:pBdr>
        <w:ind w:left="720" w:hanging="720"/>
        <w:rPr>
          <w:color w:val="000000"/>
        </w:rPr>
      </w:pPr>
      <w:r>
        <w:rPr>
          <w:color w:val="000000"/>
        </w:rPr>
        <w:t xml:space="preserve">universia. (23 de Marzo de 2020). </w:t>
      </w:r>
      <w:r>
        <w:rPr>
          <w:i/>
          <w:color w:val="000000"/>
        </w:rPr>
        <w:t>Los conceptos fundamentales de la metodología de investigación</w:t>
      </w:r>
      <w:r>
        <w:rPr>
          <w:color w:val="000000"/>
        </w:rPr>
        <w:t>. Obtenido de https://www.universia.net/mx/actualidad/habilidades/conceptos-fundamentales-metodologia-investigacion-1167677.html</w:t>
      </w:r>
    </w:p>
    <w:p w14:paraId="00000512" w14:textId="77777777" w:rsidR="009C5BC8" w:rsidRDefault="003D4812">
      <w:pPr>
        <w:pBdr>
          <w:top w:val="nil"/>
          <w:left w:val="nil"/>
          <w:bottom w:val="nil"/>
          <w:right w:val="nil"/>
          <w:between w:val="nil"/>
        </w:pBdr>
        <w:ind w:left="720" w:hanging="720"/>
        <w:rPr>
          <w:color w:val="000000"/>
        </w:rPr>
      </w:pPr>
      <w:r>
        <w:rPr>
          <w:color w:val="000000"/>
        </w:rPr>
        <w:t xml:space="preserve">Valdés, D. P. (27 de 10 de 2007). </w:t>
      </w:r>
      <w:r>
        <w:rPr>
          <w:i/>
          <w:color w:val="000000"/>
        </w:rPr>
        <w:t>maestrosdelweb</w:t>
      </w:r>
      <w:r>
        <w:rPr>
          <w:color w:val="000000"/>
        </w:rPr>
        <w:t>. Obtenido de http://www.maestrosdelweb.com/que-son-las-bases-de-datos/</w:t>
      </w:r>
    </w:p>
    <w:p w14:paraId="00000513" w14:textId="77777777" w:rsidR="009C5BC8" w:rsidRDefault="009C5BC8"/>
    <w:p w14:paraId="00000514" w14:textId="77777777" w:rsidR="009C5BC8" w:rsidRDefault="009C5BC8"/>
    <w:p w14:paraId="00000515" w14:textId="77777777" w:rsidR="009C5BC8" w:rsidRDefault="009C5BC8"/>
    <w:p w14:paraId="00000516" w14:textId="77777777" w:rsidR="009C5BC8" w:rsidRDefault="009C5BC8"/>
    <w:p w14:paraId="00000517" w14:textId="77777777" w:rsidR="009C5BC8" w:rsidRDefault="009C5BC8">
      <w:pPr>
        <w:ind w:firstLine="0"/>
      </w:pPr>
    </w:p>
    <w:p w14:paraId="00000518" w14:textId="77777777" w:rsidR="009C5BC8" w:rsidRDefault="003D4812">
      <w:pPr>
        <w:keepNext/>
        <w:keepLines/>
        <w:pBdr>
          <w:top w:val="nil"/>
          <w:left w:val="nil"/>
          <w:bottom w:val="nil"/>
          <w:right w:val="nil"/>
          <w:between w:val="nil"/>
        </w:pBdr>
        <w:spacing w:before="240" w:after="0"/>
        <w:ind w:left="432" w:hanging="432"/>
        <w:jc w:val="center"/>
        <w:rPr>
          <w:b/>
          <w:color w:val="000000"/>
        </w:rPr>
      </w:pPr>
      <w:bookmarkStart w:id="196" w:name="_heading=h.2mn7vak" w:colFirst="0" w:colLast="0"/>
      <w:bookmarkEnd w:id="196"/>
      <w:r>
        <w:rPr>
          <w:b/>
          <w:color w:val="000000"/>
        </w:rPr>
        <w:lastRenderedPageBreak/>
        <w:t>ANEXOS</w:t>
      </w:r>
    </w:p>
    <w:p w14:paraId="00000519" w14:textId="77777777" w:rsidR="009C5BC8" w:rsidRDefault="003D4812">
      <w:pPr>
        <w:keepNext/>
        <w:keepLines/>
        <w:pBdr>
          <w:top w:val="nil"/>
          <w:left w:val="nil"/>
          <w:bottom w:val="nil"/>
          <w:right w:val="nil"/>
          <w:between w:val="nil"/>
        </w:pBdr>
        <w:spacing w:before="40" w:after="0"/>
        <w:ind w:left="576" w:hanging="576"/>
        <w:rPr>
          <w:b/>
          <w:color w:val="000000"/>
        </w:rPr>
      </w:pPr>
      <w:bookmarkStart w:id="197" w:name="_heading=h.11si5id" w:colFirst="0" w:colLast="0"/>
      <w:bookmarkEnd w:id="197"/>
      <w:r>
        <w:rPr>
          <w:b/>
          <w:color w:val="000000"/>
        </w:rPr>
        <w:t>ANEXO A: ENTREVISTA</w:t>
      </w:r>
    </w:p>
    <w:tbl>
      <w:tblPr>
        <w:tblStyle w:val="afb"/>
        <w:tblW w:w="8831" w:type="dxa"/>
        <w:tblInd w:w="0" w:type="dxa"/>
        <w:tblLayout w:type="fixed"/>
        <w:tblLook w:val="0400" w:firstRow="0" w:lastRow="0" w:firstColumn="0" w:lastColumn="0" w:noHBand="0" w:noVBand="1"/>
      </w:tblPr>
      <w:tblGrid>
        <w:gridCol w:w="2003"/>
        <w:gridCol w:w="1189"/>
        <w:gridCol w:w="1201"/>
        <w:gridCol w:w="746"/>
        <w:gridCol w:w="3692"/>
      </w:tblGrid>
      <w:tr w:rsidR="009C5BC8" w14:paraId="0C5AE582" w14:textId="77777777">
        <w:trPr>
          <w:trHeight w:val="269"/>
        </w:trPr>
        <w:tc>
          <w:tcPr>
            <w:tcW w:w="8831" w:type="dxa"/>
            <w:gridSpan w:val="5"/>
            <w:vMerge w:val="restart"/>
            <w:tcBorders>
              <w:top w:val="single" w:sz="4" w:space="0" w:color="000000"/>
              <w:left w:val="single" w:sz="4" w:space="0" w:color="000000"/>
              <w:bottom w:val="single" w:sz="8" w:space="0" w:color="000000"/>
              <w:right w:val="single" w:sz="4" w:space="0" w:color="000000"/>
            </w:tcBorders>
            <w:shd w:val="clear" w:color="auto" w:fill="auto"/>
          </w:tcPr>
          <w:p w14:paraId="0000051A"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INSTITUTO SUPERIRO TECNOLÓGICO "VICENTE LEÓN"</w:t>
            </w:r>
          </w:p>
        </w:tc>
      </w:tr>
      <w:tr w:rsidR="009C5BC8" w14:paraId="162364A7" w14:textId="77777777">
        <w:trPr>
          <w:trHeight w:val="309"/>
        </w:trPr>
        <w:tc>
          <w:tcPr>
            <w:tcW w:w="8831" w:type="dxa"/>
            <w:gridSpan w:val="5"/>
            <w:vMerge/>
            <w:tcBorders>
              <w:top w:val="single" w:sz="4" w:space="0" w:color="000000"/>
              <w:left w:val="single" w:sz="4" w:space="0" w:color="000000"/>
              <w:bottom w:val="single" w:sz="8" w:space="0" w:color="000000"/>
              <w:right w:val="single" w:sz="4" w:space="0" w:color="000000"/>
            </w:tcBorders>
            <w:shd w:val="clear" w:color="auto" w:fill="auto"/>
          </w:tcPr>
          <w:p w14:paraId="0000051F"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b/>
                <w:color w:val="000000"/>
                <w:sz w:val="22"/>
                <w:szCs w:val="22"/>
              </w:rPr>
            </w:pPr>
          </w:p>
        </w:tc>
      </w:tr>
      <w:tr w:rsidR="009C5BC8" w14:paraId="66D90586" w14:textId="77777777">
        <w:trPr>
          <w:trHeight w:val="309"/>
        </w:trPr>
        <w:tc>
          <w:tcPr>
            <w:tcW w:w="8831" w:type="dxa"/>
            <w:gridSpan w:val="5"/>
            <w:vMerge/>
            <w:tcBorders>
              <w:top w:val="single" w:sz="4" w:space="0" w:color="000000"/>
              <w:left w:val="single" w:sz="4" w:space="0" w:color="000000"/>
              <w:bottom w:val="single" w:sz="8" w:space="0" w:color="000000"/>
              <w:right w:val="single" w:sz="4" w:space="0" w:color="000000"/>
            </w:tcBorders>
            <w:shd w:val="clear" w:color="auto" w:fill="auto"/>
          </w:tcPr>
          <w:p w14:paraId="00000524"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b/>
                <w:color w:val="000000"/>
                <w:sz w:val="22"/>
                <w:szCs w:val="22"/>
              </w:rPr>
            </w:pPr>
          </w:p>
        </w:tc>
      </w:tr>
      <w:tr w:rsidR="009C5BC8" w14:paraId="2EB5E1FD" w14:textId="77777777">
        <w:trPr>
          <w:trHeight w:val="269"/>
        </w:trPr>
        <w:tc>
          <w:tcPr>
            <w:tcW w:w="2003" w:type="dxa"/>
            <w:vMerge w:val="restart"/>
            <w:tcBorders>
              <w:top w:val="nil"/>
              <w:left w:val="single" w:sz="4" w:space="0" w:color="000000"/>
              <w:bottom w:val="single" w:sz="8" w:space="0" w:color="000000"/>
              <w:right w:val="single" w:sz="8" w:space="0" w:color="000000"/>
            </w:tcBorders>
            <w:shd w:val="clear" w:color="auto" w:fill="auto"/>
          </w:tcPr>
          <w:p w14:paraId="00000529"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Lugar</w:t>
            </w:r>
          </w:p>
        </w:tc>
        <w:tc>
          <w:tcPr>
            <w:tcW w:w="6828" w:type="dxa"/>
            <w:gridSpan w:val="4"/>
            <w:vMerge w:val="restart"/>
            <w:tcBorders>
              <w:top w:val="single" w:sz="8" w:space="0" w:color="000000"/>
              <w:left w:val="single" w:sz="8" w:space="0" w:color="000000"/>
              <w:bottom w:val="single" w:sz="8" w:space="0" w:color="000000"/>
              <w:right w:val="single" w:sz="4" w:space="0" w:color="000000"/>
            </w:tcBorders>
            <w:shd w:val="clear" w:color="auto" w:fill="auto"/>
          </w:tcPr>
          <w:p w14:paraId="0000052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BIBLIOTECA DEL INSTITUTO SUPERIRO TECNOLÓGICO "VICENTE LEÓN"</w:t>
            </w:r>
          </w:p>
        </w:tc>
      </w:tr>
      <w:tr w:rsidR="009C5BC8" w14:paraId="12AB6780" w14:textId="77777777">
        <w:trPr>
          <w:trHeight w:val="309"/>
        </w:trPr>
        <w:tc>
          <w:tcPr>
            <w:tcW w:w="2003" w:type="dxa"/>
            <w:vMerge/>
            <w:tcBorders>
              <w:top w:val="nil"/>
              <w:left w:val="single" w:sz="4" w:space="0" w:color="000000"/>
              <w:bottom w:val="single" w:sz="8" w:space="0" w:color="000000"/>
              <w:right w:val="single" w:sz="8" w:space="0" w:color="000000"/>
            </w:tcBorders>
            <w:shd w:val="clear" w:color="auto" w:fill="auto"/>
          </w:tcPr>
          <w:p w14:paraId="0000052E"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6828" w:type="dxa"/>
            <w:gridSpan w:val="4"/>
            <w:vMerge/>
            <w:tcBorders>
              <w:top w:val="single" w:sz="8" w:space="0" w:color="000000"/>
              <w:left w:val="single" w:sz="8" w:space="0" w:color="000000"/>
              <w:bottom w:val="single" w:sz="8" w:space="0" w:color="000000"/>
              <w:right w:val="single" w:sz="4" w:space="0" w:color="000000"/>
            </w:tcBorders>
            <w:shd w:val="clear" w:color="auto" w:fill="auto"/>
          </w:tcPr>
          <w:p w14:paraId="0000052F"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54AE6301" w14:textId="77777777">
        <w:trPr>
          <w:trHeight w:val="269"/>
        </w:trPr>
        <w:tc>
          <w:tcPr>
            <w:tcW w:w="2003" w:type="dxa"/>
            <w:vMerge w:val="restart"/>
            <w:tcBorders>
              <w:top w:val="nil"/>
              <w:left w:val="single" w:sz="4" w:space="0" w:color="000000"/>
              <w:bottom w:val="single" w:sz="8" w:space="0" w:color="000000"/>
              <w:right w:val="single" w:sz="8" w:space="0" w:color="000000"/>
            </w:tcBorders>
            <w:shd w:val="clear" w:color="auto" w:fill="auto"/>
          </w:tcPr>
          <w:p w14:paraId="00000533"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Entrevistado</w:t>
            </w:r>
          </w:p>
        </w:tc>
        <w:tc>
          <w:tcPr>
            <w:tcW w:w="6828" w:type="dxa"/>
            <w:gridSpan w:val="4"/>
            <w:vMerge w:val="restart"/>
            <w:tcBorders>
              <w:top w:val="single" w:sz="8" w:space="0" w:color="000000"/>
              <w:left w:val="single" w:sz="8" w:space="0" w:color="000000"/>
              <w:bottom w:val="single" w:sz="8" w:space="0" w:color="000000"/>
              <w:right w:val="single" w:sz="4" w:space="0" w:color="000000"/>
            </w:tcBorders>
            <w:shd w:val="clear" w:color="auto" w:fill="auto"/>
          </w:tcPr>
          <w:p w14:paraId="0000053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Ing. Luis Miguel Yanchatipan Molina </w:t>
            </w:r>
          </w:p>
        </w:tc>
      </w:tr>
      <w:tr w:rsidR="009C5BC8" w14:paraId="4118FE78" w14:textId="77777777">
        <w:trPr>
          <w:trHeight w:val="309"/>
        </w:trPr>
        <w:tc>
          <w:tcPr>
            <w:tcW w:w="2003" w:type="dxa"/>
            <w:vMerge/>
            <w:tcBorders>
              <w:top w:val="nil"/>
              <w:left w:val="single" w:sz="4" w:space="0" w:color="000000"/>
              <w:bottom w:val="single" w:sz="8" w:space="0" w:color="000000"/>
              <w:right w:val="single" w:sz="8" w:space="0" w:color="000000"/>
            </w:tcBorders>
            <w:shd w:val="clear" w:color="auto" w:fill="auto"/>
          </w:tcPr>
          <w:p w14:paraId="00000538"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6828" w:type="dxa"/>
            <w:gridSpan w:val="4"/>
            <w:vMerge/>
            <w:tcBorders>
              <w:top w:val="single" w:sz="8" w:space="0" w:color="000000"/>
              <w:left w:val="single" w:sz="8" w:space="0" w:color="000000"/>
              <w:bottom w:val="single" w:sz="8" w:space="0" w:color="000000"/>
              <w:right w:val="single" w:sz="4" w:space="0" w:color="000000"/>
            </w:tcBorders>
            <w:shd w:val="clear" w:color="auto" w:fill="auto"/>
          </w:tcPr>
          <w:p w14:paraId="00000539"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76E72B04" w14:textId="77777777">
        <w:trPr>
          <w:trHeight w:val="309"/>
        </w:trPr>
        <w:tc>
          <w:tcPr>
            <w:tcW w:w="2003" w:type="dxa"/>
            <w:vMerge/>
            <w:tcBorders>
              <w:top w:val="nil"/>
              <w:left w:val="single" w:sz="4" w:space="0" w:color="000000"/>
              <w:bottom w:val="single" w:sz="8" w:space="0" w:color="000000"/>
              <w:right w:val="single" w:sz="8" w:space="0" w:color="000000"/>
            </w:tcBorders>
            <w:shd w:val="clear" w:color="auto" w:fill="auto"/>
          </w:tcPr>
          <w:p w14:paraId="0000053D"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6828" w:type="dxa"/>
            <w:gridSpan w:val="4"/>
            <w:vMerge/>
            <w:tcBorders>
              <w:top w:val="single" w:sz="8" w:space="0" w:color="000000"/>
              <w:left w:val="single" w:sz="8" w:space="0" w:color="000000"/>
              <w:bottom w:val="single" w:sz="8" w:space="0" w:color="000000"/>
              <w:right w:val="single" w:sz="4" w:space="0" w:color="000000"/>
            </w:tcBorders>
            <w:shd w:val="clear" w:color="auto" w:fill="auto"/>
          </w:tcPr>
          <w:p w14:paraId="0000053E"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1D6A2819" w14:textId="77777777">
        <w:trPr>
          <w:trHeight w:val="269"/>
        </w:trPr>
        <w:tc>
          <w:tcPr>
            <w:tcW w:w="2003" w:type="dxa"/>
            <w:vMerge w:val="restart"/>
            <w:tcBorders>
              <w:top w:val="nil"/>
              <w:left w:val="single" w:sz="4" w:space="0" w:color="000000"/>
              <w:bottom w:val="single" w:sz="8" w:space="0" w:color="000000"/>
              <w:right w:val="single" w:sz="8" w:space="0" w:color="000000"/>
            </w:tcBorders>
            <w:shd w:val="clear" w:color="auto" w:fill="auto"/>
          </w:tcPr>
          <w:p w14:paraId="00000542"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xml:space="preserve">Objetivo </w:t>
            </w:r>
          </w:p>
        </w:tc>
        <w:tc>
          <w:tcPr>
            <w:tcW w:w="2390" w:type="dxa"/>
            <w:gridSpan w:val="2"/>
            <w:vMerge w:val="restart"/>
            <w:tcBorders>
              <w:top w:val="single" w:sz="8" w:space="0" w:color="000000"/>
              <w:left w:val="single" w:sz="8" w:space="0" w:color="000000"/>
              <w:bottom w:val="single" w:sz="8" w:space="0" w:color="000000"/>
              <w:right w:val="single" w:sz="8" w:space="0" w:color="000000"/>
            </w:tcBorders>
            <w:shd w:val="clear" w:color="auto" w:fill="auto"/>
          </w:tcPr>
          <w:p w14:paraId="00000543"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Conocer de una forma detalla de como administra la biblioteca. </w:t>
            </w:r>
          </w:p>
        </w:tc>
        <w:tc>
          <w:tcPr>
            <w:tcW w:w="746" w:type="dxa"/>
            <w:vMerge w:val="restart"/>
            <w:tcBorders>
              <w:top w:val="nil"/>
              <w:left w:val="single" w:sz="8" w:space="0" w:color="000000"/>
              <w:bottom w:val="single" w:sz="8" w:space="0" w:color="000000"/>
              <w:right w:val="single" w:sz="8" w:space="0" w:color="000000"/>
            </w:tcBorders>
            <w:shd w:val="clear" w:color="auto" w:fill="auto"/>
          </w:tcPr>
          <w:p w14:paraId="00000545"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Fecha</w:t>
            </w:r>
          </w:p>
        </w:tc>
        <w:tc>
          <w:tcPr>
            <w:tcW w:w="3692" w:type="dxa"/>
            <w:vMerge w:val="restart"/>
            <w:tcBorders>
              <w:top w:val="single" w:sz="8" w:space="0" w:color="000000"/>
              <w:left w:val="single" w:sz="8" w:space="0" w:color="000000"/>
              <w:bottom w:val="single" w:sz="8" w:space="0" w:color="000000"/>
              <w:right w:val="single" w:sz="4" w:space="0" w:color="000000"/>
            </w:tcBorders>
            <w:shd w:val="clear" w:color="auto" w:fill="auto"/>
          </w:tcPr>
          <w:p w14:paraId="0000054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viernes, 21 de febrero de 2020</w:t>
            </w:r>
          </w:p>
        </w:tc>
      </w:tr>
      <w:tr w:rsidR="009C5BC8" w14:paraId="0C911370" w14:textId="77777777">
        <w:trPr>
          <w:trHeight w:val="309"/>
        </w:trPr>
        <w:tc>
          <w:tcPr>
            <w:tcW w:w="2003" w:type="dxa"/>
            <w:vMerge/>
            <w:tcBorders>
              <w:top w:val="nil"/>
              <w:left w:val="single" w:sz="4" w:space="0" w:color="000000"/>
              <w:bottom w:val="single" w:sz="8" w:space="0" w:color="000000"/>
              <w:right w:val="single" w:sz="8" w:space="0" w:color="000000"/>
            </w:tcBorders>
            <w:shd w:val="clear" w:color="auto" w:fill="auto"/>
          </w:tcPr>
          <w:p w14:paraId="00000547"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2390" w:type="dxa"/>
            <w:gridSpan w:val="2"/>
            <w:vMerge/>
            <w:tcBorders>
              <w:top w:val="single" w:sz="8" w:space="0" w:color="000000"/>
              <w:left w:val="single" w:sz="8" w:space="0" w:color="000000"/>
              <w:bottom w:val="single" w:sz="8" w:space="0" w:color="000000"/>
              <w:right w:val="single" w:sz="8" w:space="0" w:color="000000"/>
            </w:tcBorders>
            <w:shd w:val="clear" w:color="auto" w:fill="auto"/>
          </w:tcPr>
          <w:p w14:paraId="00000548"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746" w:type="dxa"/>
            <w:vMerge/>
            <w:tcBorders>
              <w:top w:val="nil"/>
              <w:left w:val="single" w:sz="8" w:space="0" w:color="000000"/>
              <w:bottom w:val="single" w:sz="8" w:space="0" w:color="000000"/>
              <w:right w:val="single" w:sz="8" w:space="0" w:color="000000"/>
            </w:tcBorders>
            <w:shd w:val="clear" w:color="auto" w:fill="auto"/>
          </w:tcPr>
          <w:p w14:paraId="0000054A"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3692" w:type="dxa"/>
            <w:vMerge/>
            <w:tcBorders>
              <w:top w:val="single" w:sz="8" w:space="0" w:color="000000"/>
              <w:left w:val="single" w:sz="8" w:space="0" w:color="000000"/>
              <w:bottom w:val="single" w:sz="8" w:space="0" w:color="000000"/>
              <w:right w:val="single" w:sz="4" w:space="0" w:color="000000"/>
            </w:tcBorders>
            <w:shd w:val="clear" w:color="auto" w:fill="auto"/>
          </w:tcPr>
          <w:p w14:paraId="0000054B"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34A366B0" w14:textId="77777777">
        <w:trPr>
          <w:trHeight w:val="269"/>
        </w:trPr>
        <w:tc>
          <w:tcPr>
            <w:tcW w:w="3192" w:type="dxa"/>
            <w:gridSpan w:val="2"/>
            <w:vMerge w:val="restart"/>
            <w:tcBorders>
              <w:top w:val="single" w:sz="8" w:space="0" w:color="000000"/>
              <w:left w:val="single" w:sz="4" w:space="0" w:color="000000"/>
              <w:bottom w:val="single" w:sz="8" w:space="0" w:color="000000"/>
              <w:right w:val="single" w:sz="8" w:space="0" w:color="000000"/>
            </w:tcBorders>
            <w:shd w:val="clear" w:color="auto" w:fill="auto"/>
          </w:tcPr>
          <w:p w14:paraId="0000054C"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xml:space="preserve">Preguntas </w:t>
            </w:r>
          </w:p>
        </w:tc>
        <w:tc>
          <w:tcPr>
            <w:tcW w:w="5639" w:type="dxa"/>
            <w:gridSpan w:val="3"/>
            <w:vMerge w:val="restart"/>
            <w:tcBorders>
              <w:top w:val="single" w:sz="8" w:space="0" w:color="000000"/>
              <w:left w:val="single" w:sz="8" w:space="0" w:color="000000"/>
              <w:bottom w:val="single" w:sz="8" w:space="0" w:color="000000"/>
              <w:right w:val="single" w:sz="4" w:space="0" w:color="000000"/>
            </w:tcBorders>
            <w:shd w:val="clear" w:color="auto" w:fill="auto"/>
          </w:tcPr>
          <w:p w14:paraId="0000054E"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xml:space="preserve">Respuestas </w:t>
            </w:r>
          </w:p>
        </w:tc>
      </w:tr>
      <w:tr w:rsidR="009C5BC8" w14:paraId="7BA72DD9"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51"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b/>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53"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b/>
                <w:color w:val="000000"/>
                <w:sz w:val="22"/>
                <w:szCs w:val="22"/>
              </w:rPr>
            </w:pPr>
          </w:p>
        </w:tc>
      </w:tr>
      <w:tr w:rsidR="009C5BC8" w14:paraId="5796DBB6" w14:textId="77777777">
        <w:trPr>
          <w:trHeight w:val="269"/>
        </w:trPr>
        <w:tc>
          <w:tcPr>
            <w:tcW w:w="3192" w:type="dxa"/>
            <w:gridSpan w:val="2"/>
            <w:vMerge w:val="restart"/>
            <w:tcBorders>
              <w:top w:val="single" w:sz="8" w:space="0" w:color="000000"/>
              <w:left w:val="single" w:sz="4" w:space="0" w:color="000000"/>
              <w:bottom w:val="single" w:sz="8" w:space="0" w:color="000000"/>
              <w:right w:val="single" w:sz="8" w:space="0" w:color="000000"/>
            </w:tcBorders>
            <w:shd w:val="clear" w:color="auto" w:fill="auto"/>
          </w:tcPr>
          <w:p w14:paraId="00000556"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1. ¿Quiénes pueden utilizar la biblioteca?</w:t>
            </w:r>
          </w:p>
        </w:tc>
        <w:tc>
          <w:tcPr>
            <w:tcW w:w="5639" w:type="dxa"/>
            <w:gridSpan w:val="3"/>
            <w:vMerge w:val="restart"/>
            <w:tcBorders>
              <w:top w:val="single" w:sz="8" w:space="0" w:color="000000"/>
              <w:left w:val="single" w:sz="8" w:space="0" w:color="000000"/>
              <w:bottom w:val="single" w:sz="8" w:space="0" w:color="000000"/>
              <w:right w:val="single" w:sz="4" w:space="0" w:color="000000"/>
            </w:tcBorders>
            <w:shd w:val="clear" w:color="auto" w:fill="auto"/>
          </w:tcPr>
          <w:p w14:paraId="0000055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Los que pueden utilizar y solicitar libros de la biblioteca son los estudiantes y docentes del INSTITUTO SUPERIRO TECNOLÓGICO "VICENTE LEÓN"</w:t>
            </w:r>
          </w:p>
        </w:tc>
      </w:tr>
      <w:tr w:rsidR="009C5BC8" w14:paraId="5177B4F3"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5B"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5D"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7865B454" w14:textId="77777777">
        <w:trPr>
          <w:trHeight w:val="269"/>
        </w:trPr>
        <w:tc>
          <w:tcPr>
            <w:tcW w:w="3192" w:type="dxa"/>
            <w:gridSpan w:val="2"/>
            <w:vMerge w:val="restart"/>
            <w:tcBorders>
              <w:top w:val="single" w:sz="8" w:space="0" w:color="000000"/>
              <w:left w:val="single" w:sz="4" w:space="0" w:color="000000"/>
              <w:bottom w:val="single" w:sz="8" w:space="0" w:color="000000"/>
              <w:right w:val="single" w:sz="8" w:space="0" w:color="000000"/>
            </w:tcBorders>
            <w:shd w:val="clear" w:color="auto" w:fill="auto"/>
          </w:tcPr>
          <w:p w14:paraId="00000560"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2. ¿Tienen algún inventario de libros que existe dentro de la biblioteca?</w:t>
            </w:r>
          </w:p>
        </w:tc>
        <w:tc>
          <w:tcPr>
            <w:tcW w:w="5639" w:type="dxa"/>
            <w:gridSpan w:val="3"/>
            <w:vMerge w:val="restart"/>
            <w:tcBorders>
              <w:top w:val="single" w:sz="8" w:space="0" w:color="000000"/>
              <w:left w:val="single" w:sz="8" w:space="0" w:color="000000"/>
              <w:bottom w:val="single" w:sz="8" w:space="0" w:color="000000"/>
              <w:right w:val="single" w:sz="4" w:space="0" w:color="000000"/>
            </w:tcBorders>
            <w:shd w:val="clear" w:color="auto" w:fill="auto"/>
          </w:tcPr>
          <w:p w14:paraId="00000562"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Contamos con un registro de todos los libros que existentes en la biblioteca con los datos específicos de cada libro dentro de un archivo de Excel</w:t>
            </w:r>
          </w:p>
        </w:tc>
      </w:tr>
      <w:tr w:rsidR="009C5BC8" w14:paraId="70C3E37D"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65"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67"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25FB1EAF" w14:textId="77777777">
        <w:trPr>
          <w:trHeight w:val="269"/>
        </w:trPr>
        <w:tc>
          <w:tcPr>
            <w:tcW w:w="3192" w:type="dxa"/>
            <w:gridSpan w:val="2"/>
            <w:vMerge w:val="restart"/>
            <w:tcBorders>
              <w:top w:val="single" w:sz="8" w:space="0" w:color="000000"/>
              <w:left w:val="single" w:sz="4" w:space="0" w:color="000000"/>
              <w:bottom w:val="single" w:sz="8" w:space="0" w:color="000000"/>
              <w:right w:val="single" w:sz="8" w:space="0" w:color="000000"/>
            </w:tcBorders>
            <w:shd w:val="clear" w:color="auto" w:fill="auto"/>
          </w:tcPr>
          <w:p w14:paraId="0000056A"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3. ¿Cómo llevan los procesos de préstamo de un libro?</w:t>
            </w:r>
          </w:p>
        </w:tc>
        <w:tc>
          <w:tcPr>
            <w:tcW w:w="5639" w:type="dxa"/>
            <w:gridSpan w:val="3"/>
            <w:vMerge w:val="restart"/>
            <w:tcBorders>
              <w:top w:val="single" w:sz="8" w:space="0" w:color="000000"/>
              <w:left w:val="single" w:sz="8" w:space="0" w:color="000000"/>
              <w:bottom w:val="single" w:sz="8" w:space="0" w:color="000000"/>
              <w:right w:val="single" w:sz="4" w:space="0" w:color="000000"/>
            </w:tcBorders>
            <w:shd w:val="clear" w:color="auto" w:fill="auto"/>
          </w:tcPr>
          <w:p w14:paraId="0000056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9C5BC8" w14:paraId="2DD4E52F"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6F"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71"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5B690C19"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74"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76"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6801F49F"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79"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7B"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2E1253ED" w14:textId="77777777">
        <w:trPr>
          <w:trHeight w:val="269"/>
        </w:trPr>
        <w:tc>
          <w:tcPr>
            <w:tcW w:w="3192" w:type="dxa"/>
            <w:gridSpan w:val="2"/>
            <w:vMerge w:val="restart"/>
            <w:tcBorders>
              <w:top w:val="single" w:sz="8" w:space="0" w:color="000000"/>
              <w:left w:val="single" w:sz="4" w:space="0" w:color="000000"/>
              <w:bottom w:val="single" w:sz="8" w:space="0" w:color="000000"/>
              <w:right w:val="single" w:sz="8" w:space="0" w:color="000000"/>
            </w:tcBorders>
            <w:shd w:val="clear" w:color="auto" w:fill="auto"/>
          </w:tcPr>
          <w:p w14:paraId="0000057E"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4. ¿La biblioteca realiza prestamos donde los lectores puedan sacar los libros fuera de la institución?</w:t>
            </w:r>
          </w:p>
        </w:tc>
        <w:tc>
          <w:tcPr>
            <w:tcW w:w="5639" w:type="dxa"/>
            <w:gridSpan w:val="3"/>
            <w:vMerge w:val="restart"/>
            <w:tcBorders>
              <w:top w:val="single" w:sz="8" w:space="0" w:color="000000"/>
              <w:left w:val="single" w:sz="8" w:space="0" w:color="000000"/>
              <w:bottom w:val="single" w:sz="8" w:space="0" w:color="000000"/>
              <w:right w:val="single" w:sz="4" w:space="0" w:color="000000"/>
            </w:tcBorders>
            <w:shd w:val="clear" w:color="auto" w:fill="auto"/>
          </w:tcPr>
          <w:p w14:paraId="0000058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No está permitido que puedan sacar los libros debido a que los estudiantes no realizan la entrega del libro y ocasión la pérdida del mismo para la biblioteca.</w:t>
            </w:r>
          </w:p>
        </w:tc>
      </w:tr>
      <w:tr w:rsidR="009C5BC8" w14:paraId="102A6E9C"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83"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85"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46E22366" w14:textId="77777777">
        <w:trPr>
          <w:trHeight w:val="309"/>
        </w:trPr>
        <w:tc>
          <w:tcPr>
            <w:tcW w:w="3192" w:type="dxa"/>
            <w:gridSpan w:val="2"/>
            <w:vMerge/>
            <w:tcBorders>
              <w:top w:val="single" w:sz="8" w:space="0" w:color="000000"/>
              <w:left w:val="single" w:sz="4" w:space="0" w:color="000000"/>
              <w:bottom w:val="single" w:sz="8" w:space="0" w:color="000000"/>
              <w:right w:val="single" w:sz="8" w:space="0" w:color="000000"/>
            </w:tcBorders>
            <w:shd w:val="clear" w:color="auto" w:fill="auto"/>
          </w:tcPr>
          <w:p w14:paraId="00000588"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single" w:sz="8" w:space="0" w:color="000000"/>
              <w:right w:val="single" w:sz="4" w:space="0" w:color="000000"/>
            </w:tcBorders>
            <w:shd w:val="clear" w:color="auto" w:fill="auto"/>
          </w:tcPr>
          <w:p w14:paraId="0000058A"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6C74D9E4" w14:textId="77777777">
        <w:trPr>
          <w:trHeight w:val="269"/>
        </w:trPr>
        <w:tc>
          <w:tcPr>
            <w:tcW w:w="3192" w:type="dxa"/>
            <w:gridSpan w:val="2"/>
            <w:vMerge w:val="restart"/>
            <w:tcBorders>
              <w:top w:val="single" w:sz="8" w:space="0" w:color="000000"/>
              <w:left w:val="single" w:sz="4" w:space="0" w:color="000000"/>
              <w:bottom w:val="nil"/>
              <w:right w:val="single" w:sz="8" w:space="0" w:color="000000"/>
            </w:tcBorders>
            <w:shd w:val="clear" w:color="auto" w:fill="auto"/>
          </w:tcPr>
          <w:p w14:paraId="0000058D"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5. ¿Llevan un registro de los lectores que realizan un prestamos?</w:t>
            </w:r>
          </w:p>
        </w:tc>
        <w:tc>
          <w:tcPr>
            <w:tcW w:w="5639" w:type="dxa"/>
            <w:gridSpan w:val="3"/>
            <w:vMerge w:val="restart"/>
            <w:tcBorders>
              <w:top w:val="single" w:sz="8" w:space="0" w:color="000000"/>
              <w:left w:val="single" w:sz="8" w:space="0" w:color="000000"/>
              <w:bottom w:val="nil"/>
              <w:right w:val="single" w:sz="4" w:space="0" w:color="000000"/>
            </w:tcBorders>
            <w:shd w:val="clear" w:color="auto" w:fill="auto"/>
          </w:tcPr>
          <w:p w14:paraId="0000058F"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Los registros que se llevan son únicamente una hoja de préstamos donde registramos el libor prestado y a quien fue prestado.</w:t>
            </w:r>
          </w:p>
        </w:tc>
      </w:tr>
      <w:tr w:rsidR="009C5BC8" w14:paraId="59D7F7DD" w14:textId="77777777">
        <w:trPr>
          <w:trHeight w:val="309"/>
        </w:trPr>
        <w:tc>
          <w:tcPr>
            <w:tcW w:w="3192" w:type="dxa"/>
            <w:gridSpan w:val="2"/>
            <w:vMerge/>
            <w:tcBorders>
              <w:top w:val="single" w:sz="8" w:space="0" w:color="000000"/>
              <w:left w:val="single" w:sz="4" w:space="0" w:color="000000"/>
              <w:bottom w:val="nil"/>
              <w:right w:val="single" w:sz="8" w:space="0" w:color="000000"/>
            </w:tcBorders>
            <w:shd w:val="clear" w:color="auto" w:fill="auto"/>
          </w:tcPr>
          <w:p w14:paraId="00000592"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8" w:space="0" w:color="000000"/>
              <w:left w:val="single" w:sz="8" w:space="0" w:color="000000"/>
              <w:bottom w:val="nil"/>
              <w:right w:val="single" w:sz="4" w:space="0" w:color="000000"/>
            </w:tcBorders>
            <w:shd w:val="clear" w:color="auto" w:fill="auto"/>
          </w:tcPr>
          <w:p w14:paraId="00000594"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4D4CB2D3" w14:textId="77777777">
        <w:trPr>
          <w:trHeight w:val="269"/>
        </w:trPr>
        <w:tc>
          <w:tcPr>
            <w:tcW w:w="3192" w:type="dxa"/>
            <w:gridSpan w:val="2"/>
            <w:vMerge w:val="restart"/>
            <w:tcBorders>
              <w:top w:val="single" w:sz="4" w:space="0" w:color="000000"/>
              <w:left w:val="single" w:sz="4" w:space="0" w:color="000000"/>
              <w:bottom w:val="single" w:sz="4" w:space="0" w:color="000000"/>
              <w:right w:val="single" w:sz="8" w:space="0" w:color="000000"/>
            </w:tcBorders>
            <w:shd w:val="clear" w:color="auto" w:fill="auto"/>
          </w:tcPr>
          <w:p w14:paraId="00000597"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6. ¿Los lectores conoce la disponibilidad del cada libro?</w:t>
            </w:r>
          </w:p>
        </w:tc>
        <w:tc>
          <w:tcPr>
            <w:tcW w:w="5639" w:type="dxa"/>
            <w:gridSpan w:val="3"/>
            <w:vMerge w:val="restart"/>
            <w:tcBorders>
              <w:top w:val="single" w:sz="4" w:space="0" w:color="000000"/>
              <w:left w:val="single" w:sz="8" w:space="0" w:color="000000"/>
              <w:bottom w:val="single" w:sz="4" w:space="0" w:color="000000"/>
              <w:right w:val="single" w:sz="4" w:space="0" w:color="000000"/>
            </w:tcBorders>
            <w:shd w:val="clear" w:color="auto" w:fill="auto"/>
          </w:tcPr>
          <w:p w14:paraId="00000599"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Los únicos que conoces los libros son los encargados ya que ellos tienen el acceso al registro de libros y las hojas de préstamos para verificar que todavía no fue prestado el libro solicitado por el lector</w:t>
            </w:r>
          </w:p>
        </w:tc>
      </w:tr>
      <w:tr w:rsidR="009C5BC8" w14:paraId="127524D1" w14:textId="77777777">
        <w:trPr>
          <w:trHeight w:val="475"/>
        </w:trPr>
        <w:tc>
          <w:tcPr>
            <w:tcW w:w="3192" w:type="dxa"/>
            <w:gridSpan w:val="2"/>
            <w:vMerge/>
            <w:tcBorders>
              <w:top w:val="single" w:sz="4" w:space="0" w:color="000000"/>
              <w:left w:val="single" w:sz="4" w:space="0" w:color="000000"/>
              <w:bottom w:val="single" w:sz="4" w:space="0" w:color="000000"/>
              <w:right w:val="single" w:sz="8" w:space="0" w:color="000000"/>
            </w:tcBorders>
            <w:shd w:val="clear" w:color="auto" w:fill="auto"/>
          </w:tcPr>
          <w:p w14:paraId="0000059C"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4" w:space="0" w:color="000000"/>
              <w:left w:val="single" w:sz="8" w:space="0" w:color="000000"/>
              <w:bottom w:val="single" w:sz="4" w:space="0" w:color="000000"/>
              <w:right w:val="single" w:sz="4" w:space="0" w:color="000000"/>
            </w:tcBorders>
            <w:shd w:val="clear" w:color="auto" w:fill="auto"/>
          </w:tcPr>
          <w:p w14:paraId="0000059E"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33122970" w14:textId="77777777">
        <w:trPr>
          <w:trHeight w:val="269"/>
        </w:trPr>
        <w:tc>
          <w:tcPr>
            <w:tcW w:w="3192" w:type="dxa"/>
            <w:gridSpan w:val="2"/>
            <w:vMerge w:val="restart"/>
            <w:tcBorders>
              <w:top w:val="single" w:sz="4" w:space="0" w:color="000000"/>
              <w:left w:val="single" w:sz="4" w:space="0" w:color="000000"/>
              <w:bottom w:val="nil"/>
              <w:right w:val="single" w:sz="8" w:space="0" w:color="000000"/>
            </w:tcBorders>
            <w:shd w:val="clear" w:color="auto" w:fill="auto"/>
          </w:tcPr>
          <w:p w14:paraId="000005A1"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7. ¿Los lectores encuentran el libro solicitado?</w:t>
            </w:r>
          </w:p>
        </w:tc>
        <w:tc>
          <w:tcPr>
            <w:tcW w:w="5639" w:type="dxa"/>
            <w:gridSpan w:val="3"/>
            <w:vMerge w:val="restart"/>
            <w:tcBorders>
              <w:top w:val="single" w:sz="4" w:space="0" w:color="000000"/>
              <w:left w:val="nil"/>
              <w:bottom w:val="single" w:sz="4" w:space="0" w:color="000000"/>
              <w:right w:val="nil"/>
            </w:tcBorders>
            <w:shd w:val="clear" w:color="auto" w:fill="auto"/>
          </w:tcPr>
          <w:p w14:paraId="000005A3"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Son muy pocas veces que el lector encuentra el libro, ya que ellos no </w:t>
            </w:r>
            <w:r>
              <w:rPr>
                <w:rFonts w:ascii="Calibri" w:eastAsia="Calibri" w:hAnsi="Calibri" w:cs="Calibri"/>
                <w:sz w:val="22"/>
                <w:szCs w:val="22"/>
              </w:rPr>
              <w:t>conocen</w:t>
            </w:r>
            <w:r>
              <w:rPr>
                <w:rFonts w:ascii="Calibri" w:eastAsia="Calibri" w:hAnsi="Calibri" w:cs="Calibri"/>
                <w:color w:val="000000"/>
                <w:sz w:val="22"/>
                <w:szCs w:val="22"/>
              </w:rPr>
              <w:t xml:space="preserve"> los libros que existen dentro de la biblioteca.</w:t>
            </w:r>
          </w:p>
        </w:tc>
      </w:tr>
      <w:tr w:rsidR="009C5BC8" w14:paraId="5ACC7A6A" w14:textId="77777777">
        <w:trPr>
          <w:trHeight w:val="475"/>
        </w:trPr>
        <w:tc>
          <w:tcPr>
            <w:tcW w:w="3192" w:type="dxa"/>
            <w:gridSpan w:val="2"/>
            <w:vMerge/>
            <w:tcBorders>
              <w:top w:val="single" w:sz="4" w:space="0" w:color="000000"/>
              <w:left w:val="single" w:sz="4" w:space="0" w:color="000000"/>
              <w:bottom w:val="nil"/>
              <w:right w:val="single" w:sz="8" w:space="0" w:color="000000"/>
            </w:tcBorders>
            <w:shd w:val="clear" w:color="auto" w:fill="auto"/>
          </w:tcPr>
          <w:p w14:paraId="000005A6"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4" w:space="0" w:color="000000"/>
              <w:left w:val="nil"/>
              <w:bottom w:val="single" w:sz="4" w:space="0" w:color="000000"/>
              <w:right w:val="nil"/>
            </w:tcBorders>
            <w:shd w:val="clear" w:color="auto" w:fill="auto"/>
          </w:tcPr>
          <w:p w14:paraId="000005A8"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71810E58" w14:textId="77777777">
        <w:trPr>
          <w:trHeight w:val="269"/>
        </w:trPr>
        <w:tc>
          <w:tcPr>
            <w:tcW w:w="3192" w:type="dxa"/>
            <w:gridSpan w:val="2"/>
            <w:vMerge w:val="restart"/>
            <w:tcBorders>
              <w:top w:val="single" w:sz="4" w:space="0" w:color="000000"/>
              <w:left w:val="single" w:sz="4" w:space="0" w:color="000000"/>
              <w:bottom w:val="nil"/>
              <w:right w:val="single" w:sz="8" w:space="0" w:color="000000"/>
            </w:tcBorders>
            <w:shd w:val="clear" w:color="auto" w:fill="auto"/>
          </w:tcPr>
          <w:p w14:paraId="000005AB"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xml:space="preserve">8. ¿Cree usted que el uso de un sistema beneficiaria a los </w:t>
            </w:r>
            <w:r>
              <w:rPr>
                <w:rFonts w:ascii="Calibri" w:eastAsia="Calibri" w:hAnsi="Calibri" w:cs="Calibri"/>
                <w:b/>
                <w:color w:val="000000"/>
                <w:sz w:val="22"/>
                <w:szCs w:val="22"/>
              </w:rPr>
              <w:lastRenderedPageBreak/>
              <w:t>procesos realizados en la biblioteca ?</w:t>
            </w:r>
          </w:p>
        </w:tc>
        <w:tc>
          <w:tcPr>
            <w:tcW w:w="5639" w:type="dxa"/>
            <w:gridSpan w:val="3"/>
            <w:vMerge w:val="restart"/>
            <w:tcBorders>
              <w:top w:val="single" w:sz="4" w:space="0" w:color="000000"/>
              <w:left w:val="single" w:sz="8" w:space="0" w:color="000000"/>
              <w:bottom w:val="nil"/>
              <w:right w:val="single" w:sz="4" w:space="0" w:color="000000"/>
            </w:tcBorders>
            <w:shd w:val="clear" w:color="auto" w:fill="auto"/>
          </w:tcPr>
          <w:p w14:paraId="000005AD"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El uso de un sistema que permita administrar la biblioteca </w:t>
            </w:r>
            <w:r>
              <w:rPr>
                <w:rFonts w:ascii="Calibri" w:eastAsia="Calibri" w:hAnsi="Calibri" w:cs="Calibri"/>
                <w:sz w:val="22"/>
                <w:szCs w:val="22"/>
              </w:rPr>
              <w:t>sería</w:t>
            </w:r>
            <w:r>
              <w:rPr>
                <w:rFonts w:ascii="Calibri" w:eastAsia="Calibri" w:hAnsi="Calibri" w:cs="Calibri"/>
                <w:color w:val="000000"/>
                <w:sz w:val="22"/>
                <w:szCs w:val="22"/>
              </w:rPr>
              <w:t xml:space="preserve"> de un gran beneficio ya que </w:t>
            </w:r>
            <w:r>
              <w:rPr>
                <w:rFonts w:ascii="Calibri" w:eastAsia="Calibri" w:hAnsi="Calibri" w:cs="Calibri"/>
                <w:sz w:val="22"/>
                <w:szCs w:val="22"/>
              </w:rPr>
              <w:t>facilita</w:t>
            </w:r>
            <w:r>
              <w:rPr>
                <w:rFonts w:ascii="Calibri" w:eastAsia="Calibri" w:hAnsi="Calibri" w:cs="Calibri"/>
                <w:color w:val="000000"/>
                <w:sz w:val="22"/>
                <w:szCs w:val="22"/>
              </w:rPr>
              <w:t xml:space="preserve"> los procesos y se brindaría un mejor servicio a los estudiantes </w:t>
            </w:r>
          </w:p>
        </w:tc>
      </w:tr>
      <w:tr w:rsidR="009C5BC8" w14:paraId="7F103E00" w14:textId="77777777">
        <w:trPr>
          <w:trHeight w:val="661"/>
        </w:trPr>
        <w:tc>
          <w:tcPr>
            <w:tcW w:w="3192" w:type="dxa"/>
            <w:gridSpan w:val="2"/>
            <w:vMerge/>
            <w:tcBorders>
              <w:top w:val="single" w:sz="4" w:space="0" w:color="000000"/>
              <w:left w:val="single" w:sz="4" w:space="0" w:color="000000"/>
              <w:bottom w:val="nil"/>
              <w:right w:val="single" w:sz="8" w:space="0" w:color="000000"/>
            </w:tcBorders>
            <w:shd w:val="clear" w:color="auto" w:fill="auto"/>
          </w:tcPr>
          <w:p w14:paraId="000005B0"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5639" w:type="dxa"/>
            <w:gridSpan w:val="3"/>
            <w:vMerge/>
            <w:tcBorders>
              <w:top w:val="single" w:sz="4" w:space="0" w:color="000000"/>
              <w:left w:val="single" w:sz="8" w:space="0" w:color="000000"/>
              <w:bottom w:val="nil"/>
              <w:right w:val="single" w:sz="4" w:space="0" w:color="000000"/>
            </w:tcBorders>
            <w:shd w:val="clear" w:color="auto" w:fill="auto"/>
          </w:tcPr>
          <w:p w14:paraId="000005B2"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2D2785E7" w14:textId="77777777">
        <w:trPr>
          <w:trHeight w:val="269"/>
        </w:trPr>
        <w:tc>
          <w:tcPr>
            <w:tcW w:w="8831" w:type="dxa"/>
            <w:gridSpan w:val="5"/>
            <w:vMerge w:val="restart"/>
            <w:tcBorders>
              <w:top w:val="single" w:sz="8" w:space="0" w:color="000000"/>
              <w:left w:val="single" w:sz="4" w:space="0" w:color="000000"/>
              <w:bottom w:val="single" w:sz="8" w:space="0" w:color="000000"/>
              <w:right w:val="single" w:sz="4" w:space="0" w:color="000000"/>
            </w:tcBorders>
            <w:shd w:val="clear" w:color="auto" w:fill="auto"/>
          </w:tcPr>
          <w:p w14:paraId="000005B5"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xml:space="preserve">Conclusiones </w:t>
            </w:r>
          </w:p>
        </w:tc>
      </w:tr>
      <w:tr w:rsidR="009C5BC8" w14:paraId="6048CB27" w14:textId="77777777">
        <w:trPr>
          <w:trHeight w:val="309"/>
        </w:trPr>
        <w:tc>
          <w:tcPr>
            <w:tcW w:w="8831" w:type="dxa"/>
            <w:gridSpan w:val="5"/>
            <w:vMerge/>
            <w:tcBorders>
              <w:top w:val="single" w:sz="8" w:space="0" w:color="000000"/>
              <w:left w:val="single" w:sz="4" w:space="0" w:color="000000"/>
              <w:bottom w:val="single" w:sz="8" w:space="0" w:color="000000"/>
              <w:right w:val="single" w:sz="4" w:space="0" w:color="000000"/>
            </w:tcBorders>
            <w:shd w:val="clear" w:color="auto" w:fill="auto"/>
          </w:tcPr>
          <w:p w14:paraId="000005BA"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b/>
                <w:color w:val="000000"/>
                <w:sz w:val="22"/>
                <w:szCs w:val="22"/>
              </w:rPr>
            </w:pPr>
          </w:p>
        </w:tc>
      </w:tr>
      <w:tr w:rsidR="009C5BC8" w14:paraId="63A68802" w14:textId="77777777">
        <w:trPr>
          <w:trHeight w:val="269"/>
        </w:trPr>
        <w:tc>
          <w:tcPr>
            <w:tcW w:w="8831" w:type="dxa"/>
            <w:gridSpan w:val="5"/>
            <w:vMerge w:val="restart"/>
            <w:tcBorders>
              <w:top w:val="single" w:sz="8" w:space="0" w:color="000000"/>
              <w:left w:val="single" w:sz="4" w:space="0" w:color="000000"/>
              <w:bottom w:val="single" w:sz="4" w:space="0" w:color="000000"/>
              <w:right w:val="single" w:sz="4" w:space="0" w:color="000000"/>
            </w:tcBorders>
            <w:shd w:val="clear" w:color="auto" w:fill="auto"/>
          </w:tcPr>
          <w:p w14:paraId="000005BF"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14:paraId="000005C0" w14:textId="77777777" w:rsidR="009C5BC8" w:rsidRDefault="003D4812">
            <w:pPr>
              <w:numPr>
                <w:ilvl w:val="0"/>
                <w:numId w:val="5"/>
              </w:numPr>
              <w:pBdr>
                <w:top w:val="nil"/>
                <w:left w:val="nil"/>
                <w:bottom w:val="nil"/>
                <w:right w:val="nil"/>
                <w:between w:val="nil"/>
              </w:pBdr>
              <w:spacing w:line="240" w:lineRule="auto"/>
              <w:jc w:val="left"/>
              <w:rPr>
                <w:rFonts w:ascii="Calibri" w:eastAsia="Calibri" w:hAnsi="Calibri" w:cs="Calibri"/>
                <w:color w:val="000000"/>
                <w:sz w:val="22"/>
                <w:szCs w:val="22"/>
              </w:rPr>
            </w:pPr>
            <w:r>
              <w:rPr>
                <w:rFonts w:ascii="Calibri" w:eastAsia="Calibri" w:hAnsi="Calibri" w:cs="Calibri"/>
                <w:color w:val="000000"/>
                <w:sz w:val="22"/>
                <w:szCs w:val="22"/>
              </w:rPr>
              <w:t>Poner un listado de libros existentes a disposición de los lectores para evitar pérdida de tiempo</w:t>
            </w:r>
          </w:p>
          <w:p w14:paraId="000005C1" w14:textId="77777777" w:rsidR="009C5BC8" w:rsidRDefault="003D4812">
            <w:pPr>
              <w:numPr>
                <w:ilvl w:val="0"/>
                <w:numId w:val="5"/>
              </w:numPr>
              <w:pBdr>
                <w:top w:val="nil"/>
                <w:left w:val="nil"/>
                <w:bottom w:val="nil"/>
                <w:right w:val="nil"/>
                <w:between w:val="nil"/>
              </w:pBdr>
              <w:spacing w:line="240" w:lineRule="auto"/>
              <w:jc w:val="left"/>
              <w:rPr>
                <w:rFonts w:ascii="Calibri" w:eastAsia="Calibri" w:hAnsi="Calibri" w:cs="Calibri"/>
                <w:color w:val="000000"/>
                <w:sz w:val="22"/>
                <w:szCs w:val="22"/>
              </w:rPr>
            </w:pPr>
            <w:r>
              <w:rPr>
                <w:rFonts w:ascii="Calibri" w:eastAsia="Calibri" w:hAnsi="Calibri" w:cs="Calibri"/>
                <w:color w:val="000000"/>
                <w:sz w:val="22"/>
                <w:szCs w:val="22"/>
              </w:rPr>
              <w:t>Crear un registro de lectores para evitar para optimizar los procesos de préstamo.</w:t>
            </w:r>
          </w:p>
          <w:p w14:paraId="000005C2" w14:textId="77777777" w:rsidR="009C5BC8" w:rsidRDefault="003D4812">
            <w:pPr>
              <w:numPr>
                <w:ilvl w:val="0"/>
                <w:numId w:val="5"/>
              </w:numPr>
              <w:pBdr>
                <w:top w:val="nil"/>
                <w:left w:val="nil"/>
                <w:bottom w:val="nil"/>
                <w:right w:val="nil"/>
                <w:between w:val="nil"/>
              </w:pBdr>
              <w:spacing w:line="240" w:lineRule="auto"/>
              <w:jc w:val="left"/>
              <w:rPr>
                <w:rFonts w:ascii="Calibri" w:eastAsia="Calibri" w:hAnsi="Calibri" w:cs="Calibri"/>
                <w:color w:val="000000"/>
                <w:sz w:val="22"/>
                <w:szCs w:val="22"/>
              </w:rPr>
            </w:pPr>
            <w:r>
              <w:rPr>
                <w:rFonts w:ascii="Calibri" w:eastAsia="Calibri" w:hAnsi="Calibri" w:cs="Calibri"/>
                <w:color w:val="000000"/>
                <w:sz w:val="22"/>
                <w:szCs w:val="22"/>
              </w:rPr>
              <w:t xml:space="preserve">El ordenamiento del material bibliográfico por categoría </w:t>
            </w:r>
          </w:p>
          <w:p w14:paraId="000005C3" w14:textId="77777777" w:rsidR="009C5BC8" w:rsidRDefault="003D4812">
            <w:pPr>
              <w:numPr>
                <w:ilvl w:val="0"/>
                <w:numId w:val="5"/>
              </w:numPr>
              <w:pBdr>
                <w:top w:val="nil"/>
                <w:left w:val="nil"/>
                <w:bottom w:val="nil"/>
                <w:right w:val="nil"/>
                <w:between w:val="nil"/>
              </w:pBdr>
              <w:spacing w:line="240" w:lineRule="auto"/>
              <w:jc w:val="left"/>
              <w:rPr>
                <w:rFonts w:ascii="Calibri" w:eastAsia="Calibri" w:hAnsi="Calibri" w:cs="Calibri"/>
                <w:color w:val="000000"/>
                <w:sz w:val="22"/>
                <w:szCs w:val="22"/>
              </w:rPr>
            </w:pPr>
            <w:r>
              <w:rPr>
                <w:rFonts w:ascii="Calibri" w:eastAsia="Calibri" w:hAnsi="Calibri" w:cs="Calibri"/>
                <w:color w:val="000000"/>
                <w:sz w:val="22"/>
                <w:szCs w:val="22"/>
              </w:rPr>
              <w:t>Etc.</w:t>
            </w:r>
          </w:p>
          <w:p w14:paraId="000005C4" w14:textId="77777777" w:rsidR="009C5BC8" w:rsidRDefault="009C5BC8">
            <w:pPr>
              <w:spacing w:line="240" w:lineRule="auto"/>
              <w:ind w:firstLine="0"/>
              <w:rPr>
                <w:rFonts w:ascii="Calibri" w:eastAsia="Calibri" w:hAnsi="Calibri" w:cs="Calibri"/>
                <w:color w:val="000000"/>
                <w:sz w:val="22"/>
                <w:szCs w:val="22"/>
              </w:rPr>
            </w:pPr>
          </w:p>
          <w:p w14:paraId="000005C5" w14:textId="77777777" w:rsidR="009C5BC8" w:rsidRDefault="009C5BC8">
            <w:pPr>
              <w:spacing w:line="240" w:lineRule="auto"/>
              <w:ind w:firstLine="0"/>
              <w:rPr>
                <w:rFonts w:ascii="Calibri" w:eastAsia="Calibri" w:hAnsi="Calibri" w:cs="Calibri"/>
                <w:color w:val="000000"/>
                <w:sz w:val="22"/>
                <w:szCs w:val="22"/>
              </w:rPr>
            </w:pPr>
          </w:p>
        </w:tc>
      </w:tr>
      <w:tr w:rsidR="009C5BC8" w14:paraId="06BCA3B3" w14:textId="77777777">
        <w:trPr>
          <w:trHeight w:val="309"/>
        </w:trPr>
        <w:tc>
          <w:tcPr>
            <w:tcW w:w="8831" w:type="dxa"/>
            <w:gridSpan w:val="5"/>
            <w:vMerge/>
            <w:tcBorders>
              <w:top w:val="single" w:sz="8" w:space="0" w:color="000000"/>
              <w:left w:val="single" w:sz="4" w:space="0" w:color="000000"/>
              <w:bottom w:val="single" w:sz="4" w:space="0" w:color="000000"/>
              <w:right w:val="single" w:sz="4" w:space="0" w:color="000000"/>
            </w:tcBorders>
            <w:shd w:val="clear" w:color="auto" w:fill="auto"/>
          </w:tcPr>
          <w:p w14:paraId="000005CA"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0DE0BDE2" w14:textId="77777777">
        <w:trPr>
          <w:trHeight w:val="309"/>
        </w:trPr>
        <w:tc>
          <w:tcPr>
            <w:tcW w:w="8831" w:type="dxa"/>
            <w:gridSpan w:val="5"/>
            <w:vMerge/>
            <w:tcBorders>
              <w:top w:val="single" w:sz="8" w:space="0" w:color="000000"/>
              <w:left w:val="single" w:sz="4" w:space="0" w:color="000000"/>
              <w:bottom w:val="single" w:sz="4" w:space="0" w:color="000000"/>
              <w:right w:val="single" w:sz="4" w:space="0" w:color="000000"/>
            </w:tcBorders>
            <w:shd w:val="clear" w:color="auto" w:fill="auto"/>
          </w:tcPr>
          <w:p w14:paraId="000005CF"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01E12EE5" w14:textId="77777777">
        <w:trPr>
          <w:trHeight w:val="309"/>
        </w:trPr>
        <w:tc>
          <w:tcPr>
            <w:tcW w:w="8831" w:type="dxa"/>
            <w:gridSpan w:val="5"/>
            <w:vMerge/>
            <w:tcBorders>
              <w:top w:val="single" w:sz="8" w:space="0" w:color="000000"/>
              <w:left w:val="single" w:sz="4" w:space="0" w:color="000000"/>
              <w:bottom w:val="single" w:sz="4" w:space="0" w:color="000000"/>
              <w:right w:val="single" w:sz="4" w:space="0" w:color="000000"/>
            </w:tcBorders>
            <w:shd w:val="clear" w:color="auto" w:fill="auto"/>
          </w:tcPr>
          <w:p w14:paraId="000005D4"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36D0A59D" w14:textId="77777777">
        <w:trPr>
          <w:trHeight w:val="309"/>
        </w:trPr>
        <w:tc>
          <w:tcPr>
            <w:tcW w:w="8831" w:type="dxa"/>
            <w:gridSpan w:val="5"/>
            <w:vMerge/>
            <w:tcBorders>
              <w:top w:val="single" w:sz="8" w:space="0" w:color="000000"/>
              <w:left w:val="single" w:sz="4" w:space="0" w:color="000000"/>
              <w:bottom w:val="single" w:sz="4" w:space="0" w:color="000000"/>
              <w:right w:val="single" w:sz="4" w:space="0" w:color="000000"/>
            </w:tcBorders>
            <w:shd w:val="clear" w:color="auto" w:fill="auto"/>
          </w:tcPr>
          <w:p w14:paraId="000005D9"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7D6E4822" w14:textId="77777777">
        <w:trPr>
          <w:trHeight w:val="309"/>
        </w:trPr>
        <w:tc>
          <w:tcPr>
            <w:tcW w:w="8831" w:type="dxa"/>
            <w:gridSpan w:val="5"/>
            <w:vMerge/>
            <w:tcBorders>
              <w:top w:val="single" w:sz="8" w:space="0" w:color="000000"/>
              <w:left w:val="single" w:sz="4" w:space="0" w:color="000000"/>
              <w:bottom w:val="single" w:sz="4" w:space="0" w:color="000000"/>
              <w:right w:val="single" w:sz="4" w:space="0" w:color="000000"/>
            </w:tcBorders>
            <w:shd w:val="clear" w:color="auto" w:fill="auto"/>
          </w:tcPr>
          <w:p w14:paraId="000005DE"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0AD237DE" w14:textId="77777777">
        <w:trPr>
          <w:trHeight w:val="309"/>
        </w:trPr>
        <w:tc>
          <w:tcPr>
            <w:tcW w:w="8831" w:type="dxa"/>
            <w:gridSpan w:val="5"/>
            <w:vMerge/>
            <w:tcBorders>
              <w:top w:val="single" w:sz="8" w:space="0" w:color="000000"/>
              <w:left w:val="single" w:sz="4" w:space="0" w:color="000000"/>
              <w:bottom w:val="single" w:sz="4" w:space="0" w:color="000000"/>
              <w:right w:val="single" w:sz="4" w:space="0" w:color="000000"/>
            </w:tcBorders>
            <w:shd w:val="clear" w:color="auto" w:fill="auto"/>
          </w:tcPr>
          <w:p w14:paraId="000005E3"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bl>
    <w:p w14:paraId="000005E8" w14:textId="77777777" w:rsidR="009C5BC8" w:rsidRDefault="009C5BC8">
      <w:pPr>
        <w:ind w:firstLine="0"/>
        <w:rPr>
          <w:b/>
        </w:rPr>
      </w:pPr>
    </w:p>
    <w:p w14:paraId="000005E9" w14:textId="77777777" w:rsidR="009C5BC8" w:rsidRDefault="009C5BC8">
      <w:pPr>
        <w:ind w:firstLine="0"/>
        <w:rPr>
          <w:b/>
        </w:rPr>
      </w:pPr>
    </w:p>
    <w:p w14:paraId="000005EA" w14:textId="77777777" w:rsidR="009C5BC8" w:rsidRDefault="009C5BC8">
      <w:pPr>
        <w:ind w:firstLine="0"/>
        <w:rPr>
          <w:b/>
        </w:rPr>
      </w:pPr>
    </w:p>
    <w:p w14:paraId="000005EB" w14:textId="77777777" w:rsidR="009C5BC8" w:rsidRDefault="009C5BC8">
      <w:pPr>
        <w:ind w:firstLine="0"/>
        <w:rPr>
          <w:b/>
        </w:rPr>
      </w:pPr>
    </w:p>
    <w:p w14:paraId="000005EC" w14:textId="77777777" w:rsidR="009C5BC8" w:rsidRDefault="009C5BC8">
      <w:pPr>
        <w:ind w:firstLine="0"/>
        <w:rPr>
          <w:b/>
        </w:rPr>
      </w:pPr>
    </w:p>
    <w:p w14:paraId="000005ED" w14:textId="77777777" w:rsidR="009C5BC8" w:rsidRDefault="009C5BC8">
      <w:pPr>
        <w:ind w:firstLine="0"/>
        <w:rPr>
          <w:b/>
        </w:rPr>
      </w:pPr>
    </w:p>
    <w:p w14:paraId="000005EE" w14:textId="77777777" w:rsidR="009C5BC8" w:rsidRDefault="009C5BC8">
      <w:pPr>
        <w:ind w:firstLine="0"/>
        <w:rPr>
          <w:b/>
        </w:rPr>
      </w:pPr>
    </w:p>
    <w:p w14:paraId="000005EF" w14:textId="77777777" w:rsidR="009C5BC8" w:rsidRDefault="009C5BC8">
      <w:pPr>
        <w:ind w:firstLine="0"/>
        <w:rPr>
          <w:b/>
        </w:rPr>
      </w:pPr>
    </w:p>
    <w:p w14:paraId="000005F0" w14:textId="77777777" w:rsidR="009C5BC8" w:rsidRDefault="009C5BC8">
      <w:pPr>
        <w:ind w:firstLine="0"/>
        <w:rPr>
          <w:b/>
        </w:rPr>
      </w:pPr>
    </w:p>
    <w:p w14:paraId="000005F1" w14:textId="77777777" w:rsidR="009C5BC8" w:rsidRDefault="009C5BC8">
      <w:pPr>
        <w:ind w:firstLine="0"/>
        <w:rPr>
          <w:b/>
        </w:rPr>
      </w:pPr>
    </w:p>
    <w:p w14:paraId="000005F2" w14:textId="77777777" w:rsidR="009C5BC8" w:rsidRDefault="009C5BC8">
      <w:pPr>
        <w:ind w:firstLine="0"/>
        <w:rPr>
          <w:b/>
        </w:rPr>
      </w:pPr>
    </w:p>
    <w:p w14:paraId="000005F3" w14:textId="77777777" w:rsidR="009C5BC8" w:rsidRDefault="009C5BC8">
      <w:pPr>
        <w:ind w:firstLine="0"/>
        <w:rPr>
          <w:b/>
        </w:rPr>
      </w:pPr>
    </w:p>
    <w:p w14:paraId="000005F4" w14:textId="77777777" w:rsidR="009C5BC8" w:rsidRDefault="003D4812">
      <w:pPr>
        <w:keepNext/>
        <w:keepLines/>
        <w:pBdr>
          <w:top w:val="nil"/>
          <w:left w:val="nil"/>
          <w:bottom w:val="nil"/>
          <w:right w:val="nil"/>
          <w:between w:val="nil"/>
        </w:pBdr>
        <w:spacing w:before="40" w:after="0"/>
        <w:ind w:left="576" w:hanging="576"/>
        <w:rPr>
          <w:b/>
          <w:color w:val="000000"/>
        </w:rPr>
      </w:pPr>
      <w:bookmarkStart w:id="198" w:name="_heading=h.3ls5o66" w:colFirst="0" w:colLast="0"/>
      <w:bookmarkEnd w:id="198"/>
      <w:r>
        <w:rPr>
          <w:b/>
          <w:color w:val="000000"/>
        </w:rPr>
        <w:lastRenderedPageBreak/>
        <w:t>ANEXO B: FICHA DE OBSERVACION</w:t>
      </w:r>
    </w:p>
    <w:tbl>
      <w:tblPr>
        <w:tblStyle w:val="afc"/>
        <w:tblW w:w="10230" w:type="dxa"/>
        <w:tblInd w:w="-5" w:type="dxa"/>
        <w:tblLayout w:type="fixed"/>
        <w:tblLook w:val="0400" w:firstRow="0" w:lastRow="0" w:firstColumn="0" w:lastColumn="0" w:noHBand="0" w:noVBand="1"/>
      </w:tblPr>
      <w:tblGrid>
        <w:gridCol w:w="1748"/>
        <w:gridCol w:w="841"/>
        <w:gridCol w:w="1051"/>
        <w:gridCol w:w="841"/>
        <w:gridCol w:w="842"/>
        <w:gridCol w:w="2190"/>
        <w:gridCol w:w="2717"/>
      </w:tblGrid>
      <w:tr w:rsidR="009C5BC8" w14:paraId="3DB5E856" w14:textId="77777777">
        <w:trPr>
          <w:trHeight w:val="342"/>
        </w:trPr>
        <w:tc>
          <w:tcPr>
            <w:tcW w:w="10230" w:type="dxa"/>
            <w:gridSpan w:val="7"/>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000005F5" w14:textId="77777777" w:rsidR="009C5BC8" w:rsidRDefault="003D4812">
            <w:pPr>
              <w:spacing w:line="240" w:lineRule="auto"/>
              <w:ind w:firstLine="0"/>
              <w:rPr>
                <w:rFonts w:ascii="Calibri" w:eastAsia="Calibri" w:hAnsi="Calibri" w:cs="Calibri"/>
                <w:color w:val="000000"/>
                <w:sz w:val="28"/>
                <w:szCs w:val="28"/>
              </w:rPr>
            </w:pPr>
            <w:r>
              <w:rPr>
                <w:rFonts w:ascii="Calibri" w:eastAsia="Calibri" w:hAnsi="Calibri" w:cs="Calibri"/>
                <w:color w:val="000000"/>
                <w:sz w:val="28"/>
                <w:szCs w:val="28"/>
              </w:rPr>
              <w:t>INSTITUTO SUPERIOR TECNOLOGICO VICENTE LEON</w:t>
            </w:r>
          </w:p>
        </w:tc>
      </w:tr>
      <w:tr w:rsidR="009C5BC8" w14:paraId="069EF6EC" w14:textId="77777777">
        <w:trPr>
          <w:trHeight w:val="393"/>
        </w:trPr>
        <w:tc>
          <w:tcPr>
            <w:tcW w:w="10230" w:type="dxa"/>
            <w:gridSpan w:val="7"/>
            <w:vMerge/>
            <w:tcBorders>
              <w:top w:val="single" w:sz="4" w:space="0" w:color="000000"/>
              <w:left w:val="single" w:sz="4" w:space="0" w:color="000000"/>
              <w:bottom w:val="single" w:sz="4" w:space="0" w:color="000000"/>
              <w:right w:val="single" w:sz="4" w:space="0" w:color="000000"/>
            </w:tcBorders>
            <w:shd w:val="clear" w:color="auto" w:fill="auto"/>
            <w:vAlign w:val="bottom"/>
          </w:tcPr>
          <w:p w14:paraId="000005FC"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8"/>
                <w:szCs w:val="28"/>
              </w:rPr>
            </w:pPr>
          </w:p>
        </w:tc>
      </w:tr>
      <w:tr w:rsidR="009C5BC8" w14:paraId="1B7380BF" w14:textId="77777777">
        <w:trPr>
          <w:trHeight w:val="295"/>
        </w:trPr>
        <w:tc>
          <w:tcPr>
            <w:tcW w:w="1748" w:type="dxa"/>
            <w:vMerge w:val="restart"/>
            <w:tcBorders>
              <w:top w:val="nil"/>
              <w:left w:val="single" w:sz="4" w:space="0" w:color="000000"/>
              <w:bottom w:val="single" w:sz="4" w:space="0" w:color="000000"/>
              <w:right w:val="single" w:sz="4" w:space="0" w:color="000000"/>
            </w:tcBorders>
            <w:shd w:val="clear" w:color="auto" w:fill="auto"/>
          </w:tcPr>
          <w:p w14:paraId="00000603"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LUGAR DE OBSERVACION</w:t>
            </w:r>
          </w:p>
        </w:tc>
        <w:tc>
          <w:tcPr>
            <w:tcW w:w="8482" w:type="dxa"/>
            <w:gridSpan w:val="6"/>
            <w:vMerge w:val="restart"/>
            <w:tcBorders>
              <w:top w:val="single" w:sz="4" w:space="0" w:color="000000"/>
              <w:left w:val="single" w:sz="4" w:space="0" w:color="000000"/>
              <w:bottom w:val="single" w:sz="4" w:space="0" w:color="000000"/>
              <w:right w:val="single" w:sz="4" w:space="0" w:color="000000"/>
            </w:tcBorders>
            <w:shd w:val="clear" w:color="auto" w:fill="auto"/>
          </w:tcPr>
          <w:p w14:paraId="0000060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 BIBLIOTECA DEL INSTITUTO SUPERIOR TECNOLOGICO VICENTE LEON</w:t>
            </w:r>
          </w:p>
        </w:tc>
      </w:tr>
      <w:tr w:rsidR="009C5BC8" w14:paraId="391EDE07" w14:textId="77777777">
        <w:trPr>
          <w:trHeight w:val="309"/>
        </w:trPr>
        <w:tc>
          <w:tcPr>
            <w:tcW w:w="1748" w:type="dxa"/>
            <w:vMerge/>
            <w:tcBorders>
              <w:top w:val="nil"/>
              <w:left w:val="single" w:sz="4" w:space="0" w:color="000000"/>
              <w:bottom w:val="single" w:sz="4" w:space="0" w:color="000000"/>
              <w:right w:val="single" w:sz="4" w:space="0" w:color="000000"/>
            </w:tcBorders>
            <w:shd w:val="clear" w:color="auto" w:fill="auto"/>
          </w:tcPr>
          <w:p w14:paraId="0000060A"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8482" w:type="dxa"/>
            <w:gridSpan w:val="6"/>
            <w:vMerge/>
            <w:tcBorders>
              <w:top w:val="single" w:sz="4" w:space="0" w:color="000000"/>
              <w:left w:val="single" w:sz="4" w:space="0" w:color="000000"/>
              <w:bottom w:val="single" w:sz="4" w:space="0" w:color="000000"/>
              <w:right w:val="single" w:sz="4" w:space="0" w:color="000000"/>
            </w:tcBorders>
            <w:shd w:val="clear" w:color="auto" w:fill="auto"/>
          </w:tcPr>
          <w:p w14:paraId="0000060B"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703886AF" w14:textId="77777777">
        <w:trPr>
          <w:trHeight w:val="295"/>
        </w:trPr>
        <w:tc>
          <w:tcPr>
            <w:tcW w:w="1748" w:type="dxa"/>
            <w:vMerge w:val="restart"/>
            <w:tcBorders>
              <w:top w:val="nil"/>
              <w:left w:val="single" w:sz="4" w:space="0" w:color="000000"/>
              <w:bottom w:val="single" w:sz="4" w:space="0" w:color="000000"/>
              <w:right w:val="single" w:sz="4" w:space="0" w:color="000000"/>
            </w:tcBorders>
            <w:shd w:val="clear" w:color="auto" w:fill="auto"/>
          </w:tcPr>
          <w:p w14:paraId="00000611"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xml:space="preserve">ADMINISTRADOR DE LA BIBLIOTECA </w:t>
            </w:r>
          </w:p>
        </w:tc>
        <w:tc>
          <w:tcPr>
            <w:tcW w:w="8482" w:type="dxa"/>
            <w:gridSpan w:val="6"/>
            <w:vMerge w:val="restart"/>
            <w:tcBorders>
              <w:top w:val="single" w:sz="4" w:space="0" w:color="000000"/>
              <w:left w:val="single" w:sz="4" w:space="0" w:color="000000"/>
              <w:bottom w:val="single" w:sz="4" w:space="0" w:color="000000"/>
              <w:right w:val="single" w:sz="4" w:space="0" w:color="000000"/>
            </w:tcBorders>
            <w:shd w:val="clear" w:color="auto" w:fill="auto"/>
          </w:tcPr>
          <w:p w14:paraId="00000612"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Ing. LUIS MIGUEL YANCHATIPAN MOLINA </w:t>
            </w:r>
          </w:p>
        </w:tc>
      </w:tr>
      <w:tr w:rsidR="009C5BC8" w14:paraId="4393E71A" w14:textId="77777777">
        <w:trPr>
          <w:trHeight w:val="309"/>
        </w:trPr>
        <w:tc>
          <w:tcPr>
            <w:tcW w:w="1748" w:type="dxa"/>
            <w:vMerge/>
            <w:tcBorders>
              <w:top w:val="nil"/>
              <w:left w:val="single" w:sz="4" w:space="0" w:color="000000"/>
              <w:bottom w:val="single" w:sz="4" w:space="0" w:color="000000"/>
              <w:right w:val="single" w:sz="4" w:space="0" w:color="000000"/>
            </w:tcBorders>
            <w:shd w:val="clear" w:color="auto" w:fill="auto"/>
          </w:tcPr>
          <w:p w14:paraId="00000618"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8482" w:type="dxa"/>
            <w:gridSpan w:val="6"/>
            <w:vMerge/>
            <w:tcBorders>
              <w:top w:val="single" w:sz="4" w:space="0" w:color="000000"/>
              <w:left w:val="single" w:sz="4" w:space="0" w:color="000000"/>
              <w:bottom w:val="single" w:sz="4" w:space="0" w:color="000000"/>
              <w:right w:val="single" w:sz="4" w:space="0" w:color="000000"/>
            </w:tcBorders>
            <w:shd w:val="clear" w:color="auto" w:fill="auto"/>
          </w:tcPr>
          <w:p w14:paraId="00000619"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1C15B048" w14:textId="77777777">
        <w:trPr>
          <w:trHeight w:val="295"/>
        </w:trPr>
        <w:tc>
          <w:tcPr>
            <w:tcW w:w="1748" w:type="dxa"/>
            <w:vMerge w:val="restart"/>
            <w:tcBorders>
              <w:top w:val="nil"/>
              <w:left w:val="single" w:sz="4" w:space="0" w:color="000000"/>
              <w:bottom w:val="single" w:sz="4" w:space="0" w:color="000000"/>
              <w:right w:val="single" w:sz="4" w:space="0" w:color="000000"/>
            </w:tcBorders>
            <w:shd w:val="clear" w:color="auto" w:fill="auto"/>
          </w:tcPr>
          <w:p w14:paraId="0000061F"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OBJETIVO</w:t>
            </w:r>
          </w:p>
        </w:tc>
        <w:tc>
          <w:tcPr>
            <w:tcW w:w="3575" w:type="dxa"/>
            <w:gridSpan w:val="4"/>
            <w:vMerge w:val="restart"/>
            <w:tcBorders>
              <w:top w:val="single" w:sz="4" w:space="0" w:color="000000"/>
              <w:left w:val="single" w:sz="4" w:space="0" w:color="000000"/>
              <w:bottom w:val="single" w:sz="4" w:space="0" w:color="000000"/>
              <w:right w:val="single" w:sz="4" w:space="0" w:color="000000"/>
            </w:tcBorders>
            <w:shd w:val="clear" w:color="auto" w:fill="auto"/>
          </w:tcPr>
          <w:p w14:paraId="0000062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CONOCER LOS PROCESOS QUE REALIZAN DENTRO DE LA BIBLIOTECA DE LA INSTITUCION</w:t>
            </w:r>
          </w:p>
        </w:tc>
        <w:tc>
          <w:tcPr>
            <w:tcW w:w="2190" w:type="dxa"/>
            <w:vMerge w:val="restart"/>
            <w:tcBorders>
              <w:top w:val="nil"/>
              <w:left w:val="single" w:sz="4" w:space="0" w:color="000000"/>
              <w:bottom w:val="single" w:sz="4" w:space="0" w:color="000000"/>
              <w:right w:val="single" w:sz="4" w:space="0" w:color="000000"/>
            </w:tcBorders>
            <w:shd w:val="clear" w:color="auto" w:fill="auto"/>
          </w:tcPr>
          <w:p w14:paraId="00000624"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FECHA</w:t>
            </w:r>
          </w:p>
        </w:tc>
        <w:tc>
          <w:tcPr>
            <w:tcW w:w="2717"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000062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viernes, 21 de febrero de 2020</w:t>
            </w:r>
          </w:p>
        </w:tc>
      </w:tr>
      <w:tr w:rsidR="009C5BC8" w14:paraId="071879D9" w14:textId="77777777">
        <w:trPr>
          <w:trHeight w:val="309"/>
        </w:trPr>
        <w:tc>
          <w:tcPr>
            <w:tcW w:w="1748" w:type="dxa"/>
            <w:vMerge/>
            <w:tcBorders>
              <w:top w:val="nil"/>
              <w:left w:val="single" w:sz="4" w:space="0" w:color="000000"/>
              <w:bottom w:val="single" w:sz="4" w:space="0" w:color="000000"/>
              <w:right w:val="single" w:sz="4" w:space="0" w:color="000000"/>
            </w:tcBorders>
            <w:shd w:val="clear" w:color="auto" w:fill="auto"/>
          </w:tcPr>
          <w:p w14:paraId="00000626"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3575" w:type="dxa"/>
            <w:gridSpan w:val="4"/>
            <w:vMerge/>
            <w:tcBorders>
              <w:top w:val="single" w:sz="4" w:space="0" w:color="000000"/>
              <w:left w:val="single" w:sz="4" w:space="0" w:color="000000"/>
              <w:bottom w:val="single" w:sz="4" w:space="0" w:color="000000"/>
              <w:right w:val="single" w:sz="4" w:space="0" w:color="000000"/>
            </w:tcBorders>
            <w:shd w:val="clear" w:color="auto" w:fill="auto"/>
          </w:tcPr>
          <w:p w14:paraId="00000627"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2190" w:type="dxa"/>
            <w:vMerge/>
            <w:tcBorders>
              <w:top w:val="nil"/>
              <w:left w:val="single" w:sz="4" w:space="0" w:color="000000"/>
              <w:bottom w:val="single" w:sz="4" w:space="0" w:color="000000"/>
              <w:right w:val="single" w:sz="4" w:space="0" w:color="000000"/>
            </w:tcBorders>
            <w:shd w:val="clear" w:color="auto" w:fill="auto"/>
          </w:tcPr>
          <w:p w14:paraId="0000062B"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c>
          <w:tcPr>
            <w:tcW w:w="2717" w:type="dxa"/>
            <w:vMerge/>
            <w:tcBorders>
              <w:top w:val="single" w:sz="4" w:space="0" w:color="000000"/>
              <w:left w:val="single" w:sz="4" w:space="0" w:color="000000"/>
              <w:bottom w:val="single" w:sz="4" w:space="0" w:color="000000"/>
              <w:right w:val="single" w:sz="4" w:space="0" w:color="000000"/>
            </w:tcBorders>
            <w:shd w:val="clear" w:color="auto" w:fill="auto"/>
          </w:tcPr>
          <w:p w14:paraId="0000062C"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51073C71"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2D"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ASPECTOS</w:t>
            </w:r>
          </w:p>
        </w:tc>
        <w:tc>
          <w:tcPr>
            <w:tcW w:w="2734" w:type="dxa"/>
            <w:gridSpan w:val="3"/>
            <w:tcBorders>
              <w:top w:val="single" w:sz="4" w:space="0" w:color="000000"/>
              <w:left w:val="nil"/>
              <w:bottom w:val="single" w:sz="4" w:space="0" w:color="000000"/>
              <w:right w:val="single" w:sz="4" w:space="0" w:color="000000"/>
            </w:tcBorders>
            <w:shd w:val="clear" w:color="auto" w:fill="auto"/>
            <w:vAlign w:val="bottom"/>
          </w:tcPr>
          <w:p w14:paraId="0000062F"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OPCIONES</w:t>
            </w:r>
          </w:p>
        </w:tc>
        <w:tc>
          <w:tcPr>
            <w:tcW w:w="4907"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Pr>
          <w:p w14:paraId="00000632"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OBSERVACION</w:t>
            </w:r>
          </w:p>
        </w:tc>
      </w:tr>
      <w:tr w:rsidR="009C5BC8" w14:paraId="1DA6A740"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00000634"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PRESTAMOS Y DEVOLUCIONES DEL MATERIA BIBLIOGRAFICO</w:t>
            </w:r>
          </w:p>
        </w:tc>
        <w:tc>
          <w:tcPr>
            <w:tcW w:w="1051" w:type="dxa"/>
            <w:tcBorders>
              <w:top w:val="nil"/>
              <w:left w:val="nil"/>
              <w:bottom w:val="single" w:sz="4" w:space="0" w:color="000000"/>
              <w:right w:val="single" w:sz="4" w:space="0" w:color="000000"/>
            </w:tcBorders>
            <w:shd w:val="clear" w:color="auto" w:fill="auto"/>
          </w:tcPr>
          <w:p w14:paraId="00000636"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SI</w:t>
            </w:r>
          </w:p>
        </w:tc>
        <w:tc>
          <w:tcPr>
            <w:tcW w:w="841" w:type="dxa"/>
            <w:tcBorders>
              <w:top w:val="nil"/>
              <w:left w:val="nil"/>
              <w:bottom w:val="single" w:sz="4" w:space="0" w:color="000000"/>
              <w:right w:val="single" w:sz="4" w:space="0" w:color="000000"/>
            </w:tcBorders>
            <w:shd w:val="clear" w:color="auto" w:fill="auto"/>
          </w:tcPr>
          <w:p w14:paraId="00000637"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NO</w:t>
            </w:r>
          </w:p>
        </w:tc>
        <w:tc>
          <w:tcPr>
            <w:tcW w:w="842" w:type="dxa"/>
            <w:tcBorders>
              <w:top w:val="nil"/>
              <w:left w:val="nil"/>
              <w:bottom w:val="single" w:sz="4" w:space="0" w:color="000000"/>
              <w:right w:val="single" w:sz="4" w:space="0" w:color="000000"/>
            </w:tcBorders>
            <w:shd w:val="clear" w:color="auto" w:fill="auto"/>
          </w:tcPr>
          <w:p w14:paraId="00000638"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TALVES</w:t>
            </w:r>
          </w:p>
        </w:tc>
        <w:tc>
          <w:tcPr>
            <w:tcW w:w="4907" w:type="dxa"/>
            <w:gridSpan w:val="2"/>
            <w:vMerge/>
            <w:tcBorders>
              <w:top w:val="single" w:sz="4" w:space="0" w:color="000000"/>
              <w:left w:val="single" w:sz="4" w:space="0" w:color="000000"/>
              <w:bottom w:val="single" w:sz="4" w:space="0" w:color="000000"/>
              <w:right w:val="single" w:sz="4" w:space="0" w:color="000000"/>
            </w:tcBorders>
            <w:shd w:val="clear" w:color="auto" w:fill="auto"/>
          </w:tcPr>
          <w:p w14:paraId="00000639"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b/>
                <w:color w:val="000000"/>
                <w:sz w:val="22"/>
                <w:szCs w:val="22"/>
              </w:rPr>
            </w:pPr>
          </w:p>
        </w:tc>
      </w:tr>
      <w:tr w:rsidR="009C5BC8" w14:paraId="1D6B00D1" w14:textId="77777777">
        <w:trPr>
          <w:trHeight w:val="60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3B"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PREVIO AL PRESTAMO SE SABIA CON EXACTITUD EL LIBRO QUE SE QUERIA SOLICITAR </w:t>
            </w:r>
          </w:p>
        </w:tc>
        <w:tc>
          <w:tcPr>
            <w:tcW w:w="1051" w:type="dxa"/>
            <w:tcBorders>
              <w:top w:val="nil"/>
              <w:left w:val="nil"/>
              <w:bottom w:val="single" w:sz="4" w:space="0" w:color="000000"/>
              <w:right w:val="single" w:sz="4" w:space="0" w:color="000000"/>
            </w:tcBorders>
            <w:shd w:val="clear" w:color="auto" w:fill="auto"/>
          </w:tcPr>
          <w:p w14:paraId="0000063D"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w:t>
            </w:r>
          </w:p>
        </w:tc>
        <w:tc>
          <w:tcPr>
            <w:tcW w:w="841" w:type="dxa"/>
            <w:tcBorders>
              <w:top w:val="nil"/>
              <w:left w:val="nil"/>
              <w:bottom w:val="single" w:sz="4" w:space="0" w:color="000000"/>
              <w:right w:val="single" w:sz="4" w:space="0" w:color="000000"/>
            </w:tcBorders>
            <w:shd w:val="clear" w:color="auto" w:fill="auto"/>
          </w:tcPr>
          <w:p w14:paraId="0000063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2" w:type="dxa"/>
            <w:tcBorders>
              <w:top w:val="nil"/>
              <w:left w:val="nil"/>
              <w:bottom w:val="single" w:sz="4" w:space="0" w:color="000000"/>
              <w:right w:val="single" w:sz="4" w:space="0" w:color="000000"/>
            </w:tcBorders>
            <w:shd w:val="clear" w:color="auto" w:fill="auto"/>
          </w:tcPr>
          <w:p w14:paraId="0000063F"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4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NO SE CONOCIA CON EXACTITUD EL LIBRO QUE SE QUERIA SOLICITAR</w:t>
            </w:r>
          </w:p>
        </w:tc>
      </w:tr>
      <w:tr w:rsidR="009C5BC8" w14:paraId="2D0B1F1A" w14:textId="77777777">
        <w:trPr>
          <w:trHeight w:val="827"/>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42"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EL ADMINISTRADOR DE LA BIBLIOTECA CONOCE LA EXIXTENCIA DEL LIBRO SOLICITADO.</w:t>
            </w:r>
          </w:p>
        </w:tc>
        <w:tc>
          <w:tcPr>
            <w:tcW w:w="1051" w:type="dxa"/>
            <w:tcBorders>
              <w:top w:val="nil"/>
              <w:left w:val="nil"/>
              <w:bottom w:val="single" w:sz="4" w:space="0" w:color="000000"/>
              <w:right w:val="single" w:sz="4" w:space="0" w:color="000000"/>
            </w:tcBorders>
            <w:shd w:val="clear" w:color="auto" w:fill="auto"/>
            <w:vAlign w:val="bottom"/>
          </w:tcPr>
          <w:p w14:paraId="0000064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vAlign w:val="bottom"/>
          </w:tcPr>
          <w:p w14:paraId="0000064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tcPr>
          <w:p w14:paraId="0000064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47"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EL ADMINISTRADOR REALIZA LA BUSQUEDA DEL LIBRO EN SU REGISTRO.</w:t>
            </w:r>
          </w:p>
        </w:tc>
      </w:tr>
      <w:tr w:rsidR="009C5BC8" w14:paraId="1EB505BC" w14:textId="77777777">
        <w:trPr>
          <w:trHeight w:val="125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49"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SE LLEVA ALGUN REGISTRO ESPESIFICO  DE PRESTAMOS PARA EVITAR PERDIDA DE LIBROS</w:t>
            </w:r>
          </w:p>
        </w:tc>
        <w:tc>
          <w:tcPr>
            <w:tcW w:w="1051" w:type="dxa"/>
            <w:tcBorders>
              <w:top w:val="nil"/>
              <w:left w:val="nil"/>
              <w:bottom w:val="single" w:sz="4" w:space="0" w:color="000000"/>
              <w:right w:val="single" w:sz="4" w:space="0" w:color="000000"/>
            </w:tcBorders>
            <w:shd w:val="clear" w:color="auto" w:fill="auto"/>
          </w:tcPr>
          <w:p w14:paraId="0000064B"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1" w:type="dxa"/>
            <w:tcBorders>
              <w:top w:val="nil"/>
              <w:left w:val="nil"/>
              <w:bottom w:val="single" w:sz="4" w:space="0" w:color="000000"/>
              <w:right w:val="single" w:sz="4" w:space="0" w:color="000000"/>
            </w:tcBorders>
            <w:shd w:val="clear" w:color="auto" w:fill="auto"/>
            <w:vAlign w:val="bottom"/>
          </w:tcPr>
          <w:p w14:paraId="0000064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vAlign w:val="bottom"/>
          </w:tcPr>
          <w:p w14:paraId="0000064D"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4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SE UTILIZA UN FICHA PARA EL REGISTRO DE LOS PRESTAMOS REALIZADOS. ESTA FICHA CONTIENE INFORMACION BASICA DEL LIBRO COMO DEL LECTOR.</w:t>
            </w:r>
          </w:p>
        </w:tc>
      </w:tr>
      <w:tr w:rsidR="009C5BC8" w14:paraId="21A9B63F" w14:textId="77777777">
        <w:trPr>
          <w:trHeight w:val="1152"/>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5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EL ADMINISTRADOR REALIZA ALGUN ADICIONAL ANTES REALIZAR EL PRESTAMO.</w:t>
            </w:r>
          </w:p>
        </w:tc>
        <w:tc>
          <w:tcPr>
            <w:tcW w:w="1051" w:type="dxa"/>
            <w:tcBorders>
              <w:top w:val="nil"/>
              <w:left w:val="nil"/>
              <w:bottom w:val="single" w:sz="4" w:space="0" w:color="000000"/>
              <w:right w:val="single" w:sz="4" w:space="0" w:color="000000"/>
            </w:tcBorders>
            <w:shd w:val="clear" w:color="auto" w:fill="auto"/>
          </w:tcPr>
          <w:p w14:paraId="00000652"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1" w:type="dxa"/>
            <w:tcBorders>
              <w:top w:val="nil"/>
              <w:left w:val="nil"/>
              <w:bottom w:val="single" w:sz="4" w:space="0" w:color="000000"/>
              <w:right w:val="single" w:sz="4" w:space="0" w:color="000000"/>
            </w:tcBorders>
            <w:shd w:val="clear" w:color="auto" w:fill="auto"/>
            <w:vAlign w:val="bottom"/>
          </w:tcPr>
          <w:p w14:paraId="00000653"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vAlign w:val="bottom"/>
          </w:tcPr>
          <w:p w14:paraId="0000065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5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RECOGE LA CEDULA DE IDENTIDAD O CARNET ESTUDIANTIL ANTES DE REALIZAR EL PRESTAMO Y REALIZA SU RESPECTIVA DEVOLUCION CUANDO SE REGRESA EL LIBRO. </w:t>
            </w:r>
          </w:p>
        </w:tc>
      </w:tr>
      <w:tr w:rsidR="009C5BC8" w14:paraId="06C1442A"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57"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MANEJO DEL MATERIAL BIBLIOGRAFICO</w:t>
            </w:r>
          </w:p>
        </w:tc>
        <w:tc>
          <w:tcPr>
            <w:tcW w:w="1051" w:type="dxa"/>
            <w:tcBorders>
              <w:top w:val="nil"/>
              <w:left w:val="nil"/>
              <w:bottom w:val="single" w:sz="4" w:space="0" w:color="000000"/>
              <w:right w:val="single" w:sz="4" w:space="0" w:color="000000"/>
            </w:tcBorders>
            <w:shd w:val="clear" w:color="auto" w:fill="auto"/>
            <w:vAlign w:val="bottom"/>
          </w:tcPr>
          <w:p w14:paraId="00000659"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vAlign w:val="bottom"/>
          </w:tcPr>
          <w:p w14:paraId="0000065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vAlign w:val="bottom"/>
          </w:tcPr>
          <w:p w14:paraId="0000065B"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vAlign w:val="bottom"/>
          </w:tcPr>
          <w:p w14:paraId="0000065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r>
      <w:tr w:rsidR="009C5BC8" w14:paraId="3F60B85B" w14:textId="77777777">
        <w:trPr>
          <w:trHeight w:val="1049"/>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5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SE ENCONTRO EL SOLICITADO</w:t>
            </w:r>
          </w:p>
        </w:tc>
        <w:tc>
          <w:tcPr>
            <w:tcW w:w="1051" w:type="dxa"/>
            <w:tcBorders>
              <w:top w:val="nil"/>
              <w:left w:val="nil"/>
              <w:bottom w:val="single" w:sz="4" w:space="0" w:color="000000"/>
              <w:right w:val="single" w:sz="4" w:space="0" w:color="000000"/>
            </w:tcBorders>
            <w:shd w:val="clear" w:color="auto" w:fill="auto"/>
            <w:vAlign w:val="bottom"/>
          </w:tcPr>
          <w:p w14:paraId="0000066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vAlign w:val="bottom"/>
          </w:tcPr>
          <w:p w14:paraId="00000661"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2" w:type="dxa"/>
            <w:tcBorders>
              <w:top w:val="nil"/>
              <w:left w:val="nil"/>
              <w:bottom w:val="single" w:sz="4" w:space="0" w:color="000000"/>
              <w:right w:val="single" w:sz="4" w:space="0" w:color="000000"/>
            </w:tcBorders>
            <w:shd w:val="clear" w:color="auto" w:fill="auto"/>
            <w:vAlign w:val="bottom"/>
          </w:tcPr>
          <w:p w14:paraId="00000662"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63"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AL NO SABER ESPESIFICAMENTE EL LIBRO, EL ADMINISTRADOR NOMBRA LOS LIBROS CON CARACTERISTICAS SIMILARES</w:t>
            </w:r>
          </w:p>
        </w:tc>
      </w:tr>
      <w:tr w:rsidR="009C5BC8" w14:paraId="7C8D3E44" w14:textId="77777777">
        <w:trPr>
          <w:trHeight w:val="886"/>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6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SE ENCUENTRA TODO EL MATERIAL BIBLIGRAFICO EN ORDEN.</w:t>
            </w:r>
          </w:p>
        </w:tc>
        <w:tc>
          <w:tcPr>
            <w:tcW w:w="1051" w:type="dxa"/>
            <w:tcBorders>
              <w:top w:val="nil"/>
              <w:left w:val="nil"/>
              <w:bottom w:val="single" w:sz="4" w:space="0" w:color="000000"/>
              <w:right w:val="single" w:sz="4" w:space="0" w:color="000000"/>
            </w:tcBorders>
            <w:shd w:val="clear" w:color="auto" w:fill="auto"/>
            <w:vAlign w:val="bottom"/>
          </w:tcPr>
          <w:p w14:paraId="00000667"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vAlign w:val="bottom"/>
          </w:tcPr>
          <w:p w14:paraId="0000066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tcPr>
          <w:p w14:paraId="00000669"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6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SE ENCUATRAN TODO EL MATERIA BIBLIOGRAFICO ORGANIZADO POR CATEGORIAZ Y ALMACENADO EN ANAQUELES.</w:t>
            </w:r>
          </w:p>
        </w:tc>
      </w:tr>
      <w:tr w:rsidR="009C5BC8" w14:paraId="519AB448" w14:textId="77777777">
        <w:trPr>
          <w:trHeight w:val="797"/>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6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TIENE UN RESGISTRO DE LOS LIBROS EXISTENTES DENTRO DE LA BIBLIOTECA</w:t>
            </w:r>
          </w:p>
        </w:tc>
        <w:tc>
          <w:tcPr>
            <w:tcW w:w="1051" w:type="dxa"/>
            <w:tcBorders>
              <w:top w:val="nil"/>
              <w:left w:val="nil"/>
              <w:bottom w:val="single" w:sz="4" w:space="0" w:color="000000"/>
              <w:right w:val="single" w:sz="4" w:space="0" w:color="000000"/>
            </w:tcBorders>
            <w:shd w:val="clear" w:color="auto" w:fill="auto"/>
            <w:vAlign w:val="bottom"/>
          </w:tcPr>
          <w:p w14:paraId="0000066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vAlign w:val="bottom"/>
          </w:tcPr>
          <w:p w14:paraId="0000066F"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tcPr>
          <w:p w14:paraId="00000670"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71"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CUENTA CON UN REGISTRO DIGITAL EN EXCEL </w:t>
            </w:r>
          </w:p>
        </w:tc>
      </w:tr>
      <w:tr w:rsidR="009C5BC8" w14:paraId="3703187B"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73"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MANEJO DE LECTORES</w:t>
            </w:r>
          </w:p>
        </w:tc>
        <w:tc>
          <w:tcPr>
            <w:tcW w:w="1051" w:type="dxa"/>
            <w:tcBorders>
              <w:top w:val="nil"/>
              <w:left w:val="nil"/>
              <w:bottom w:val="single" w:sz="4" w:space="0" w:color="000000"/>
              <w:right w:val="single" w:sz="4" w:space="0" w:color="000000"/>
            </w:tcBorders>
            <w:shd w:val="clear" w:color="auto" w:fill="auto"/>
            <w:vAlign w:val="bottom"/>
          </w:tcPr>
          <w:p w14:paraId="0000067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vAlign w:val="bottom"/>
          </w:tcPr>
          <w:p w14:paraId="0000067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vAlign w:val="bottom"/>
          </w:tcPr>
          <w:p w14:paraId="00000677"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vAlign w:val="bottom"/>
          </w:tcPr>
          <w:p w14:paraId="0000067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r>
      <w:tr w:rsidR="009C5BC8" w14:paraId="0CCEF6DC"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7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LLEVA ALGUN REGISTRO DE LECTORES </w:t>
            </w:r>
          </w:p>
        </w:tc>
        <w:tc>
          <w:tcPr>
            <w:tcW w:w="1051" w:type="dxa"/>
            <w:tcBorders>
              <w:top w:val="nil"/>
              <w:left w:val="nil"/>
              <w:bottom w:val="single" w:sz="4" w:space="0" w:color="000000"/>
              <w:right w:val="single" w:sz="4" w:space="0" w:color="000000"/>
            </w:tcBorders>
            <w:shd w:val="clear" w:color="auto" w:fill="auto"/>
          </w:tcPr>
          <w:p w14:paraId="0000067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tcPr>
          <w:p w14:paraId="0000067D"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2" w:type="dxa"/>
            <w:tcBorders>
              <w:top w:val="nil"/>
              <w:left w:val="nil"/>
              <w:bottom w:val="single" w:sz="4" w:space="0" w:color="000000"/>
              <w:right w:val="single" w:sz="4" w:space="0" w:color="000000"/>
            </w:tcBorders>
            <w:shd w:val="clear" w:color="auto" w:fill="auto"/>
          </w:tcPr>
          <w:p w14:paraId="0000067E"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7F"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EL UNICO REGISTRO QUE SE LLEVA  EL REGISTRO DE PRESTAMO DONDE SE RESITRA LOS DATOS DEL LECTOR</w:t>
            </w:r>
          </w:p>
        </w:tc>
      </w:tr>
      <w:tr w:rsidR="009C5BC8" w14:paraId="7AE11708"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81"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EL LIBRO PUEDE SALIR DE LA INSITIUCION PREVIO AL PROCESO DE PRESTAMO</w:t>
            </w:r>
          </w:p>
        </w:tc>
        <w:tc>
          <w:tcPr>
            <w:tcW w:w="1051" w:type="dxa"/>
            <w:tcBorders>
              <w:top w:val="nil"/>
              <w:left w:val="nil"/>
              <w:bottom w:val="single" w:sz="4" w:space="0" w:color="000000"/>
              <w:right w:val="single" w:sz="4" w:space="0" w:color="000000"/>
            </w:tcBorders>
            <w:shd w:val="clear" w:color="auto" w:fill="auto"/>
          </w:tcPr>
          <w:p w14:paraId="00000683"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tcPr>
          <w:p w14:paraId="0000068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2" w:type="dxa"/>
            <w:tcBorders>
              <w:top w:val="nil"/>
              <w:left w:val="nil"/>
              <w:bottom w:val="single" w:sz="4" w:space="0" w:color="000000"/>
              <w:right w:val="single" w:sz="4" w:space="0" w:color="000000"/>
            </w:tcBorders>
            <w:shd w:val="clear" w:color="auto" w:fill="auto"/>
          </w:tcPr>
          <w:p w14:paraId="00000685"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8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r>
      <w:tr w:rsidR="009C5BC8" w14:paraId="283D8831" w14:textId="77777777">
        <w:trPr>
          <w:trHeight w:val="295"/>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88"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OTROS ASPECTOS</w:t>
            </w:r>
          </w:p>
        </w:tc>
        <w:tc>
          <w:tcPr>
            <w:tcW w:w="1051" w:type="dxa"/>
            <w:tcBorders>
              <w:top w:val="nil"/>
              <w:left w:val="nil"/>
              <w:bottom w:val="single" w:sz="4" w:space="0" w:color="000000"/>
              <w:right w:val="single" w:sz="4" w:space="0" w:color="000000"/>
            </w:tcBorders>
            <w:shd w:val="clear" w:color="auto" w:fill="auto"/>
          </w:tcPr>
          <w:p w14:paraId="0000068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tcPr>
          <w:p w14:paraId="0000068B"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2" w:type="dxa"/>
            <w:tcBorders>
              <w:top w:val="nil"/>
              <w:left w:val="nil"/>
              <w:bottom w:val="single" w:sz="4" w:space="0" w:color="000000"/>
              <w:right w:val="single" w:sz="4" w:space="0" w:color="000000"/>
            </w:tcBorders>
            <w:shd w:val="clear" w:color="auto" w:fill="auto"/>
          </w:tcPr>
          <w:p w14:paraId="0000068C"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8D"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r>
      <w:tr w:rsidR="009C5BC8" w14:paraId="5B9E840F" w14:textId="77777777">
        <w:trPr>
          <w:trHeight w:val="827"/>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8F"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LOS LECTORES CONOCEN EL MATERIAL BIBLIOGRAFICO EXISTENTE</w:t>
            </w:r>
          </w:p>
        </w:tc>
        <w:tc>
          <w:tcPr>
            <w:tcW w:w="1051" w:type="dxa"/>
            <w:tcBorders>
              <w:top w:val="nil"/>
              <w:left w:val="nil"/>
              <w:bottom w:val="single" w:sz="4" w:space="0" w:color="000000"/>
              <w:right w:val="single" w:sz="4" w:space="0" w:color="000000"/>
            </w:tcBorders>
            <w:shd w:val="clear" w:color="auto" w:fill="auto"/>
          </w:tcPr>
          <w:p w14:paraId="00000691"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tcPr>
          <w:p w14:paraId="00000692"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2" w:type="dxa"/>
            <w:tcBorders>
              <w:top w:val="nil"/>
              <w:left w:val="nil"/>
              <w:bottom w:val="single" w:sz="4" w:space="0" w:color="000000"/>
              <w:right w:val="single" w:sz="4" w:space="0" w:color="000000"/>
            </w:tcBorders>
            <w:shd w:val="clear" w:color="auto" w:fill="auto"/>
          </w:tcPr>
          <w:p w14:paraId="00000693"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9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AL MOMENTO DE SOLICITAR UN LIBRO EXIXTE UNA INSERTIDUMBRE SI EXISTE O ESTA DISPONIBLE EL LIBRO</w:t>
            </w:r>
          </w:p>
        </w:tc>
      </w:tr>
      <w:tr w:rsidR="009C5BC8" w14:paraId="6B3D1F7E" w14:textId="77777777">
        <w:trPr>
          <w:trHeight w:val="1374"/>
        </w:trPr>
        <w:tc>
          <w:tcPr>
            <w:tcW w:w="2589"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696"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EL TIEMPO QUE REALIZA EL ADMINISTRADOR EN EL PROCESO DE BUSQUEDA Y PRESTAMO ES ACORDE AL TIEMPO DISPONIBLE DEL LECTOR</w:t>
            </w:r>
          </w:p>
        </w:tc>
        <w:tc>
          <w:tcPr>
            <w:tcW w:w="1051" w:type="dxa"/>
            <w:tcBorders>
              <w:top w:val="nil"/>
              <w:left w:val="nil"/>
              <w:bottom w:val="single" w:sz="4" w:space="0" w:color="000000"/>
              <w:right w:val="single" w:sz="4" w:space="0" w:color="000000"/>
            </w:tcBorders>
            <w:shd w:val="clear" w:color="auto" w:fill="auto"/>
          </w:tcPr>
          <w:p w14:paraId="0000069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841" w:type="dxa"/>
            <w:tcBorders>
              <w:top w:val="nil"/>
              <w:left w:val="nil"/>
              <w:bottom w:val="single" w:sz="4" w:space="0" w:color="000000"/>
              <w:right w:val="single" w:sz="4" w:space="0" w:color="000000"/>
            </w:tcBorders>
            <w:shd w:val="clear" w:color="auto" w:fill="auto"/>
          </w:tcPr>
          <w:p w14:paraId="00000699"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X</w:t>
            </w:r>
          </w:p>
        </w:tc>
        <w:tc>
          <w:tcPr>
            <w:tcW w:w="842" w:type="dxa"/>
            <w:tcBorders>
              <w:top w:val="nil"/>
              <w:left w:val="nil"/>
              <w:bottom w:val="single" w:sz="4" w:space="0" w:color="000000"/>
              <w:right w:val="single" w:sz="4" w:space="0" w:color="000000"/>
            </w:tcBorders>
            <w:shd w:val="clear" w:color="auto" w:fill="auto"/>
          </w:tcPr>
          <w:p w14:paraId="0000069A"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w:t>
            </w:r>
          </w:p>
        </w:tc>
        <w:tc>
          <w:tcPr>
            <w:tcW w:w="4907" w:type="dxa"/>
            <w:gridSpan w:val="2"/>
            <w:tcBorders>
              <w:top w:val="single" w:sz="4" w:space="0" w:color="000000"/>
              <w:left w:val="nil"/>
              <w:bottom w:val="single" w:sz="4" w:space="0" w:color="000000"/>
              <w:right w:val="single" w:sz="4" w:space="0" w:color="000000"/>
            </w:tcBorders>
            <w:shd w:val="clear" w:color="auto" w:fill="auto"/>
          </w:tcPr>
          <w:p w14:paraId="0000069B"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 xml:space="preserve">EXISTE MUCHOS PROBLEMAS AL INICIAR EL PROCESO DE BUSQUEDA YA EL NO SE CONOCE LA EXIXTENCIA DEL LIBRO Y SE PIERDE MUCHO TIEMPO AL REALIZAR UNA ELECCION DE LOS LIBROS EXIXTENTES </w:t>
            </w:r>
          </w:p>
        </w:tc>
      </w:tr>
      <w:tr w:rsidR="009C5BC8" w14:paraId="22EE2221" w14:textId="77777777">
        <w:trPr>
          <w:trHeight w:val="295"/>
        </w:trPr>
        <w:tc>
          <w:tcPr>
            <w:tcW w:w="10230" w:type="dxa"/>
            <w:gridSpan w:val="7"/>
            <w:tcBorders>
              <w:top w:val="single" w:sz="4" w:space="0" w:color="000000"/>
              <w:left w:val="single" w:sz="4" w:space="0" w:color="000000"/>
              <w:bottom w:val="single" w:sz="4" w:space="0" w:color="000000"/>
              <w:right w:val="single" w:sz="4" w:space="0" w:color="000000"/>
            </w:tcBorders>
            <w:shd w:val="clear" w:color="auto" w:fill="auto"/>
          </w:tcPr>
          <w:p w14:paraId="0000069D" w14:textId="77777777" w:rsidR="009C5BC8" w:rsidRDefault="003D4812">
            <w:pPr>
              <w:spacing w:line="240" w:lineRule="auto"/>
              <w:ind w:firstLine="0"/>
              <w:rPr>
                <w:rFonts w:ascii="Calibri" w:eastAsia="Calibri" w:hAnsi="Calibri" w:cs="Calibri"/>
                <w:b/>
                <w:color w:val="000000"/>
                <w:sz w:val="22"/>
                <w:szCs w:val="22"/>
              </w:rPr>
            </w:pPr>
            <w:r>
              <w:rPr>
                <w:rFonts w:ascii="Calibri" w:eastAsia="Calibri" w:hAnsi="Calibri" w:cs="Calibri"/>
                <w:b/>
                <w:color w:val="000000"/>
                <w:sz w:val="22"/>
                <w:szCs w:val="22"/>
              </w:rPr>
              <w:t>CONCLUCIONES</w:t>
            </w:r>
          </w:p>
        </w:tc>
      </w:tr>
      <w:tr w:rsidR="009C5BC8" w14:paraId="24A0217C" w14:textId="77777777">
        <w:trPr>
          <w:trHeight w:val="552"/>
        </w:trPr>
        <w:tc>
          <w:tcPr>
            <w:tcW w:w="10230" w:type="dxa"/>
            <w:gridSpan w:val="7"/>
            <w:vMerge w:val="restart"/>
            <w:tcBorders>
              <w:top w:val="single" w:sz="4" w:space="0" w:color="000000"/>
              <w:left w:val="single" w:sz="4" w:space="0" w:color="000000"/>
              <w:bottom w:val="single" w:sz="4" w:space="0" w:color="000000"/>
              <w:right w:val="single" w:sz="4" w:space="0" w:color="000000"/>
            </w:tcBorders>
            <w:shd w:val="clear" w:color="auto" w:fill="auto"/>
            <w:vAlign w:val="bottom"/>
          </w:tcPr>
          <w:p w14:paraId="000006A4"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AL TERMINAR DE REALIZAR ESTA OBSERVACION DE LOS PROCESOS DE LA BIBLIOTECA, SE PUEDO CONOCER ALGUNOS PROBLEMAS QUE EXIXTEN EN LOS PROCESOS COMO:</w:t>
            </w:r>
          </w:p>
          <w:p w14:paraId="000006A5" w14:textId="77777777" w:rsidR="009C5BC8" w:rsidRDefault="003D4812">
            <w:pPr>
              <w:numPr>
                <w:ilvl w:val="0"/>
                <w:numId w:val="7"/>
              </w:numPr>
              <w:pBdr>
                <w:top w:val="nil"/>
                <w:left w:val="nil"/>
                <w:bottom w:val="nil"/>
                <w:right w:val="nil"/>
                <w:between w:val="nil"/>
              </w:pBdr>
              <w:spacing w:line="240" w:lineRule="auto"/>
              <w:jc w:val="left"/>
              <w:rPr>
                <w:rFonts w:ascii="Calibri" w:eastAsia="Calibri" w:hAnsi="Calibri" w:cs="Calibri"/>
                <w:color w:val="000000"/>
                <w:sz w:val="22"/>
                <w:szCs w:val="22"/>
              </w:rPr>
            </w:pPr>
            <w:r>
              <w:rPr>
                <w:rFonts w:ascii="Calibri" w:eastAsia="Calibri" w:hAnsi="Calibri" w:cs="Calibri"/>
                <w:color w:val="000000"/>
                <w:sz w:val="22"/>
                <w:szCs w:val="22"/>
              </w:rPr>
              <w:t>LA FALTA DE INFORMACION AL SOLICITAR UN LIBRO QUE GENERA UNA PERDIDA DE TIEMPO.</w:t>
            </w:r>
          </w:p>
          <w:p w14:paraId="000006A6" w14:textId="77777777" w:rsidR="009C5BC8" w:rsidRDefault="003D4812">
            <w:pPr>
              <w:numPr>
                <w:ilvl w:val="0"/>
                <w:numId w:val="7"/>
              </w:numPr>
              <w:pBdr>
                <w:top w:val="nil"/>
                <w:left w:val="nil"/>
                <w:bottom w:val="nil"/>
                <w:right w:val="nil"/>
                <w:between w:val="nil"/>
              </w:pBdr>
              <w:spacing w:line="240" w:lineRule="auto"/>
              <w:jc w:val="left"/>
              <w:rPr>
                <w:rFonts w:ascii="Calibri" w:eastAsia="Calibri" w:hAnsi="Calibri" w:cs="Calibri"/>
                <w:color w:val="000000"/>
                <w:sz w:val="22"/>
                <w:szCs w:val="22"/>
              </w:rPr>
            </w:pPr>
            <w:bookmarkStart w:id="199" w:name="_heading=h.20xfydz" w:colFirst="0" w:colLast="0"/>
            <w:bookmarkEnd w:id="199"/>
            <w:r>
              <w:rPr>
                <w:rFonts w:ascii="Calibri" w:eastAsia="Calibri" w:hAnsi="Calibri" w:cs="Calibri"/>
                <w:color w:val="000000"/>
                <w:sz w:val="22"/>
                <w:szCs w:val="22"/>
              </w:rPr>
              <w:t>NO TENER UN REGISTRO DE LOS LECTORES IMPLICA EL REGISTRO DE PRESTAMOS A LECTORES NO. EXISTENTES O FALSOS LECTORES</w:t>
            </w:r>
          </w:p>
          <w:p w14:paraId="000006A7" w14:textId="77777777" w:rsidR="009C5BC8" w:rsidRDefault="003D4812">
            <w:pPr>
              <w:numPr>
                <w:ilvl w:val="0"/>
                <w:numId w:val="7"/>
              </w:numPr>
              <w:pBdr>
                <w:top w:val="nil"/>
                <w:left w:val="nil"/>
                <w:bottom w:val="nil"/>
                <w:right w:val="nil"/>
                <w:between w:val="nil"/>
              </w:pBdr>
              <w:spacing w:line="240" w:lineRule="auto"/>
              <w:jc w:val="left"/>
              <w:rPr>
                <w:rFonts w:ascii="Calibri" w:eastAsia="Calibri" w:hAnsi="Calibri" w:cs="Calibri"/>
                <w:color w:val="000000"/>
                <w:sz w:val="22"/>
                <w:szCs w:val="22"/>
              </w:rPr>
            </w:pPr>
            <w:r>
              <w:rPr>
                <w:rFonts w:ascii="Calibri" w:eastAsia="Calibri" w:hAnsi="Calibri" w:cs="Calibri"/>
                <w:color w:val="000000"/>
                <w:sz w:val="22"/>
                <w:szCs w:val="22"/>
              </w:rPr>
              <w:t xml:space="preserve">PERDIDAD DE TIEMPO EN LA BUSQUEDA DE LIBROS. </w:t>
            </w:r>
          </w:p>
          <w:p w14:paraId="000006A8" w14:textId="77777777" w:rsidR="009C5BC8" w:rsidRDefault="003D4812">
            <w:pPr>
              <w:spacing w:line="240" w:lineRule="auto"/>
              <w:ind w:firstLine="0"/>
              <w:rPr>
                <w:rFonts w:ascii="Calibri" w:eastAsia="Calibri" w:hAnsi="Calibri" w:cs="Calibri"/>
                <w:color w:val="000000"/>
                <w:sz w:val="22"/>
                <w:szCs w:val="22"/>
              </w:rPr>
            </w:pPr>
            <w:r>
              <w:rPr>
                <w:rFonts w:ascii="Calibri" w:eastAsia="Calibri" w:hAnsi="Calibri" w:cs="Calibri"/>
                <w:color w:val="000000"/>
                <w:sz w:val="22"/>
                <w:szCs w:val="22"/>
              </w:rPr>
              <w:t>ENTRE OTROS PROBLEMAS. SE TOMARÁ TODA LA INFORMACION NECESARIA DE ESTAS OBSERVACIONES PARA EL DESARROLLO DEL SISTEMA WEB QUE PERMITA AGILAZAR LOS PROCESOS DESARROLLADOS DENTRO DE LA BIBLIOTECA.</w:t>
            </w:r>
          </w:p>
          <w:p w14:paraId="000006A9" w14:textId="77777777" w:rsidR="009C5BC8" w:rsidRDefault="009C5BC8">
            <w:pPr>
              <w:spacing w:line="240" w:lineRule="auto"/>
              <w:ind w:firstLine="0"/>
              <w:rPr>
                <w:rFonts w:ascii="Calibri" w:eastAsia="Calibri" w:hAnsi="Calibri" w:cs="Calibri"/>
                <w:color w:val="000000"/>
                <w:sz w:val="22"/>
                <w:szCs w:val="22"/>
              </w:rPr>
            </w:pPr>
          </w:p>
        </w:tc>
      </w:tr>
      <w:tr w:rsidR="009C5BC8" w14:paraId="2E314F31" w14:textId="77777777">
        <w:trPr>
          <w:trHeight w:val="309"/>
        </w:trPr>
        <w:tc>
          <w:tcPr>
            <w:tcW w:w="10230" w:type="dxa"/>
            <w:gridSpan w:val="7"/>
            <w:vMerge/>
            <w:tcBorders>
              <w:top w:val="single" w:sz="4" w:space="0" w:color="000000"/>
              <w:left w:val="single" w:sz="4" w:space="0" w:color="000000"/>
              <w:bottom w:val="single" w:sz="4" w:space="0" w:color="000000"/>
              <w:right w:val="single" w:sz="4" w:space="0" w:color="000000"/>
            </w:tcBorders>
            <w:shd w:val="clear" w:color="auto" w:fill="auto"/>
            <w:vAlign w:val="bottom"/>
          </w:tcPr>
          <w:p w14:paraId="000006B0"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34B7C6AB" w14:textId="77777777">
        <w:trPr>
          <w:trHeight w:val="309"/>
        </w:trPr>
        <w:tc>
          <w:tcPr>
            <w:tcW w:w="10230" w:type="dxa"/>
            <w:gridSpan w:val="7"/>
            <w:vMerge/>
            <w:tcBorders>
              <w:top w:val="single" w:sz="4" w:space="0" w:color="000000"/>
              <w:left w:val="single" w:sz="4" w:space="0" w:color="000000"/>
              <w:bottom w:val="single" w:sz="4" w:space="0" w:color="000000"/>
              <w:right w:val="single" w:sz="4" w:space="0" w:color="000000"/>
            </w:tcBorders>
            <w:shd w:val="clear" w:color="auto" w:fill="auto"/>
            <w:vAlign w:val="bottom"/>
          </w:tcPr>
          <w:p w14:paraId="000006B7"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r w:rsidR="009C5BC8" w14:paraId="094D6CFC" w14:textId="77777777">
        <w:trPr>
          <w:trHeight w:val="309"/>
        </w:trPr>
        <w:tc>
          <w:tcPr>
            <w:tcW w:w="10230" w:type="dxa"/>
            <w:gridSpan w:val="7"/>
            <w:vMerge/>
            <w:tcBorders>
              <w:top w:val="single" w:sz="4" w:space="0" w:color="000000"/>
              <w:left w:val="single" w:sz="4" w:space="0" w:color="000000"/>
              <w:bottom w:val="single" w:sz="4" w:space="0" w:color="000000"/>
              <w:right w:val="single" w:sz="4" w:space="0" w:color="000000"/>
            </w:tcBorders>
            <w:shd w:val="clear" w:color="auto" w:fill="auto"/>
            <w:vAlign w:val="bottom"/>
          </w:tcPr>
          <w:p w14:paraId="000006BE" w14:textId="77777777" w:rsidR="009C5BC8" w:rsidRDefault="009C5BC8">
            <w:pPr>
              <w:widowControl w:val="0"/>
              <w:pBdr>
                <w:top w:val="nil"/>
                <w:left w:val="nil"/>
                <w:bottom w:val="nil"/>
                <w:right w:val="nil"/>
                <w:between w:val="nil"/>
              </w:pBdr>
              <w:spacing w:line="276" w:lineRule="auto"/>
              <w:ind w:firstLine="0"/>
              <w:jc w:val="left"/>
              <w:rPr>
                <w:rFonts w:ascii="Calibri" w:eastAsia="Calibri" w:hAnsi="Calibri" w:cs="Calibri"/>
                <w:color w:val="000000"/>
                <w:sz w:val="22"/>
                <w:szCs w:val="22"/>
              </w:rPr>
            </w:pPr>
          </w:p>
        </w:tc>
      </w:tr>
    </w:tbl>
    <w:p w14:paraId="000006C5" w14:textId="77777777" w:rsidR="009C5BC8" w:rsidRDefault="009C5BC8">
      <w:pPr>
        <w:ind w:firstLine="0"/>
        <w:rPr>
          <w:b/>
        </w:rPr>
      </w:pPr>
    </w:p>
    <w:p w14:paraId="000006C6" w14:textId="77777777" w:rsidR="009C5BC8" w:rsidRDefault="009C5BC8"/>
    <w:p w14:paraId="000006C7" w14:textId="77777777" w:rsidR="009C5BC8" w:rsidRDefault="003D4812">
      <w:pPr>
        <w:keepNext/>
        <w:keepLines/>
        <w:pBdr>
          <w:top w:val="nil"/>
          <w:left w:val="nil"/>
          <w:bottom w:val="nil"/>
          <w:right w:val="nil"/>
          <w:between w:val="nil"/>
        </w:pBdr>
        <w:spacing w:before="40" w:after="0"/>
        <w:ind w:left="576" w:hanging="576"/>
        <w:rPr>
          <w:b/>
          <w:color w:val="000000"/>
        </w:rPr>
      </w:pPr>
      <w:bookmarkStart w:id="200" w:name="_heading=h.4kx3h1s" w:colFirst="0" w:colLast="0"/>
      <w:bookmarkEnd w:id="200"/>
      <w:r>
        <w:rPr>
          <w:b/>
          <w:color w:val="000000"/>
        </w:rPr>
        <w:lastRenderedPageBreak/>
        <w:t>ANEXO C: DIAGRAMA DE PROCESO DE PRESTAMOS DE LIBROS</w:t>
      </w:r>
    </w:p>
    <w:p w14:paraId="000006C8" w14:textId="77777777" w:rsidR="009C5BC8" w:rsidRDefault="003D4812">
      <w:r>
        <w:rPr>
          <w:noProof/>
          <w:lang w:val="en-US"/>
        </w:rPr>
        <w:drawing>
          <wp:inline distT="0" distB="0" distL="0" distR="0">
            <wp:extent cx="5076596" cy="7162261"/>
            <wp:effectExtent l="0" t="0" r="0" b="0"/>
            <wp:docPr id="129" name="image3.jpg" descr="C:\Users\USUARIO\Desktop\Diagrama de Procesos de Negocio1.jpg"/>
            <wp:cNvGraphicFramePr/>
            <a:graphic xmlns:a="http://schemas.openxmlformats.org/drawingml/2006/main">
              <a:graphicData uri="http://schemas.openxmlformats.org/drawingml/2006/picture">
                <pic:pic xmlns:pic="http://schemas.openxmlformats.org/drawingml/2006/picture">
                  <pic:nvPicPr>
                    <pic:cNvPr id="0" name="image3.jpg" descr="C:\Users\USUARIO\Desktop\Diagrama de Procesos de Negocio1.jpg"/>
                    <pic:cNvPicPr preferRelativeResize="0"/>
                  </pic:nvPicPr>
                  <pic:blipFill>
                    <a:blip r:embed="rId31"/>
                    <a:srcRect/>
                    <a:stretch>
                      <a:fillRect/>
                    </a:stretch>
                  </pic:blipFill>
                  <pic:spPr>
                    <a:xfrm>
                      <a:off x="0" y="0"/>
                      <a:ext cx="5076596" cy="7162261"/>
                    </a:xfrm>
                    <a:prstGeom prst="rect">
                      <a:avLst/>
                    </a:prstGeom>
                    <a:ln/>
                  </pic:spPr>
                </pic:pic>
              </a:graphicData>
            </a:graphic>
          </wp:inline>
        </w:drawing>
      </w:r>
    </w:p>
    <w:p w14:paraId="000006C9" w14:textId="77777777" w:rsidR="009C5BC8" w:rsidRDefault="009C5BC8"/>
    <w:p w14:paraId="000006CA" w14:textId="77777777" w:rsidR="009C5BC8" w:rsidRDefault="003D4812">
      <w:pPr>
        <w:keepNext/>
        <w:keepLines/>
        <w:pBdr>
          <w:top w:val="nil"/>
          <w:left w:val="nil"/>
          <w:bottom w:val="nil"/>
          <w:right w:val="nil"/>
          <w:between w:val="nil"/>
        </w:pBdr>
        <w:spacing w:before="40" w:after="0"/>
        <w:ind w:left="576" w:hanging="576"/>
        <w:rPr>
          <w:b/>
          <w:color w:val="000000"/>
        </w:rPr>
      </w:pPr>
      <w:bookmarkStart w:id="201" w:name="_heading=h.302dr9l" w:colFirst="0" w:colLast="0"/>
      <w:bookmarkEnd w:id="201"/>
      <w:r>
        <w:rPr>
          <w:b/>
          <w:color w:val="000000"/>
        </w:rPr>
        <w:lastRenderedPageBreak/>
        <w:t>ANEXO C: DIAGRAMA DE PROCESO DE DEVOLUCION DE LIBROS</w:t>
      </w:r>
    </w:p>
    <w:p w14:paraId="000006CB" w14:textId="77777777" w:rsidR="009C5BC8" w:rsidRDefault="003D4812">
      <w:r>
        <w:rPr>
          <w:noProof/>
          <w:lang w:val="en-US"/>
        </w:rPr>
        <w:drawing>
          <wp:inline distT="0" distB="0" distL="0" distR="0">
            <wp:extent cx="5581650" cy="5143500"/>
            <wp:effectExtent l="0" t="0" r="0" b="0"/>
            <wp:docPr id="130" name="image5.jpg" descr="C:\Users\USUARIO\Desktop\Diagrama devolucion de libros.jpg"/>
            <wp:cNvGraphicFramePr/>
            <a:graphic xmlns:a="http://schemas.openxmlformats.org/drawingml/2006/main">
              <a:graphicData uri="http://schemas.openxmlformats.org/drawingml/2006/picture">
                <pic:pic xmlns:pic="http://schemas.openxmlformats.org/drawingml/2006/picture">
                  <pic:nvPicPr>
                    <pic:cNvPr id="0" name="image5.jpg" descr="C:\Users\USUARIO\Desktop\Diagrama devolucion de libros.jpg"/>
                    <pic:cNvPicPr preferRelativeResize="0"/>
                  </pic:nvPicPr>
                  <pic:blipFill>
                    <a:blip r:embed="rId32"/>
                    <a:srcRect/>
                    <a:stretch>
                      <a:fillRect/>
                    </a:stretch>
                  </pic:blipFill>
                  <pic:spPr>
                    <a:xfrm>
                      <a:off x="0" y="0"/>
                      <a:ext cx="5581650" cy="5143500"/>
                    </a:xfrm>
                    <a:prstGeom prst="rect">
                      <a:avLst/>
                    </a:prstGeom>
                    <a:ln/>
                  </pic:spPr>
                </pic:pic>
              </a:graphicData>
            </a:graphic>
          </wp:inline>
        </w:drawing>
      </w:r>
    </w:p>
    <w:p w14:paraId="000006CC" w14:textId="77777777" w:rsidR="009C5BC8" w:rsidRDefault="003D4812">
      <w:pPr>
        <w:keepNext/>
        <w:keepLines/>
        <w:pBdr>
          <w:top w:val="nil"/>
          <w:left w:val="nil"/>
          <w:bottom w:val="nil"/>
          <w:right w:val="nil"/>
          <w:between w:val="nil"/>
        </w:pBdr>
        <w:spacing w:before="40" w:after="0"/>
        <w:ind w:left="576" w:hanging="576"/>
        <w:rPr>
          <w:b/>
          <w:color w:val="000000"/>
        </w:rPr>
      </w:pPr>
      <w:bookmarkStart w:id="202" w:name="_heading=h.1f7o1he" w:colFirst="0" w:colLast="0"/>
      <w:bookmarkEnd w:id="202"/>
      <w:r>
        <w:rPr>
          <w:b/>
          <w:color w:val="000000"/>
        </w:rPr>
        <w:lastRenderedPageBreak/>
        <w:t>ANEXO E: DIAGRAMA DE BASE DE DATOS</w:t>
      </w:r>
    </w:p>
    <w:p w14:paraId="000006CD" w14:textId="77777777" w:rsidR="009C5BC8" w:rsidRDefault="003D4812">
      <w:r>
        <w:rPr>
          <w:noProof/>
          <w:lang w:val="en-US"/>
        </w:rPr>
        <w:drawing>
          <wp:inline distT="0" distB="0" distL="0" distR="0">
            <wp:extent cx="5943600" cy="5195570"/>
            <wp:effectExtent l="0" t="0" r="0" b="0"/>
            <wp:docPr id="131" name="image2.png" descr="C:\Users\USUARIO\Documents\Base de datos.png"/>
            <wp:cNvGraphicFramePr/>
            <a:graphic xmlns:a="http://schemas.openxmlformats.org/drawingml/2006/main">
              <a:graphicData uri="http://schemas.openxmlformats.org/drawingml/2006/picture">
                <pic:pic xmlns:pic="http://schemas.openxmlformats.org/drawingml/2006/picture">
                  <pic:nvPicPr>
                    <pic:cNvPr id="0" name="image2.png" descr="C:\Users\USUARIO\Documents\Base de datos.png"/>
                    <pic:cNvPicPr preferRelativeResize="0"/>
                  </pic:nvPicPr>
                  <pic:blipFill>
                    <a:blip r:embed="rId34"/>
                    <a:srcRect/>
                    <a:stretch>
                      <a:fillRect/>
                    </a:stretch>
                  </pic:blipFill>
                  <pic:spPr>
                    <a:xfrm>
                      <a:off x="0" y="0"/>
                      <a:ext cx="5943600" cy="5195570"/>
                    </a:xfrm>
                    <a:prstGeom prst="rect">
                      <a:avLst/>
                    </a:prstGeom>
                    <a:ln/>
                  </pic:spPr>
                </pic:pic>
              </a:graphicData>
            </a:graphic>
          </wp:inline>
        </w:drawing>
      </w:r>
    </w:p>
    <w:p w14:paraId="000006CE" w14:textId="77777777" w:rsidR="009C5BC8" w:rsidRDefault="009C5BC8"/>
    <w:p w14:paraId="000006CF" w14:textId="77777777" w:rsidR="009C5BC8" w:rsidRDefault="009C5BC8">
      <w:pPr>
        <w:keepNext/>
        <w:keepLines/>
        <w:pBdr>
          <w:top w:val="nil"/>
          <w:left w:val="nil"/>
          <w:bottom w:val="nil"/>
          <w:right w:val="nil"/>
          <w:between w:val="nil"/>
        </w:pBdr>
        <w:spacing w:before="40" w:after="0"/>
        <w:ind w:left="576" w:hanging="576"/>
        <w:rPr>
          <w:color w:val="000000"/>
        </w:rPr>
      </w:pPr>
    </w:p>
    <w:p w14:paraId="000006D0" w14:textId="77777777" w:rsidR="009C5BC8" w:rsidRDefault="009C5BC8"/>
    <w:p w14:paraId="000006D1" w14:textId="77777777" w:rsidR="009C5BC8" w:rsidRDefault="009C5BC8"/>
    <w:p w14:paraId="000006D2" w14:textId="77777777" w:rsidR="009C5BC8" w:rsidRDefault="009C5BC8"/>
    <w:p w14:paraId="000006D3" w14:textId="77777777" w:rsidR="009C5BC8" w:rsidRDefault="003D4812">
      <w:pPr>
        <w:keepNext/>
        <w:keepLines/>
        <w:pBdr>
          <w:top w:val="nil"/>
          <w:left w:val="nil"/>
          <w:bottom w:val="nil"/>
          <w:right w:val="nil"/>
          <w:between w:val="nil"/>
        </w:pBdr>
        <w:spacing w:before="40" w:after="0"/>
        <w:ind w:left="576" w:hanging="576"/>
        <w:rPr>
          <w:b/>
          <w:color w:val="000000"/>
        </w:rPr>
      </w:pPr>
      <w:bookmarkStart w:id="203" w:name="_heading=h.3z7bk57" w:colFirst="0" w:colLast="0"/>
      <w:bookmarkEnd w:id="203"/>
      <w:r>
        <w:rPr>
          <w:b/>
          <w:color w:val="000000"/>
        </w:rPr>
        <w:lastRenderedPageBreak/>
        <w:t>ANEXO F: PRUEBAS DE FUNCIONALIDAD</w:t>
      </w:r>
    </w:p>
    <w:tbl>
      <w:tblPr>
        <w:tblStyle w:val="afd"/>
        <w:tblW w:w="10273" w:type="dxa"/>
        <w:tblInd w:w="0" w:type="dxa"/>
        <w:tblLayout w:type="fixed"/>
        <w:tblLook w:val="0400" w:firstRow="0" w:lastRow="0" w:firstColumn="0" w:lastColumn="0" w:noHBand="0" w:noVBand="1"/>
      </w:tblPr>
      <w:tblGrid>
        <w:gridCol w:w="1687"/>
        <w:gridCol w:w="4049"/>
        <w:gridCol w:w="1272"/>
        <w:gridCol w:w="3265"/>
      </w:tblGrid>
      <w:tr w:rsidR="009C5BC8" w14:paraId="7A5AB15F"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6D4" w14:textId="77777777" w:rsidR="009C5BC8" w:rsidRDefault="003D4812">
            <w:pPr>
              <w:spacing w:line="240" w:lineRule="auto"/>
              <w:ind w:firstLine="0"/>
              <w:rPr>
                <w:b/>
              </w:rPr>
            </w:pPr>
            <w:r>
              <w:rPr>
                <w:b/>
              </w:rPr>
              <w:t xml:space="preserve">Escenario : Inicio de Sesión </w:t>
            </w:r>
          </w:p>
        </w:tc>
      </w:tr>
      <w:tr w:rsidR="009C5BC8" w14:paraId="045381B3"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6D8"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6D9" w14:textId="77777777" w:rsidR="009C5BC8" w:rsidRDefault="003D4812">
            <w:pPr>
              <w:spacing w:line="240" w:lineRule="auto"/>
              <w:ind w:firstLine="0"/>
            </w:pPr>
            <w:r>
              <w:t>Sistema Web Bibliotecario</w:t>
            </w:r>
          </w:p>
        </w:tc>
      </w:tr>
      <w:tr w:rsidR="009C5BC8" w14:paraId="12A370FE" w14:textId="77777777">
        <w:trPr>
          <w:trHeight w:val="451"/>
        </w:trPr>
        <w:tc>
          <w:tcPr>
            <w:tcW w:w="1687" w:type="dxa"/>
            <w:tcBorders>
              <w:top w:val="nil"/>
              <w:left w:val="single" w:sz="4" w:space="0" w:color="000000"/>
              <w:bottom w:val="single" w:sz="4" w:space="0" w:color="000000"/>
              <w:right w:val="nil"/>
            </w:tcBorders>
            <w:shd w:val="clear" w:color="auto" w:fill="4472C4"/>
          </w:tcPr>
          <w:p w14:paraId="000006DC" w14:textId="77777777" w:rsidR="009C5BC8" w:rsidRDefault="003D4812">
            <w:pPr>
              <w:spacing w:line="240" w:lineRule="auto"/>
              <w:ind w:firstLine="0"/>
              <w:rPr>
                <w:b/>
              </w:rPr>
            </w:pPr>
            <w:r>
              <w:rPr>
                <w:b/>
              </w:rPr>
              <w:t>Responsable</w:t>
            </w:r>
          </w:p>
        </w:tc>
        <w:tc>
          <w:tcPr>
            <w:tcW w:w="4049" w:type="dxa"/>
            <w:tcBorders>
              <w:top w:val="single" w:sz="4" w:space="0" w:color="000000"/>
              <w:left w:val="single" w:sz="4" w:space="0" w:color="000000"/>
              <w:bottom w:val="single" w:sz="4" w:space="0" w:color="000000"/>
              <w:right w:val="single" w:sz="4" w:space="0" w:color="000000"/>
            </w:tcBorders>
            <w:shd w:val="clear" w:color="auto" w:fill="D9E2F3"/>
          </w:tcPr>
          <w:p w14:paraId="000006DD" w14:textId="77777777" w:rsidR="009C5BC8" w:rsidRDefault="003D4812">
            <w:pPr>
              <w:spacing w:line="240" w:lineRule="auto"/>
              <w:ind w:firstLine="0"/>
            </w:pPr>
            <w:r>
              <w:t>Ing. Luis Miguel Yanchatipan Molina</w:t>
            </w:r>
          </w:p>
        </w:tc>
        <w:tc>
          <w:tcPr>
            <w:tcW w:w="1272" w:type="dxa"/>
            <w:tcBorders>
              <w:top w:val="nil"/>
              <w:left w:val="nil"/>
              <w:bottom w:val="single" w:sz="4" w:space="0" w:color="000000"/>
              <w:right w:val="single" w:sz="4" w:space="0" w:color="000000"/>
            </w:tcBorders>
            <w:shd w:val="clear" w:color="auto" w:fill="D9E2F3"/>
          </w:tcPr>
          <w:p w14:paraId="000006DE" w14:textId="77777777" w:rsidR="009C5BC8" w:rsidRDefault="003D4812">
            <w:pPr>
              <w:spacing w:line="240" w:lineRule="auto"/>
              <w:ind w:firstLine="0"/>
            </w:pPr>
            <w:r>
              <w:t xml:space="preserve">Fecha </w:t>
            </w:r>
          </w:p>
        </w:tc>
        <w:tc>
          <w:tcPr>
            <w:tcW w:w="3265" w:type="dxa"/>
            <w:tcBorders>
              <w:top w:val="nil"/>
              <w:left w:val="nil"/>
              <w:bottom w:val="single" w:sz="4" w:space="0" w:color="000000"/>
              <w:right w:val="single" w:sz="4" w:space="0" w:color="000000"/>
            </w:tcBorders>
            <w:shd w:val="clear" w:color="auto" w:fill="D9E2F3"/>
          </w:tcPr>
          <w:p w14:paraId="000006DF" w14:textId="77777777" w:rsidR="009C5BC8" w:rsidRDefault="003D4812">
            <w:pPr>
              <w:spacing w:line="240" w:lineRule="auto"/>
              <w:ind w:firstLine="0"/>
            </w:pPr>
            <w:r>
              <w:t>12/11/2020</w:t>
            </w:r>
          </w:p>
        </w:tc>
      </w:tr>
      <w:tr w:rsidR="009C5BC8" w14:paraId="23328642"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6E0"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6E1" w14:textId="77777777" w:rsidR="009C5BC8" w:rsidRDefault="003D4812">
            <w:pPr>
              <w:spacing w:line="240" w:lineRule="auto"/>
              <w:ind w:firstLine="0"/>
            </w:pPr>
            <w:r>
              <w:t>Validación de datos del administrador para el ingreso del sistema.</w:t>
            </w:r>
          </w:p>
        </w:tc>
      </w:tr>
      <w:tr w:rsidR="009C5BC8" w14:paraId="64555E7A"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6E4"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6E5" w14:textId="77777777" w:rsidR="009C5BC8" w:rsidRDefault="003D4812">
            <w:pPr>
              <w:spacing w:line="240" w:lineRule="auto"/>
              <w:ind w:firstLine="0"/>
            </w:pPr>
            <w:r>
              <w:t>Correo electrónico y clave</w:t>
            </w:r>
          </w:p>
        </w:tc>
      </w:tr>
      <w:tr w:rsidR="009C5BC8" w14:paraId="3A16599E"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6E8"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6E9"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Ingrese los campos correspondientes en el módulo de inicio de sesión.</w:t>
            </w:r>
          </w:p>
          <w:p w14:paraId="000006EA"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los datos son correctos tendrá acceso a todas las funcionalidades del sistema.</w:t>
            </w:r>
          </w:p>
          <w:p w14:paraId="000006EB"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los datos son incorrectos se redirección al módulo de inicio de sesión y se   mostrara un mensaje con el error obtenido.</w:t>
            </w:r>
          </w:p>
        </w:tc>
      </w:tr>
      <w:tr w:rsidR="009C5BC8" w14:paraId="0678E070"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6EE"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6EF"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6646DA96"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6F2"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6F3"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473CABA5"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6F6"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6F7"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7D91BC25"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6FA" w14:textId="77777777" w:rsidR="009C5BC8" w:rsidRDefault="003D4812">
            <w:pPr>
              <w:spacing w:line="240" w:lineRule="auto"/>
              <w:ind w:firstLine="0"/>
              <w:rPr>
                <w:b/>
              </w:rPr>
            </w:pPr>
            <w:r>
              <w:rPr>
                <w:b/>
              </w:rPr>
              <w:t>Resultados                                                        esperados</w:t>
            </w:r>
          </w:p>
        </w:tc>
        <w:tc>
          <w:tcPr>
            <w:tcW w:w="4049"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6FB" w14:textId="77777777" w:rsidR="009C5BC8" w:rsidRDefault="003D4812">
            <w:pPr>
              <w:spacing w:line="240" w:lineRule="auto"/>
              <w:ind w:firstLine="0"/>
            </w:pPr>
            <w:r>
              <w:t>Validación del campo de inicio de sesión</w:t>
            </w:r>
          </w:p>
        </w:tc>
        <w:tc>
          <w:tcPr>
            <w:tcW w:w="1272" w:type="dxa"/>
            <w:vMerge w:val="restart"/>
            <w:tcBorders>
              <w:top w:val="nil"/>
              <w:left w:val="single" w:sz="4" w:space="0" w:color="000000"/>
              <w:bottom w:val="single" w:sz="4" w:space="0" w:color="000000"/>
              <w:right w:val="single" w:sz="4" w:space="0" w:color="000000"/>
            </w:tcBorders>
            <w:shd w:val="clear" w:color="auto" w:fill="B4C6E7"/>
          </w:tcPr>
          <w:p w14:paraId="000006FC" w14:textId="77777777" w:rsidR="009C5BC8" w:rsidRDefault="003D4812">
            <w:pPr>
              <w:spacing w:line="240" w:lineRule="auto"/>
              <w:ind w:firstLine="0"/>
            </w:pPr>
            <w:r>
              <w:t>Finalizado</w:t>
            </w:r>
          </w:p>
        </w:tc>
        <w:tc>
          <w:tcPr>
            <w:tcW w:w="3265" w:type="dxa"/>
            <w:tcBorders>
              <w:top w:val="nil"/>
              <w:left w:val="nil"/>
              <w:bottom w:val="single" w:sz="4" w:space="0" w:color="000000"/>
              <w:right w:val="single" w:sz="4" w:space="0" w:color="000000"/>
            </w:tcBorders>
            <w:shd w:val="clear" w:color="auto" w:fill="B4C6E7"/>
          </w:tcPr>
          <w:p w14:paraId="000006FD" w14:textId="77777777" w:rsidR="009C5BC8" w:rsidRDefault="003D4812">
            <w:pPr>
              <w:spacing w:line="240" w:lineRule="auto"/>
              <w:ind w:firstLine="0"/>
            </w:pPr>
            <w:r>
              <w:t> </w:t>
            </w:r>
          </w:p>
        </w:tc>
      </w:tr>
      <w:tr w:rsidR="009C5BC8" w14:paraId="5AEBC429" w14:textId="77777777">
        <w:trPr>
          <w:trHeight w:val="391"/>
        </w:trPr>
        <w:tc>
          <w:tcPr>
            <w:tcW w:w="1687" w:type="dxa"/>
            <w:vMerge/>
            <w:tcBorders>
              <w:top w:val="nil"/>
              <w:left w:val="single" w:sz="4" w:space="0" w:color="000000"/>
              <w:bottom w:val="single" w:sz="4" w:space="0" w:color="000000"/>
              <w:right w:val="single" w:sz="4" w:space="0" w:color="000000"/>
            </w:tcBorders>
            <w:shd w:val="clear" w:color="auto" w:fill="4472C4"/>
          </w:tcPr>
          <w:p w14:paraId="000006FE" w14:textId="77777777" w:rsidR="009C5BC8" w:rsidRDefault="009C5BC8">
            <w:pPr>
              <w:widowControl w:val="0"/>
              <w:pBdr>
                <w:top w:val="nil"/>
                <w:left w:val="nil"/>
                <w:bottom w:val="nil"/>
                <w:right w:val="nil"/>
                <w:between w:val="nil"/>
              </w:pBdr>
              <w:spacing w:line="276" w:lineRule="auto"/>
              <w:ind w:firstLine="0"/>
              <w:jc w:val="left"/>
            </w:pPr>
          </w:p>
        </w:tc>
        <w:tc>
          <w:tcPr>
            <w:tcW w:w="4049" w:type="dxa"/>
            <w:vMerge/>
            <w:tcBorders>
              <w:top w:val="single" w:sz="4" w:space="0" w:color="000000"/>
              <w:left w:val="single" w:sz="4" w:space="0" w:color="000000"/>
              <w:bottom w:val="single" w:sz="4" w:space="0" w:color="000000"/>
              <w:right w:val="single" w:sz="4" w:space="0" w:color="000000"/>
            </w:tcBorders>
            <w:shd w:val="clear" w:color="auto" w:fill="B4C6E7"/>
          </w:tcPr>
          <w:p w14:paraId="000006FF" w14:textId="77777777" w:rsidR="009C5BC8" w:rsidRDefault="009C5BC8">
            <w:pPr>
              <w:widowControl w:val="0"/>
              <w:pBdr>
                <w:top w:val="nil"/>
                <w:left w:val="nil"/>
                <w:bottom w:val="nil"/>
                <w:right w:val="nil"/>
                <w:between w:val="nil"/>
              </w:pBdr>
              <w:spacing w:line="276" w:lineRule="auto"/>
              <w:ind w:firstLine="0"/>
              <w:jc w:val="left"/>
            </w:pPr>
          </w:p>
        </w:tc>
        <w:tc>
          <w:tcPr>
            <w:tcW w:w="1272" w:type="dxa"/>
            <w:vMerge/>
            <w:tcBorders>
              <w:top w:val="nil"/>
              <w:left w:val="single" w:sz="4" w:space="0" w:color="000000"/>
              <w:bottom w:val="single" w:sz="4" w:space="0" w:color="000000"/>
              <w:right w:val="single" w:sz="4" w:space="0" w:color="000000"/>
            </w:tcBorders>
            <w:shd w:val="clear" w:color="auto" w:fill="B4C6E7"/>
          </w:tcPr>
          <w:p w14:paraId="00000700" w14:textId="77777777" w:rsidR="009C5BC8" w:rsidRDefault="009C5BC8">
            <w:pPr>
              <w:widowControl w:val="0"/>
              <w:pBdr>
                <w:top w:val="nil"/>
                <w:left w:val="nil"/>
                <w:bottom w:val="nil"/>
                <w:right w:val="nil"/>
                <w:between w:val="nil"/>
              </w:pBdr>
              <w:spacing w:line="276" w:lineRule="auto"/>
              <w:ind w:firstLine="0"/>
              <w:jc w:val="left"/>
            </w:pPr>
          </w:p>
        </w:tc>
        <w:tc>
          <w:tcPr>
            <w:tcW w:w="3265" w:type="dxa"/>
            <w:tcBorders>
              <w:top w:val="nil"/>
              <w:left w:val="nil"/>
              <w:bottom w:val="single" w:sz="4" w:space="0" w:color="000000"/>
              <w:right w:val="single" w:sz="4" w:space="0" w:color="000000"/>
            </w:tcBorders>
            <w:shd w:val="clear" w:color="auto" w:fill="B4C6E7"/>
          </w:tcPr>
          <w:p w14:paraId="00000701" w14:textId="77777777" w:rsidR="009C5BC8" w:rsidRDefault="003D4812">
            <w:pPr>
              <w:spacing w:line="240" w:lineRule="auto"/>
              <w:ind w:firstLine="0"/>
            </w:pPr>
            <w:r>
              <w:t>Si X</w:t>
            </w:r>
          </w:p>
        </w:tc>
      </w:tr>
      <w:tr w:rsidR="009C5BC8" w14:paraId="21D14851" w14:textId="77777777">
        <w:trPr>
          <w:trHeight w:val="395"/>
        </w:trPr>
        <w:tc>
          <w:tcPr>
            <w:tcW w:w="1687" w:type="dxa"/>
            <w:vMerge/>
            <w:tcBorders>
              <w:top w:val="nil"/>
              <w:left w:val="single" w:sz="4" w:space="0" w:color="000000"/>
              <w:bottom w:val="single" w:sz="4" w:space="0" w:color="000000"/>
              <w:right w:val="single" w:sz="4" w:space="0" w:color="000000"/>
            </w:tcBorders>
            <w:shd w:val="clear" w:color="auto" w:fill="4472C4"/>
          </w:tcPr>
          <w:p w14:paraId="00000702" w14:textId="77777777" w:rsidR="009C5BC8" w:rsidRDefault="009C5BC8">
            <w:pPr>
              <w:widowControl w:val="0"/>
              <w:pBdr>
                <w:top w:val="nil"/>
                <w:left w:val="nil"/>
                <w:bottom w:val="nil"/>
                <w:right w:val="nil"/>
                <w:between w:val="nil"/>
              </w:pBdr>
              <w:spacing w:line="276" w:lineRule="auto"/>
              <w:ind w:firstLine="0"/>
              <w:jc w:val="left"/>
            </w:pPr>
          </w:p>
        </w:tc>
        <w:tc>
          <w:tcPr>
            <w:tcW w:w="4049" w:type="dxa"/>
            <w:vMerge/>
            <w:tcBorders>
              <w:top w:val="single" w:sz="4" w:space="0" w:color="000000"/>
              <w:left w:val="single" w:sz="4" w:space="0" w:color="000000"/>
              <w:bottom w:val="single" w:sz="4" w:space="0" w:color="000000"/>
              <w:right w:val="single" w:sz="4" w:space="0" w:color="000000"/>
            </w:tcBorders>
            <w:shd w:val="clear" w:color="auto" w:fill="B4C6E7"/>
          </w:tcPr>
          <w:p w14:paraId="00000703" w14:textId="77777777" w:rsidR="009C5BC8" w:rsidRDefault="009C5BC8">
            <w:pPr>
              <w:widowControl w:val="0"/>
              <w:pBdr>
                <w:top w:val="nil"/>
                <w:left w:val="nil"/>
                <w:bottom w:val="nil"/>
                <w:right w:val="nil"/>
                <w:between w:val="nil"/>
              </w:pBdr>
              <w:spacing w:line="276" w:lineRule="auto"/>
              <w:ind w:firstLine="0"/>
              <w:jc w:val="left"/>
            </w:pPr>
          </w:p>
        </w:tc>
        <w:tc>
          <w:tcPr>
            <w:tcW w:w="1272" w:type="dxa"/>
            <w:vMerge/>
            <w:tcBorders>
              <w:top w:val="nil"/>
              <w:left w:val="single" w:sz="4" w:space="0" w:color="000000"/>
              <w:bottom w:val="single" w:sz="4" w:space="0" w:color="000000"/>
              <w:right w:val="single" w:sz="4" w:space="0" w:color="000000"/>
            </w:tcBorders>
            <w:shd w:val="clear" w:color="auto" w:fill="B4C6E7"/>
          </w:tcPr>
          <w:p w14:paraId="00000704" w14:textId="77777777" w:rsidR="009C5BC8" w:rsidRDefault="009C5BC8">
            <w:pPr>
              <w:widowControl w:val="0"/>
              <w:pBdr>
                <w:top w:val="nil"/>
                <w:left w:val="nil"/>
                <w:bottom w:val="nil"/>
                <w:right w:val="nil"/>
                <w:between w:val="nil"/>
              </w:pBdr>
              <w:spacing w:line="276" w:lineRule="auto"/>
              <w:ind w:firstLine="0"/>
              <w:jc w:val="left"/>
            </w:pPr>
          </w:p>
        </w:tc>
        <w:tc>
          <w:tcPr>
            <w:tcW w:w="3265" w:type="dxa"/>
            <w:tcBorders>
              <w:top w:val="nil"/>
              <w:left w:val="nil"/>
              <w:bottom w:val="single" w:sz="4" w:space="0" w:color="000000"/>
              <w:right w:val="single" w:sz="4" w:space="0" w:color="000000"/>
            </w:tcBorders>
            <w:shd w:val="clear" w:color="auto" w:fill="B4C6E7"/>
          </w:tcPr>
          <w:p w14:paraId="00000705" w14:textId="77777777" w:rsidR="009C5BC8" w:rsidRDefault="003D4812">
            <w:pPr>
              <w:spacing w:line="240" w:lineRule="auto"/>
              <w:ind w:firstLine="0"/>
            </w:pPr>
            <w:r>
              <w:t xml:space="preserve">No  </w:t>
            </w:r>
          </w:p>
        </w:tc>
      </w:tr>
      <w:tr w:rsidR="009C5BC8" w14:paraId="74D002B8"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706" w14:textId="77777777" w:rsidR="009C5BC8" w:rsidRDefault="003D4812">
            <w:pPr>
              <w:spacing w:line="240" w:lineRule="auto"/>
              <w:ind w:firstLine="0"/>
              <w:rPr>
                <w:b/>
              </w:rPr>
            </w:pPr>
            <w:r>
              <w:rPr>
                <w:b/>
              </w:rPr>
              <w:t>Resultado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07" w14:textId="77777777" w:rsidR="009C5BC8" w:rsidRDefault="003D4812">
            <w:pPr>
              <w:spacing w:line="240" w:lineRule="auto"/>
              <w:ind w:firstLine="0"/>
              <w:jc w:val="both"/>
              <w:rPr>
                <w:b/>
              </w:rPr>
            </w:pPr>
            <w:r>
              <w:rPr>
                <w:b/>
              </w:rPr>
              <w:t>Errores: Ninguno.</w:t>
            </w:r>
          </w:p>
        </w:tc>
      </w:tr>
    </w:tbl>
    <w:p w14:paraId="0000070A" w14:textId="77777777" w:rsidR="009C5BC8" w:rsidRDefault="009C5BC8">
      <w:pPr>
        <w:keepNext/>
        <w:pBdr>
          <w:top w:val="nil"/>
          <w:left w:val="nil"/>
          <w:bottom w:val="nil"/>
          <w:right w:val="nil"/>
          <w:between w:val="nil"/>
        </w:pBdr>
        <w:spacing w:after="0"/>
        <w:ind w:left="720" w:firstLine="0"/>
        <w:rPr>
          <w:b/>
          <w:i/>
          <w:color w:val="000000"/>
        </w:rPr>
      </w:pPr>
    </w:p>
    <w:tbl>
      <w:tblPr>
        <w:tblStyle w:val="afe"/>
        <w:tblW w:w="10273" w:type="dxa"/>
        <w:tblInd w:w="0" w:type="dxa"/>
        <w:tblLayout w:type="fixed"/>
        <w:tblLook w:val="0400" w:firstRow="0" w:lastRow="0" w:firstColumn="0" w:lastColumn="0" w:noHBand="0" w:noVBand="1"/>
      </w:tblPr>
      <w:tblGrid>
        <w:gridCol w:w="1687"/>
        <w:gridCol w:w="2011"/>
        <w:gridCol w:w="2046"/>
        <w:gridCol w:w="1263"/>
        <w:gridCol w:w="3266"/>
      </w:tblGrid>
      <w:tr w:rsidR="009C5BC8" w14:paraId="6B054EFE" w14:textId="77777777">
        <w:trPr>
          <w:trHeight w:val="565"/>
        </w:trPr>
        <w:tc>
          <w:tcPr>
            <w:tcW w:w="10273" w:type="dxa"/>
            <w:gridSpan w:val="5"/>
            <w:tcBorders>
              <w:top w:val="single" w:sz="4" w:space="0" w:color="000000"/>
              <w:left w:val="single" w:sz="4" w:space="0" w:color="000000"/>
              <w:bottom w:val="single" w:sz="4" w:space="0" w:color="000000"/>
              <w:right w:val="single" w:sz="4" w:space="0" w:color="000000"/>
            </w:tcBorders>
            <w:shd w:val="clear" w:color="auto" w:fill="4472C4"/>
          </w:tcPr>
          <w:p w14:paraId="0000070B" w14:textId="77777777" w:rsidR="009C5BC8" w:rsidRDefault="003D4812">
            <w:pPr>
              <w:spacing w:line="240" w:lineRule="auto"/>
              <w:ind w:firstLine="0"/>
              <w:rPr>
                <w:b/>
              </w:rPr>
            </w:pPr>
            <w:r>
              <w:rPr>
                <w:b/>
              </w:rPr>
              <w:t xml:space="preserve">Escenario : Registro de categorías </w:t>
            </w:r>
          </w:p>
        </w:tc>
      </w:tr>
      <w:tr w:rsidR="009C5BC8" w14:paraId="45B453BE"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10" w14:textId="77777777" w:rsidR="009C5BC8" w:rsidRDefault="003D4812">
            <w:pPr>
              <w:spacing w:line="240" w:lineRule="auto"/>
              <w:ind w:firstLine="0"/>
              <w:rPr>
                <w:b/>
              </w:rPr>
            </w:pPr>
            <w:r>
              <w:rPr>
                <w:b/>
              </w:rPr>
              <w:t>Lista de Módulos</w:t>
            </w:r>
          </w:p>
        </w:tc>
        <w:tc>
          <w:tcPr>
            <w:tcW w:w="8586" w:type="dxa"/>
            <w:gridSpan w:val="4"/>
            <w:tcBorders>
              <w:top w:val="single" w:sz="4" w:space="0" w:color="000000"/>
              <w:left w:val="nil"/>
              <w:bottom w:val="single" w:sz="4" w:space="0" w:color="000000"/>
              <w:right w:val="single" w:sz="4" w:space="0" w:color="000000"/>
            </w:tcBorders>
            <w:shd w:val="clear" w:color="auto" w:fill="B4C6E7"/>
          </w:tcPr>
          <w:p w14:paraId="00000711" w14:textId="77777777" w:rsidR="009C5BC8" w:rsidRDefault="003D4812">
            <w:pPr>
              <w:spacing w:line="240" w:lineRule="auto"/>
              <w:ind w:firstLine="0"/>
            </w:pPr>
            <w:r>
              <w:t>Sistema Web Bibliotecario</w:t>
            </w:r>
          </w:p>
        </w:tc>
      </w:tr>
      <w:tr w:rsidR="009C5BC8" w14:paraId="31FD8866" w14:textId="77777777">
        <w:trPr>
          <w:trHeight w:val="451"/>
        </w:trPr>
        <w:tc>
          <w:tcPr>
            <w:tcW w:w="1687" w:type="dxa"/>
            <w:tcBorders>
              <w:top w:val="nil"/>
              <w:left w:val="single" w:sz="4" w:space="0" w:color="000000"/>
              <w:bottom w:val="single" w:sz="4" w:space="0" w:color="000000"/>
              <w:right w:val="nil"/>
            </w:tcBorders>
            <w:shd w:val="clear" w:color="auto" w:fill="4472C4"/>
          </w:tcPr>
          <w:p w14:paraId="00000715" w14:textId="77777777" w:rsidR="009C5BC8" w:rsidRDefault="003D4812">
            <w:pPr>
              <w:spacing w:line="240" w:lineRule="auto"/>
              <w:ind w:firstLine="0"/>
              <w:rPr>
                <w:b/>
              </w:rPr>
            </w:pPr>
            <w:r>
              <w:rPr>
                <w:b/>
              </w:rPr>
              <w:t>Responsable</w:t>
            </w:r>
          </w:p>
        </w:tc>
        <w:tc>
          <w:tcPr>
            <w:tcW w:w="4057" w:type="dxa"/>
            <w:gridSpan w:val="2"/>
            <w:tcBorders>
              <w:top w:val="single" w:sz="4" w:space="0" w:color="000000"/>
              <w:left w:val="single" w:sz="4" w:space="0" w:color="000000"/>
              <w:bottom w:val="single" w:sz="4" w:space="0" w:color="000000"/>
              <w:right w:val="single" w:sz="4" w:space="0" w:color="000000"/>
            </w:tcBorders>
            <w:shd w:val="clear" w:color="auto" w:fill="D9E2F3"/>
          </w:tcPr>
          <w:p w14:paraId="00000716" w14:textId="77777777" w:rsidR="009C5BC8" w:rsidRDefault="003D4812">
            <w:pPr>
              <w:spacing w:line="240" w:lineRule="auto"/>
              <w:ind w:firstLine="0"/>
            </w:pPr>
            <w:r>
              <w:t>Ing. Luis Miguel Yanchatipan Molina</w:t>
            </w:r>
          </w:p>
        </w:tc>
        <w:tc>
          <w:tcPr>
            <w:tcW w:w="1263" w:type="dxa"/>
            <w:tcBorders>
              <w:top w:val="nil"/>
              <w:left w:val="nil"/>
              <w:bottom w:val="single" w:sz="4" w:space="0" w:color="000000"/>
              <w:right w:val="single" w:sz="4" w:space="0" w:color="000000"/>
            </w:tcBorders>
            <w:shd w:val="clear" w:color="auto" w:fill="D9E2F3"/>
          </w:tcPr>
          <w:p w14:paraId="00000718" w14:textId="77777777" w:rsidR="009C5BC8" w:rsidRDefault="003D4812">
            <w:pPr>
              <w:spacing w:line="240" w:lineRule="auto"/>
              <w:ind w:firstLine="0"/>
            </w:pPr>
            <w:r>
              <w:t xml:space="preserve">Fecha </w:t>
            </w:r>
          </w:p>
        </w:tc>
        <w:tc>
          <w:tcPr>
            <w:tcW w:w="3266" w:type="dxa"/>
            <w:tcBorders>
              <w:top w:val="nil"/>
              <w:left w:val="nil"/>
              <w:bottom w:val="single" w:sz="4" w:space="0" w:color="000000"/>
              <w:right w:val="single" w:sz="4" w:space="0" w:color="000000"/>
            </w:tcBorders>
            <w:shd w:val="clear" w:color="auto" w:fill="D9E2F3"/>
          </w:tcPr>
          <w:p w14:paraId="00000719" w14:textId="77777777" w:rsidR="009C5BC8" w:rsidRDefault="003D4812">
            <w:pPr>
              <w:spacing w:line="240" w:lineRule="auto"/>
              <w:ind w:firstLine="0"/>
            </w:pPr>
            <w:r>
              <w:t>12/11/2020</w:t>
            </w:r>
          </w:p>
        </w:tc>
      </w:tr>
      <w:tr w:rsidR="009C5BC8" w14:paraId="66668BDE"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71A" w14:textId="77777777" w:rsidR="009C5BC8" w:rsidRDefault="003D4812">
            <w:pPr>
              <w:spacing w:line="240" w:lineRule="auto"/>
              <w:ind w:firstLine="0"/>
              <w:rPr>
                <w:b/>
              </w:rPr>
            </w:pPr>
            <w:r>
              <w:rPr>
                <w:b/>
              </w:rPr>
              <w:t>Precondiciones</w:t>
            </w:r>
          </w:p>
        </w:tc>
        <w:tc>
          <w:tcPr>
            <w:tcW w:w="8586" w:type="dxa"/>
            <w:gridSpan w:val="4"/>
            <w:tcBorders>
              <w:top w:val="nil"/>
              <w:left w:val="nil"/>
              <w:bottom w:val="single" w:sz="4" w:space="0" w:color="000000"/>
              <w:right w:val="single" w:sz="4" w:space="0" w:color="000000"/>
            </w:tcBorders>
            <w:shd w:val="clear" w:color="auto" w:fill="B4C6E7"/>
          </w:tcPr>
          <w:p w14:paraId="0000071B" w14:textId="77777777" w:rsidR="009C5BC8" w:rsidRDefault="003D4812">
            <w:pPr>
              <w:spacing w:line="240" w:lineRule="auto"/>
              <w:ind w:firstLine="0"/>
            </w:pPr>
            <w:r>
              <w:t>Solo podrá gestionar las categorías el administrador registrado en el sistema.</w:t>
            </w:r>
          </w:p>
        </w:tc>
      </w:tr>
      <w:tr w:rsidR="009C5BC8" w14:paraId="0710A330"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1F" w14:textId="77777777" w:rsidR="009C5BC8" w:rsidRDefault="003D4812">
            <w:pPr>
              <w:spacing w:line="240" w:lineRule="auto"/>
              <w:ind w:firstLine="0"/>
              <w:rPr>
                <w:b/>
              </w:rPr>
            </w:pPr>
            <w:r>
              <w:rPr>
                <w:b/>
              </w:rPr>
              <w:t>Datos de entrada</w:t>
            </w:r>
          </w:p>
        </w:tc>
        <w:tc>
          <w:tcPr>
            <w:tcW w:w="8586" w:type="dxa"/>
            <w:gridSpan w:val="4"/>
            <w:tcBorders>
              <w:top w:val="single" w:sz="4" w:space="0" w:color="000000"/>
              <w:left w:val="nil"/>
              <w:bottom w:val="single" w:sz="4" w:space="0" w:color="000000"/>
              <w:right w:val="single" w:sz="4" w:space="0" w:color="000000"/>
            </w:tcBorders>
            <w:shd w:val="clear" w:color="auto" w:fill="D9E2F3"/>
          </w:tcPr>
          <w:p w14:paraId="00000720" w14:textId="77777777" w:rsidR="009C5BC8" w:rsidRDefault="003D4812">
            <w:pPr>
              <w:spacing w:line="240" w:lineRule="auto"/>
              <w:ind w:firstLine="0"/>
            </w:pPr>
            <w:r>
              <w:t>Categoría</w:t>
            </w:r>
          </w:p>
        </w:tc>
      </w:tr>
      <w:tr w:rsidR="009C5BC8" w14:paraId="24510C41"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24" w14:textId="77777777" w:rsidR="009C5BC8" w:rsidRDefault="003D4812">
            <w:pPr>
              <w:spacing w:line="240" w:lineRule="auto"/>
              <w:ind w:firstLine="0"/>
              <w:rPr>
                <w:b/>
              </w:rPr>
            </w:pPr>
            <w:r>
              <w:rPr>
                <w:b/>
              </w:rPr>
              <w:t xml:space="preserve">Descripción de  los pasos </w:t>
            </w:r>
          </w:p>
        </w:tc>
        <w:tc>
          <w:tcPr>
            <w:tcW w:w="8586" w:type="dxa"/>
            <w:gridSpan w:val="4"/>
            <w:vMerge w:val="restart"/>
            <w:tcBorders>
              <w:top w:val="single" w:sz="4" w:space="0" w:color="000000"/>
              <w:left w:val="single" w:sz="4" w:space="0" w:color="000000"/>
              <w:bottom w:val="single" w:sz="4" w:space="0" w:color="000000"/>
              <w:right w:val="single" w:sz="4" w:space="0" w:color="000000"/>
            </w:tcBorders>
            <w:shd w:val="clear" w:color="auto" w:fill="B4C6E7"/>
          </w:tcPr>
          <w:p w14:paraId="00000725"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Iniciar sesión con la cuenta de administrador.</w:t>
            </w:r>
          </w:p>
          <w:p w14:paraId="00000726"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Ingrese en el campo del formulario la categoría.</w:t>
            </w:r>
          </w:p>
          <w:p w14:paraId="00000727"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ingresa correctamente el dato se guardarán.</w:t>
            </w:r>
          </w:p>
        </w:tc>
      </w:tr>
      <w:tr w:rsidR="009C5BC8" w14:paraId="544FECB5"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2B"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4"/>
            <w:vMerge/>
            <w:tcBorders>
              <w:top w:val="single" w:sz="4" w:space="0" w:color="000000"/>
              <w:left w:val="single" w:sz="4" w:space="0" w:color="000000"/>
              <w:bottom w:val="single" w:sz="4" w:space="0" w:color="000000"/>
              <w:right w:val="single" w:sz="4" w:space="0" w:color="000000"/>
            </w:tcBorders>
            <w:shd w:val="clear" w:color="auto" w:fill="B4C6E7"/>
          </w:tcPr>
          <w:p w14:paraId="0000072C"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1938C674"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30"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4"/>
            <w:vMerge/>
            <w:tcBorders>
              <w:top w:val="single" w:sz="4" w:space="0" w:color="000000"/>
              <w:left w:val="single" w:sz="4" w:space="0" w:color="000000"/>
              <w:bottom w:val="single" w:sz="4" w:space="0" w:color="000000"/>
              <w:right w:val="single" w:sz="4" w:space="0" w:color="000000"/>
            </w:tcBorders>
            <w:shd w:val="clear" w:color="auto" w:fill="B4C6E7"/>
          </w:tcPr>
          <w:p w14:paraId="00000731"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32221CCB"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35"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4"/>
            <w:vMerge/>
            <w:tcBorders>
              <w:top w:val="single" w:sz="4" w:space="0" w:color="000000"/>
              <w:left w:val="single" w:sz="4" w:space="0" w:color="000000"/>
              <w:bottom w:val="single" w:sz="4" w:space="0" w:color="000000"/>
              <w:right w:val="single" w:sz="4" w:space="0" w:color="000000"/>
            </w:tcBorders>
            <w:shd w:val="clear" w:color="auto" w:fill="B4C6E7"/>
          </w:tcPr>
          <w:p w14:paraId="00000736"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61B76A9D"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3A" w14:textId="77777777" w:rsidR="009C5BC8" w:rsidRDefault="003D4812">
            <w:pPr>
              <w:spacing w:line="240" w:lineRule="auto"/>
              <w:ind w:firstLine="0"/>
              <w:rPr>
                <w:b/>
              </w:rPr>
            </w:pPr>
            <w:r>
              <w:rPr>
                <w:b/>
              </w:rPr>
              <w:t>Resultados                                                        esperados</w:t>
            </w:r>
          </w:p>
        </w:tc>
        <w:tc>
          <w:tcPr>
            <w:tcW w:w="2011"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73B" w14:textId="77777777" w:rsidR="009C5BC8" w:rsidRDefault="003D4812">
            <w:pPr>
              <w:spacing w:line="240" w:lineRule="auto"/>
              <w:ind w:firstLine="0"/>
            </w:pPr>
            <w:r>
              <w:t>Validación del campo para el correcto ingreso de las categorías</w:t>
            </w:r>
          </w:p>
        </w:tc>
        <w:tc>
          <w:tcPr>
            <w:tcW w:w="3309" w:type="dxa"/>
            <w:gridSpan w:val="2"/>
            <w:vMerge w:val="restart"/>
            <w:tcBorders>
              <w:top w:val="nil"/>
              <w:left w:val="single" w:sz="4" w:space="0" w:color="000000"/>
              <w:bottom w:val="single" w:sz="4" w:space="0" w:color="000000"/>
              <w:right w:val="single" w:sz="4" w:space="0" w:color="000000"/>
            </w:tcBorders>
            <w:shd w:val="clear" w:color="auto" w:fill="B4C6E7"/>
          </w:tcPr>
          <w:p w14:paraId="0000073C" w14:textId="77777777" w:rsidR="009C5BC8" w:rsidRDefault="003D4812">
            <w:pPr>
              <w:spacing w:line="240" w:lineRule="auto"/>
              <w:ind w:firstLine="0"/>
            </w:pPr>
            <w:r>
              <w:t>Finalizado</w:t>
            </w:r>
          </w:p>
        </w:tc>
        <w:tc>
          <w:tcPr>
            <w:tcW w:w="3266" w:type="dxa"/>
            <w:tcBorders>
              <w:top w:val="nil"/>
              <w:left w:val="nil"/>
              <w:bottom w:val="single" w:sz="4" w:space="0" w:color="000000"/>
              <w:right w:val="single" w:sz="4" w:space="0" w:color="000000"/>
            </w:tcBorders>
            <w:shd w:val="clear" w:color="auto" w:fill="B4C6E7"/>
          </w:tcPr>
          <w:p w14:paraId="0000073E" w14:textId="77777777" w:rsidR="009C5BC8" w:rsidRDefault="003D4812">
            <w:pPr>
              <w:spacing w:line="240" w:lineRule="auto"/>
              <w:ind w:firstLine="0"/>
            </w:pPr>
            <w:r>
              <w:t> </w:t>
            </w:r>
          </w:p>
        </w:tc>
      </w:tr>
      <w:tr w:rsidR="009C5BC8" w14:paraId="54820531"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73F" w14:textId="77777777" w:rsidR="009C5BC8" w:rsidRDefault="009C5BC8">
            <w:pPr>
              <w:widowControl w:val="0"/>
              <w:pBdr>
                <w:top w:val="nil"/>
                <w:left w:val="nil"/>
                <w:bottom w:val="nil"/>
                <w:right w:val="nil"/>
                <w:between w:val="nil"/>
              </w:pBdr>
              <w:spacing w:line="276" w:lineRule="auto"/>
              <w:ind w:firstLine="0"/>
              <w:jc w:val="left"/>
            </w:pPr>
          </w:p>
        </w:tc>
        <w:tc>
          <w:tcPr>
            <w:tcW w:w="2011" w:type="dxa"/>
            <w:vMerge/>
            <w:tcBorders>
              <w:top w:val="single" w:sz="4" w:space="0" w:color="000000"/>
              <w:left w:val="single" w:sz="4" w:space="0" w:color="000000"/>
              <w:bottom w:val="single" w:sz="4" w:space="0" w:color="000000"/>
              <w:right w:val="single" w:sz="4" w:space="0" w:color="000000"/>
            </w:tcBorders>
            <w:shd w:val="clear" w:color="auto" w:fill="B4C6E7"/>
          </w:tcPr>
          <w:p w14:paraId="00000740" w14:textId="77777777" w:rsidR="009C5BC8" w:rsidRDefault="009C5BC8">
            <w:pPr>
              <w:widowControl w:val="0"/>
              <w:pBdr>
                <w:top w:val="nil"/>
                <w:left w:val="nil"/>
                <w:bottom w:val="nil"/>
                <w:right w:val="nil"/>
                <w:between w:val="nil"/>
              </w:pBdr>
              <w:spacing w:line="276" w:lineRule="auto"/>
              <w:ind w:firstLine="0"/>
              <w:jc w:val="left"/>
            </w:pPr>
          </w:p>
        </w:tc>
        <w:tc>
          <w:tcPr>
            <w:tcW w:w="3309" w:type="dxa"/>
            <w:gridSpan w:val="2"/>
            <w:vMerge/>
            <w:tcBorders>
              <w:top w:val="nil"/>
              <w:left w:val="single" w:sz="4" w:space="0" w:color="000000"/>
              <w:bottom w:val="single" w:sz="4" w:space="0" w:color="000000"/>
              <w:right w:val="single" w:sz="4" w:space="0" w:color="000000"/>
            </w:tcBorders>
            <w:shd w:val="clear" w:color="auto" w:fill="B4C6E7"/>
          </w:tcPr>
          <w:p w14:paraId="00000741" w14:textId="77777777" w:rsidR="009C5BC8" w:rsidRDefault="009C5BC8">
            <w:pPr>
              <w:widowControl w:val="0"/>
              <w:pBdr>
                <w:top w:val="nil"/>
                <w:left w:val="nil"/>
                <w:bottom w:val="nil"/>
                <w:right w:val="nil"/>
                <w:between w:val="nil"/>
              </w:pBdr>
              <w:spacing w:line="276" w:lineRule="auto"/>
              <w:ind w:firstLine="0"/>
              <w:jc w:val="left"/>
            </w:pPr>
          </w:p>
        </w:tc>
        <w:tc>
          <w:tcPr>
            <w:tcW w:w="3266" w:type="dxa"/>
            <w:tcBorders>
              <w:top w:val="nil"/>
              <w:left w:val="nil"/>
              <w:bottom w:val="single" w:sz="4" w:space="0" w:color="000000"/>
              <w:right w:val="single" w:sz="4" w:space="0" w:color="000000"/>
            </w:tcBorders>
            <w:shd w:val="clear" w:color="auto" w:fill="B4C6E7"/>
          </w:tcPr>
          <w:p w14:paraId="00000743" w14:textId="77777777" w:rsidR="009C5BC8" w:rsidRDefault="003D4812">
            <w:pPr>
              <w:spacing w:line="240" w:lineRule="auto"/>
              <w:ind w:firstLine="0"/>
            </w:pPr>
            <w:r>
              <w:t>Si X</w:t>
            </w:r>
          </w:p>
        </w:tc>
      </w:tr>
      <w:tr w:rsidR="009C5BC8" w14:paraId="1B0E01D1"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744" w14:textId="77777777" w:rsidR="009C5BC8" w:rsidRDefault="009C5BC8">
            <w:pPr>
              <w:widowControl w:val="0"/>
              <w:pBdr>
                <w:top w:val="nil"/>
                <w:left w:val="nil"/>
                <w:bottom w:val="nil"/>
                <w:right w:val="nil"/>
                <w:between w:val="nil"/>
              </w:pBdr>
              <w:spacing w:line="276" w:lineRule="auto"/>
              <w:ind w:firstLine="0"/>
              <w:jc w:val="left"/>
            </w:pPr>
          </w:p>
        </w:tc>
        <w:tc>
          <w:tcPr>
            <w:tcW w:w="2011" w:type="dxa"/>
            <w:vMerge/>
            <w:tcBorders>
              <w:top w:val="single" w:sz="4" w:space="0" w:color="000000"/>
              <w:left w:val="single" w:sz="4" w:space="0" w:color="000000"/>
              <w:bottom w:val="single" w:sz="4" w:space="0" w:color="000000"/>
              <w:right w:val="single" w:sz="4" w:space="0" w:color="000000"/>
            </w:tcBorders>
            <w:shd w:val="clear" w:color="auto" w:fill="B4C6E7"/>
          </w:tcPr>
          <w:p w14:paraId="00000745" w14:textId="77777777" w:rsidR="009C5BC8" w:rsidRDefault="009C5BC8">
            <w:pPr>
              <w:widowControl w:val="0"/>
              <w:pBdr>
                <w:top w:val="nil"/>
                <w:left w:val="nil"/>
                <w:bottom w:val="nil"/>
                <w:right w:val="nil"/>
                <w:between w:val="nil"/>
              </w:pBdr>
              <w:spacing w:line="276" w:lineRule="auto"/>
              <w:ind w:firstLine="0"/>
              <w:jc w:val="left"/>
            </w:pPr>
          </w:p>
        </w:tc>
        <w:tc>
          <w:tcPr>
            <w:tcW w:w="3309" w:type="dxa"/>
            <w:gridSpan w:val="2"/>
            <w:vMerge/>
            <w:tcBorders>
              <w:top w:val="nil"/>
              <w:left w:val="single" w:sz="4" w:space="0" w:color="000000"/>
              <w:bottom w:val="single" w:sz="4" w:space="0" w:color="000000"/>
              <w:right w:val="single" w:sz="4" w:space="0" w:color="000000"/>
            </w:tcBorders>
            <w:shd w:val="clear" w:color="auto" w:fill="B4C6E7"/>
          </w:tcPr>
          <w:p w14:paraId="00000746" w14:textId="77777777" w:rsidR="009C5BC8" w:rsidRDefault="009C5BC8">
            <w:pPr>
              <w:widowControl w:val="0"/>
              <w:pBdr>
                <w:top w:val="nil"/>
                <w:left w:val="nil"/>
                <w:bottom w:val="nil"/>
                <w:right w:val="nil"/>
                <w:between w:val="nil"/>
              </w:pBdr>
              <w:spacing w:line="276" w:lineRule="auto"/>
              <w:ind w:firstLine="0"/>
              <w:jc w:val="left"/>
            </w:pPr>
          </w:p>
        </w:tc>
        <w:tc>
          <w:tcPr>
            <w:tcW w:w="3266" w:type="dxa"/>
            <w:tcBorders>
              <w:top w:val="nil"/>
              <w:left w:val="nil"/>
              <w:bottom w:val="single" w:sz="4" w:space="0" w:color="000000"/>
              <w:right w:val="single" w:sz="4" w:space="0" w:color="000000"/>
            </w:tcBorders>
            <w:shd w:val="clear" w:color="auto" w:fill="B4C6E7"/>
          </w:tcPr>
          <w:p w14:paraId="00000748" w14:textId="77777777" w:rsidR="009C5BC8" w:rsidRDefault="003D4812">
            <w:pPr>
              <w:spacing w:line="240" w:lineRule="auto"/>
              <w:ind w:firstLine="0"/>
            </w:pPr>
            <w:r>
              <w:t xml:space="preserve">No  </w:t>
            </w:r>
          </w:p>
        </w:tc>
      </w:tr>
      <w:tr w:rsidR="009C5BC8" w14:paraId="036880AD"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749" w14:textId="77777777" w:rsidR="009C5BC8" w:rsidRDefault="003D4812">
            <w:pPr>
              <w:spacing w:line="240" w:lineRule="auto"/>
              <w:ind w:firstLine="0"/>
              <w:rPr>
                <w:b/>
              </w:rPr>
            </w:pPr>
            <w:r>
              <w:rPr>
                <w:b/>
              </w:rPr>
              <w:t>Resultados Obtenidos</w:t>
            </w:r>
          </w:p>
        </w:tc>
        <w:tc>
          <w:tcPr>
            <w:tcW w:w="8586" w:type="dxa"/>
            <w:gridSpan w:val="4"/>
            <w:tcBorders>
              <w:top w:val="single" w:sz="4" w:space="0" w:color="000000"/>
              <w:left w:val="nil"/>
              <w:bottom w:val="single" w:sz="4" w:space="0" w:color="000000"/>
              <w:right w:val="single" w:sz="4" w:space="0" w:color="000000"/>
            </w:tcBorders>
            <w:shd w:val="clear" w:color="auto" w:fill="D9E2F3"/>
          </w:tcPr>
          <w:p w14:paraId="0000074A" w14:textId="77777777" w:rsidR="009C5BC8" w:rsidRDefault="003D4812">
            <w:pPr>
              <w:spacing w:line="240" w:lineRule="auto"/>
              <w:ind w:firstLine="0"/>
              <w:jc w:val="both"/>
              <w:rPr>
                <w:b/>
              </w:rPr>
            </w:pPr>
            <w:r>
              <w:rPr>
                <w:b/>
              </w:rPr>
              <w:t>Errores: Ninguno.</w:t>
            </w:r>
          </w:p>
        </w:tc>
      </w:tr>
    </w:tbl>
    <w:p w14:paraId="0000074E" w14:textId="77777777" w:rsidR="009C5BC8" w:rsidRDefault="009C5BC8">
      <w:pPr>
        <w:keepNext/>
        <w:pBdr>
          <w:top w:val="nil"/>
          <w:left w:val="nil"/>
          <w:bottom w:val="nil"/>
          <w:right w:val="nil"/>
          <w:between w:val="nil"/>
        </w:pBdr>
        <w:spacing w:after="0"/>
        <w:ind w:left="720" w:firstLine="0"/>
        <w:rPr>
          <w:b/>
          <w:i/>
          <w:color w:val="000000"/>
        </w:rPr>
      </w:pPr>
    </w:p>
    <w:tbl>
      <w:tblPr>
        <w:tblStyle w:val="aff"/>
        <w:tblW w:w="10273" w:type="dxa"/>
        <w:tblInd w:w="0" w:type="dxa"/>
        <w:tblLayout w:type="fixed"/>
        <w:tblLook w:val="0400" w:firstRow="0" w:lastRow="0" w:firstColumn="0" w:lastColumn="0" w:noHBand="0" w:noVBand="1"/>
      </w:tblPr>
      <w:tblGrid>
        <w:gridCol w:w="1687"/>
        <w:gridCol w:w="3978"/>
        <w:gridCol w:w="1418"/>
        <w:gridCol w:w="3190"/>
      </w:tblGrid>
      <w:tr w:rsidR="009C5BC8" w14:paraId="5B1D26D7"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74F" w14:textId="77777777" w:rsidR="009C5BC8" w:rsidRDefault="003D4812">
            <w:pPr>
              <w:spacing w:line="240" w:lineRule="auto"/>
              <w:ind w:firstLine="0"/>
              <w:rPr>
                <w:b/>
              </w:rPr>
            </w:pPr>
            <w:r>
              <w:rPr>
                <w:b/>
              </w:rPr>
              <w:t>Escenario : Registro de Libros</w:t>
            </w:r>
          </w:p>
        </w:tc>
      </w:tr>
      <w:tr w:rsidR="009C5BC8" w14:paraId="0867F694"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53"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754" w14:textId="77777777" w:rsidR="009C5BC8" w:rsidRDefault="003D4812">
            <w:pPr>
              <w:spacing w:line="240" w:lineRule="auto"/>
              <w:ind w:firstLine="0"/>
            </w:pPr>
            <w:r>
              <w:t>Sistema Web Bibliotecario</w:t>
            </w:r>
          </w:p>
        </w:tc>
      </w:tr>
      <w:tr w:rsidR="009C5BC8" w14:paraId="176B3188" w14:textId="77777777">
        <w:trPr>
          <w:trHeight w:val="451"/>
        </w:trPr>
        <w:tc>
          <w:tcPr>
            <w:tcW w:w="1687" w:type="dxa"/>
            <w:tcBorders>
              <w:top w:val="nil"/>
              <w:left w:val="single" w:sz="4" w:space="0" w:color="000000"/>
              <w:bottom w:val="single" w:sz="4" w:space="0" w:color="000000"/>
              <w:right w:val="nil"/>
            </w:tcBorders>
            <w:shd w:val="clear" w:color="auto" w:fill="4472C4"/>
          </w:tcPr>
          <w:p w14:paraId="00000757" w14:textId="77777777" w:rsidR="009C5BC8" w:rsidRDefault="003D4812">
            <w:pPr>
              <w:spacing w:line="240" w:lineRule="auto"/>
              <w:ind w:firstLine="0"/>
              <w:rPr>
                <w:b/>
              </w:rPr>
            </w:pPr>
            <w:r>
              <w:rPr>
                <w:b/>
              </w:rPr>
              <w:t>Responsable</w:t>
            </w:r>
          </w:p>
        </w:tc>
        <w:tc>
          <w:tcPr>
            <w:tcW w:w="3978" w:type="dxa"/>
            <w:tcBorders>
              <w:top w:val="single" w:sz="4" w:space="0" w:color="000000"/>
              <w:left w:val="single" w:sz="4" w:space="0" w:color="000000"/>
              <w:bottom w:val="single" w:sz="4" w:space="0" w:color="000000"/>
              <w:right w:val="single" w:sz="4" w:space="0" w:color="000000"/>
            </w:tcBorders>
            <w:shd w:val="clear" w:color="auto" w:fill="D9E2F3"/>
          </w:tcPr>
          <w:p w14:paraId="00000758" w14:textId="77777777" w:rsidR="009C5BC8" w:rsidRDefault="003D4812">
            <w:pPr>
              <w:spacing w:line="240" w:lineRule="auto"/>
              <w:ind w:firstLine="0"/>
              <w:rPr>
                <w:rFonts w:ascii="Calibri" w:eastAsia="Calibri" w:hAnsi="Calibri" w:cs="Calibri"/>
                <w:sz w:val="22"/>
                <w:szCs w:val="22"/>
              </w:rPr>
            </w:pPr>
            <w:r>
              <w:t>Ing. Luis Miguel Yanchatipan Molina</w:t>
            </w:r>
          </w:p>
        </w:tc>
        <w:tc>
          <w:tcPr>
            <w:tcW w:w="1418" w:type="dxa"/>
            <w:tcBorders>
              <w:top w:val="nil"/>
              <w:left w:val="nil"/>
              <w:bottom w:val="single" w:sz="4" w:space="0" w:color="000000"/>
              <w:right w:val="single" w:sz="4" w:space="0" w:color="000000"/>
            </w:tcBorders>
            <w:shd w:val="clear" w:color="auto" w:fill="D9E2F3"/>
          </w:tcPr>
          <w:p w14:paraId="00000759" w14:textId="77777777" w:rsidR="009C5BC8" w:rsidRDefault="003D4812">
            <w:pPr>
              <w:spacing w:line="240" w:lineRule="auto"/>
              <w:ind w:firstLine="0"/>
            </w:pPr>
            <w:r>
              <w:t xml:space="preserve">Fecha </w:t>
            </w:r>
          </w:p>
        </w:tc>
        <w:tc>
          <w:tcPr>
            <w:tcW w:w="3190" w:type="dxa"/>
            <w:tcBorders>
              <w:top w:val="nil"/>
              <w:left w:val="nil"/>
              <w:bottom w:val="single" w:sz="4" w:space="0" w:color="000000"/>
              <w:right w:val="single" w:sz="4" w:space="0" w:color="000000"/>
            </w:tcBorders>
            <w:shd w:val="clear" w:color="auto" w:fill="D9E2F3"/>
          </w:tcPr>
          <w:p w14:paraId="0000075A" w14:textId="77777777" w:rsidR="009C5BC8" w:rsidRDefault="003D4812">
            <w:pPr>
              <w:spacing w:line="240" w:lineRule="auto"/>
              <w:ind w:firstLine="0"/>
            </w:pPr>
            <w:r>
              <w:t>12/11/2020</w:t>
            </w:r>
          </w:p>
        </w:tc>
      </w:tr>
      <w:tr w:rsidR="009C5BC8" w14:paraId="0657F6DE"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75B"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75C" w14:textId="77777777" w:rsidR="009C5BC8" w:rsidRDefault="003D4812">
            <w:pPr>
              <w:spacing w:line="240" w:lineRule="auto"/>
              <w:ind w:firstLine="0"/>
            </w:pPr>
            <w:r>
              <w:t>Solo podrá gestionar los libros  el administrador registrado en el sistema.</w:t>
            </w:r>
          </w:p>
        </w:tc>
      </w:tr>
      <w:tr w:rsidR="009C5BC8" w14:paraId="77A6488F"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5F"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60" w14:textId="77777777" w:rsidR="009C5BC8" w:rsidRDefault="003D4812">
            <w:pPr>
              <w:spacing w:line="240" w:lineRule="auto"/>
              <w:ind w:firstLine="0"/>
            </w:pPr>
            <w:r>
              <w:t>Título, autor, edición, editorial, idioma, ISBN, año publicación, categoría, stock, código</w:t>
            </w:r>
          </w:p>
        </w:tc>
      </w:tr>
      <w:tr w:rsidR="009C5BC8" w14:paraId="413A92B5"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63"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764"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Iniciar sesión con la cuenta de administrador.</w:t>
            </w:r>
          </w:p>
          <w:p w14:paraId="00000765" w14:textId="77777777" w:rsidR="009C5BC8" w:rsidRDefault="003D4812">
            <w:pPr>
              <w:numPr>
                <w:ilvl w:val="0"/>
                <w:numId w:val="11"/>
              </w:numPr>
              <w:pBdr>
                <w:top w:val="nil"/>
                <w:left w:val="nil"/>
                <w:bottom w:val="nil"/>
                <w:right w:val="nil"/>
                <w:between w:val="nil"/>
              </w:pBdr>
              <w:spacing w:line="240" w:lineRule="auto"/>
              <w:jc w:val="both"/>
              <w:rPr>
                <w:color w:val="000000"/>
              </w:rPr>
            </w:pPr>
            <w:r>
              <w:rPr>
                <w:color w:val="000000"/>
              </w:rPr>
              <w:t>Ingrese en el campo del formulario la categoría.</w:t>
            </w:r>
          </w:p>
          <w:p w14:paraId="00000766" w14:textId="77777777" w:rsidR="009C5BC8" w:rsidRDefault="003D4812">
            <w:pPr>
              <w:numPr>
                <w:ilvl w:val="0"/>
                <w:numId w:val="11"/>
              </w:numPr>
              <w:pBdr>
                <w:top w:val="nil"/>
                <w:left w:val="nil"/>
                <w:bottom w:val="nil"/>
                <w:right w:val="nil"/>
                <w:between w:val="nil"/>
              </w:pBdr>
              <w:spacing w:line="240" w:lineRule="auto"/>
              <w:jc w:val="left"/>
              <w:rPr>
                <w:color w:val="000000"/>
              </w:rPr>
            </w:pPr>
            <w:r>
              <w:rPr>
                <w:color w:val="000000"/>
              </w:rPr>
              <w:t>Si Ingresa correctamente el dato se guardarán.</w:t>
            </w:r>
          </w:p>
        </w:tc>
      </w:tr>
      <w:tr w:rsidR="009C5BC8" w14:paraId="7F1AEDDC"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69"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6A"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47241565"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6D"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6E"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4E55A2ED"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71"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72"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465832C4"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75" w14:textId="77777777" w:rsidR="009C5BC8" w:rsidRDefault="003D4812">
            <w:pPr>
              <w:spacing w:line="240" w:lineRule="auto"/>
              <w:ind w:firstLine="0"/>
              <w:rPr>
                <w:b/>
              </w:rPr>
            </w:pPr>
            <w:r>
              <w:rPr>
                <w:b/>
              </w:rPr>
              <w:t>Resultados                                                        esperados</w:t>
            </w:r>
          </w:p>
        </w:tc>
        <w:tc>
          <w:tcPr>
            <w:tcW w:w="3978"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776" w14:textId="77777777" w:rsidR="009C5BC8" w:rsidRDefault="003D4812">
            <w:pPr>
              <w:spacing w:line="240" w:lineRule="auto"/>
              <w:ind w:firstLine="0"/>
            </w:pPr>
            <w:r>
              <w:t>Validación de los campos para el correcto ingreso de los libros</w:t>
            </w:r>
          </w:p>
        </w:tc>
        <w:tc>
          <w:tcPr>
            <w:tcW w:w="1418" w:type="dxa"/>
            <w:vMerge w:val="restart"/>
            <w:tcBorders>
              <w:top w:val="nil"/>
              <w:left w:val="single" w:sz="4" w:space="0" w:color="000000"/>
              <w:bottom w:val="single" w:sz="4" w:space="0" w:color="000000"/>
              <w:right w:val="single" w:sz="4" w:space="0" w:color="000000"/>
            </w:tcBorders>
            <w:shd w:val="clear" w:color="auto" w:fill="B4C6E7"/>
          </w:tcPr>
          <w:p w14:paraId="00000777" w14:textId="77777777" w:rsidR="009C5BC8" w:rsidRDefault="003D4812">
            <w:pPr>
              <w:spacing w:line="240" w:lineRule="auto"/>
              <w:ind w:firstLine="0"/>
            </w:pPr>
            <w:r>
              <w:t xml:space="preserve">Finalizado </w:t>
            </w:r>
          </w:p>
        </w:tc>
        <w:tc>
          <w:tcPr>
            <w:tcW w:w="3190" w:type="dxa"/>
            <w:tcBorders>
              <w:top w:val="nil"/>
              <w:left w:val="nil"/>
              <w:bottom w:val="single" w:sz="4" w:space="0" w:color="000000"/>
              <w:right w:val="single" w:sz="4" w:space="0" w:color="000000"/>
            </w:tcBorders>
            <w:shd w:val="clear" w:color="auto" w:fill="B4C6E7"/>
          </w:tcPr>
          <w:p w14:paraId="00000778" w14:textId="77777777" w:rsidR="009C5BC8" w:rsidRDefault="003D4812">
            <w:pPr>
              <w:spacing w:line="240" w:lineRule="auto"/>
              <w:ind w:firstLine="0"/>
            </w:pPr>
            <w:r>
              <w:t> </w:t>
            </w:r>
          </w:p>
        </w:tc>
      </w:tr>
      <w:tr w:rsidR="009C5BC8" w14:paraId="40A06CC8"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779" w14:textId="77777777" w:rsidR="009C5BC8" w:rsidRDefault="009C5BC8">
            <w:pPr>
              <w:widowControl w:val="0"/>
              <w:pBdr>
                <w:top w:val="nil"/>
                <w:left w:val="nil"/>
                <w:bottom w:val="nil"/>
                <w:right w:val="nil"/>
                <w:between w:val="nil"/>
              </w:pBdr>
              <w:spacing w:line="276" w:lineRule="auto"/>
              <w:ind w:firstLine="0"/>
              <w:jc w:val="left"/>
            </w:pPr>
          </w:p>
        </w:tc>
        <w:tc>
          <w:tcPr>
            <w:tcW w:w="3978" w:type="dxa"/>
            <w:vMerge/>
            <w:tcBorders>
              <w:top w:val="single" w:sz="4" w:space="0" w:color="000000"/>
              <w:left w:val="single" w:sz="4" w:space="0" w:color="000000"/>
              <w:bottom w:val="single" w:sz="4" w:space="0" w:color="000000"/>
              <w:right w:val="single" w:sz="4" w:space="0" w:color="000000"/>
            </w:tcBorders>
            <w:shd w:val="clear" w:color="auto" w:fill="B4C6E7"/>
          </w:tcPr>
          <w:p w14:paraId="0000077A" w14:textId="77777777" w:rsidR="009C5BC8" w:rsidRDefault="009C5BC8">
            <w:pPr>
              <w:widowControl w:val="0"/>
              <w:pBdr>
                <w:top w:val="nil"/>
                <w:left w:val="nil"/>
                <w:bottom w:val="nil"/>
                <w:right w:val="nil"/>
                <w:between w:val="nil"/>
              </w:pBdr>
              <w:spacing w:line="276" w:lineRule="auto"/>
              <w:ind w:firstLine="0"/>
              <w:jc w:val="left"/>
            </w:pPr>
          </w:p>
        </w:tc>
        <w:tc>
          <w:tcPr>
            <w:tcW w:w="1418" w:type="dxa"/>
            <w:vMerge/>
            <w:tcBorders>
              <w:top w:val="nil"/>
              <w:left w:val="single" w:sz="4" w:space="0" w:color="000000"/>
              <w:bottom w:val="single" w:sz="4" w:space="0" w:color="000000"/>
              <w:right w:val="single" w:sz="4" w:space="0" w:color="000000"/>
            </w:tcBorders>
            <w:shd w:val="clear" w:color="auto" w:fill="B4C6E7"/>
          </w:tcPr>
          <w:p w14:paraId="0000077B" w14:textId="77777777" w:rsidR="009C5BC8" w:rsidRDefault="009C5BC8">
            <w:pPr>
              <w:widowControl w:val="0"/>
              <w:pBdr>
                <w:top w:val="nil"/>
                <w:left w:val="nil"/>
                <w:bottom w:val="nil"/>
                <w:right w:val="nil"/>
                <w:between w:val="nil"/>
              </w:pBdr>
              <w:spacing w:line="276" w:lineRule="auto"/>
              <w:ind w:firstLine="0"/>
              <w:jc w:val="left"/>
            </w:pPr>
          </w:p>
        </w:tc>
        <w:tc>
          <w:tcPr>
            <w:tcW w:w="3190" w:type="dxa"/>
            <w:tcBorders>
              <w:top w:val="nil"/>
              <w:left w:val="nil"/>
              <w:bottom w:val="single" w:sz="4" w:space="0" w:color="000000"/>
              <w:right w:val="single" w:sz="4" w:space="0" w:color="000000"/>
            </w:tcBorders>
            <w:shd w:val="clear" w:color="auto" w:fill="B4C6E7"/>
          </w:tcPr>
          <w:p w14:paraId="0000077C" w14:textId="77777777" w:rsidR="009C5BC8" w:rsidRDefault="003D4812">
            <w:pPr>
              <w:spacing w:line="240" w:lineRule="auto"/>
              <w:ind w:firstLine="0"/>
            </w:pPr>
            <w:r>
              <w:t>Si X</w:t>
            </w:r>
          </w:p>
        </w:tc>
      </w:tr>
      <w:tr w:rsidR="009C5BC8" w14:paraId="657A1DDB"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77D" w14:textId="77777777" w:rsidR="009C5BC8" w:rsidRDefault="009C5BC8">
            <w:pPr>
              <w:widowControl w:val="0"/>
              <w:pBdr>
                <w:top w:val="nil"/>
                <w:left w:val="nil"/>
                <w:bottom w:val="nil"/>
                <w:right w:val="nil"/>
                <w:between w:val="nil"/>
              </w:pBdr>
              <w:spacing w:line="276" w:lineRule="auto"/>
              <w:ind w:firstLine="0"/>
              <w:jc w:val="left"/>
            </w:pPr>
          </w:p>
        </w:tc>
        <w:tc>
          <w:tcPr>
            <w:tcW w:w="3978" w:type="dxa"/>
            <w:vMerge/>
            <w:tcBorders>
              <w:top w:val="single" w:sz="4" w:space="0" w:color="000000"/>
              <w:left w:val="single" w:sz="4" w:space="0" w:color="000000"/>
              <w:bottom w:val="single" w:sz="4" w:space="0" w:color="000000"/>
              <w:right w:val="single" w:sz="4" w:space="0" w:color="000000"/>
            </w:tcBorders>
            <w:shd w:val="clear" w:color="auto" w:fill="B4C6E7"/>
          </w:tcPr>
          <w:p w14:paraId="0000077E" w14:textId="77777777" w:rsidR="009C5BC8" w:rsidRDefault="009C5BC8">
            <w:pPr>
              <w:widowControl w:val="0"/>
              <w:pBdr>
                <w:top w:val="nil"/>
                <w:left w:val="nil"/>
                <w:bottom w:val="nil"/>
                <w:right w:val="nil"/>
                <w:between w:val="nil"/>
              </w:pBdr>
              <w:spacing w:line="276" w:lineRule="auto"/>
              <w:ind w:firstLine="0"/>
              <w:jc w:val="left"/>
            </w:pPr>
          </w:p>
        </w:tc>
        <w:tc>
          <w:tcPr>
            <w:tcW w:w="1418" w:type="dxa"/>
            <w:vMerge/>
            <w:tcBorders>
              <w:top w:val="nil"/>
              <w:left w:val="single" w:sz="4" w:space="0" w:color="000000"/>
              <w:bottom w:val="single" w:sz="4" w:space="0" w:color="000000"/>
              <w:right w:val="single" w:sz="4" w:space="0" w:color="000000"/>
            </w:tcBorders>
            <w:shd w:val="clear" w:color="auto" w:fill="B4C6E7"/>
          </w:tcPr>
          <w:p w14:paraId="0000077F" w14:textId="77777777" w:rsidR="009C5BC8" w:rsidRDefault="009C5BC8">
            <w:pPr>
              <w:widowControl w:val="0"/>
              <w:pBdr>
                <w:top w:val="nil"/>
                <w:left w:val="nil"/>
                <w:bottom w:val="nil"/>
                <w:right w:val="nil"/>
                <w:between w:val="nil"/>
              </w:pBdr>
              <w:spacing w:line="276" w:lineRule="auto"/>
              <w:ind w:firstLine="0"/>
              <w:jc w:val="left"/>
            </w:pPr>
          </w:p>
        </w:tc>
        <w:tc>
          <w:tcPr>
            <w:tcW w:w="3190" w:type="dxa"/>
            <w:tcBorders>
              <w:top w:val="nil"/>
              <w:left w:val="nil"/>
              <w:bottom w:val="single" w:sz="4" w:space="0" w:color="000000"/>
              <w:right w:val="single" w:sz="4" w:space="0" w:color="000000"/>
            </w:tcBorders>
            <w:shd w:val="clear" w:color="auto" w:fill="B4C6E7"/>
          </w:tcPr>
          <w:p w14:paraId="00000780" w14:textId="77777777" w:rsidR="009C5BC8" w:rsidRDefault="003D4812">
            <w:pPr>
              <w:spacing w:line="240" w:lineRule="auto"/>
              <w:ind w:firstLine="0"/>
            </w:pPr>
            <w:r>
              <w:t xml:space="preserve">No  </w:t>
            </w:r>
          </w:p>
        </w:tc>
      </w:tr>
      <w:tr w:rsidR="009C5BC8" w14:paraId="18D8354D"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781"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82" w14:textId="77777777" w:rsidR="009C5BC8" w:rsidRDefault="003D4812">
            <w:pPr>
              <w:spacing w:line="240" w:lineRule="auto"/>
              <w:ind w:firstLine="0"/>
              <w:jc w:val="both"/>
              <w:rPr>
                <w:b/>
              </w:rPr>
            </w:pPr>
            <w:r>
              <w:rPr>
                <w:b/>
              </w:rPr>
              <w:t>Errores: Ninguno.</w:t>
            </w:r>
          </w:p>
        </w:tc>
      </w:tr>
    </w:tbl>
    <w:p w14:paraId="00000785" w14:textId="77777777" w:rsidR="009C5BC8" w:rsidRDefault="009C5BC8">
      <w:pPr>
        <w:keepNext/>
        <w:pBdr>
          <w:top w:val="nil"/>
          <w:left w:val="nil"/>
          <w:bottom w:val="nil"/>
          <w:right w:val="nil"/>
          <w:between w:val="nil"/>
        </w:pBdr>
        <w:spacing w:after="0"/>
        <w:ind w:left="720" w:firstLine="0"/>
        <w:rPr>
          <w:b/>
          <w:i/>
          <w:color w:val="000000"/>
        </w:rPr>
      </w:pPr>
    </w:p>
    <w:tbl>
      <w:tblPr>
        <w:tblStyle w:val="aff0"/>
        <w:tblW w:w="10273" w:type="dxa"/>
        <w:tblInd w:w="0" w:type="dxa"/>
        <w:tblLayout w:type="fixed"/>
        <w:tblLook w:val="0400" w:firstRow="0" w:lastRow="0" w:firstColumn="0" w:lastColumn="0" w:noHBand="0" w:noVBand="1"/>
      </w:tblPr>
      <w:tblGrid>
        <w:gridCol w:w="1687"/>
        <w:gridCol w:w="4048"/>
        <w:gridCol w:w="1410"/>
        <w:gridCol w:w="3128"/>
      </w:tblGrid>
      <w:tr w:rsidR="009C5BC8" w14:paraId="39817D2D"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786" w14:textId="77777777" w:rsidR="009C5BC8" w:rsidRDefault="003D4812">
            <w:pPr>
              <w:spacing w:line="240" w:lineRule="auto"/>
              <w:ind w:firstLine="0"/>
              <w:rPr>
                <w:b/>
              </w:rPr>
            </w:pPr>
            <w:r>
              <w:rPr>
                <w:b/>
              </w:rPr>
              <w:t>Escenario : Registro de Lectores</w:t>
            </w:r>
          </w:p>
        </w:tc>
      </w:tr>
      <w:tr w:rsidR="009C5BC8" w14:paraId="37ABF5A6"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8A"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78B" w14:textId="77777777" w:rsidR="009C5BC8" w:rsidRDefault="003D4812">
            <w:pPr>
              <w:spacing w:line="240" w:lineRule="auto"/>
              <w:ind w:firstLine="0"/>
            </w:pPr>
            <w:r>
              <w:t>Sistema Web Bibliotecario</w:t>
            </w:r>
          </w:p>
        </w:tc>
      </w:tr>
      <w:tr w:rsidR="009C5BC8" w14:paraId="5AFBB406" w14:textId="77777777">
        <w:trPr>
          <w:trHeight w:val="451"/>
        </w:trPr>
        <w:tc>
          <w:tcPr>
            <w:tcW w:w="1687" w:type="dxa"/>
            <w:tcBorders>
              <w:top w:val="nil"/>
              <w:left w:val="single" w:sz="4" w:space="0" w:color="000000"/>
              <w:bottom w:val="single" w:sz="4" w:space="0" w:color="000000"/>
              <w:right w:val="nil"/>
            </w:tcBorders>
            <w:shd w:val="clear" w:color="auto" w:fill="4472C4"/>
          </w:tcPr>
          <w:p w14:paraId="0000078E" w14:textId="77777777" w:rsidR="009C5BC8" w:rsidRDefault="003D4812">
            <w:pPr>
              <w:spacing w:line="240" w:lineRule="auto"/>
              <w:ind w:firstLine="0"/>
              <w:rPr>
                <w:b/>
              </w:rPr>
            </w:pPr>
            <w:r>
              <w:rPr>
                <w:b/>
              </w:rPr>
              <w:t>Responsable</w:t>
            </w:r>
          </w:p>
        </w:tc>
        <w:tc>
          <w:tcPr>
            <w:tcW w:w="4048" w:type="dxa"/>
            <w:tcBorders>
              <w:top w:val="single" w:sz="4" w:space="0" w:color="000000"/>
              <w:left w:val="single" w:sz="4" w:space="0" w:color="000000"/>
              <w:bottom w:val="single" w:sz="4" w:space="0" w:color="000000"/>
              <w:right w:val="single" w:sz="4" w:space="0" w:color="000000"/>
            </w:tcBorders>
            <w:shd w:val="clear" w:color="auto" w:fill="D9E2F3"/>
          </w:tcPr>
          <w:p w14:paraId="0000078F" w14:textId="77777777" w:rsidR="009C5BC8" w:rsidRDefault="003D4812">
            <w:pPr>
              <w:spacing w:line="240" w:lineRule="auto"/>
              <w:ind w:firstLine="0"/>
            </w:pPr>
            <w:r>
              <w:t>Ing. Luis Miguel Yanchatipan Molina</w:t>
            </w:r>
          </w:p>
        </w:tc>
        <w:tc>
          <w:tcPr>
            <w:tcW w:w="1410" w:type="dxa"/>
            <w:tcBorders>
              <w:top w:val="nil"/>
              <w:left w:val="nil"/>
              <w:bottom w:val="single" w:sz="4" w:space="0" w:color="000000"/>
              <w:right w:val="single" w:sz="4" w:space="0" w:color="000000"/>
            </w:tcBorders>
            <w:shd w:val="clear" w:color="auto" w:fill="D9E2F3"/>
          </w:tcPr>
          <w:p w14:paraId="00000790" w14:textId="77777777" w:rsidR="009C5BC8" w:rsidRDefault="003D4812">
            <w:pPr>
              <w:spacing w:line="240" w:lineRule="auto"/>
              <w:ind w:firstLine="0"/>
            </w:pPr>
            <w:r>
              <w:t xml:space="preserve">Fecha </w:t>
            </w:r>
          </w:p>
        </w:tc>
        <w:tc>
          <w:tcPr>
            <w:tcW w:w="3128" w:type="dxa"/>
            <w:tcBorders>
              <w:top w:val="nil"/>
              <w:left w:val="nil"/>
              <w:bottom w:val="single" w:sz="4" w:space="0" w:color="000000"/>
              <w:right w:val="single" w:sz="4" w:space="0" w:color="000000"/>
            </w:tcBorders>
            <w:shd w:val="clear" w:color="auto" w:fill="D9E2F3"/>
          </w:tcPr>
          <w:p w14:paraId="00000791" w14:textId="77777777" w:rsidR="009C5BC8" w:rsidRDefault="003D4812">
            <w:pPr>
              <w:spacing w:line="240" w:lineRule="auto"/>
              <w:ind w:firstLine="0"/>
            </w:pPr>
            <w:r>
              <w:t>12/11/2020</w:t>
            </w:r>
          </w:p>
        </w:tc>
      </w:tr>
      <w:tr w:rsidR="009C5BC8" w14:paraId="05363867"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792"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793" w14:textId="77777777" w:rsidR="009C5BC8" w:rsidRDefault="003D4812">
            <w:pPr>
              <w:spacing w:line="240" w:lineRule="auto"/>
              <w:ind w:firstLine="0"/>
            </w:pPr>
            <w:r>
              <w:t>Solo podrá registrar lectores  el administrador registrado en el sistema.</w:t>
            </w:r>
          </w:p>
        </w:tc>
      </w:tr>
      <w:tr w:rsidR="009C5BC8" w14:paraId="0C1E8251"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96"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97" w14:textId="77777777" w:rsidR="009C5BC8" w:rsidRDefault="003D4812">
            <w:pPr>
              <w:spacing w:line="240" w:lineRule="auto"/>
              <w:ind w:firstLine="0"/>
            </w:pPr>
            <w:r>
              <w:t>Nombre, apellidos, cédula de identidad, dirección, teléfono, tipo lector</w:t>
            </w:r>
          </w:p>
        </w:tc>
      </w:tr>
      <w:tr w:rsidR="009C5BC8" w14:paraId="097A0810" w14:textId="77777777">
        <w:trPr>
          <w:trHeight w:val="293"/>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9A"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79B"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Iniciar sesión con la cuenta de administrador.</w:t>
            </w:r>
          </w:p>
          <w:p w14:paraId="0000079C"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Ingrese los campos correspondientes en el formulario.</w:t>
            </w:r>
          </w:p>
          <w:p w14:paraId="0000079D"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Si ingresa correctamente los datos se guardarán</w:t>
            </w:r>
          </w:p>
        </w:tc>
      </w:tr>
      <w:tr w:rsidR="009C5BC8" w14:paraId="29940EDA"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A0"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A1"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300A8E26"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A4"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A5"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1FFC1030"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A8"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A9"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2405C6C0"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AC" w14:textId="77777777" w:rsidR="009C5BC8" w:rsidRDefault="003D4812">
            <w:pPr>
              <w:spacing w:line="240" w:lineRule="auto"/>
              <w:ind w:firstLine="0"/>
              <w:rPr>
                <w:b/>
              </w:rPr>
            </w:pPr>
            <w:r>
              <w:rPr>
                <w:b/>
              </w:rPr>
              <w:t>Resultados                                                        esperados</w:t>
            </w:r>
          </w:p>
        </w:tc>
        <w:tc>
          <w:tcPr>
            <w:tcW w:w="4048"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7AD" w14:textId="77777777" w:rsidR="009C5BC8" w:rsidRDefault="003D4812">
            <w:pPr>
              <w:spacing w:line="240" w:lineRule="auto"/>
              <w:ind w:firstLine="0"/>
            </w:pPr>
            <w:r>
              <w:t>Validación de los campos para el correcto ingreso de nuevos lectores</w:t>
            </w:r>
          </w:p>
        </w:tc>
        <w:tc>
          <w:tcPr>
            <w:tcW w:w="1410" w:type="dxa"/>
            <w:vMerge w:val="restart"/>
            <w:tcBorders>
              <w:top w:val="nil"/>
              <w:left w:val="single" w:sz="4" w:space="0" w:color="000000"/>
              <w:bottom w:val="single" w:sz="4" w:space="0" w:color="000000"/>
              <w:right w:val="single" w:sz="4" w:space="0" w:color="000000"/>
            </w:tcBorders>
            <w:shd w:val="clear" w:color="auto" w:fill="B4C6E7"/>
          </w:tcPr>
          <w:p w14:paraId="000007AE" w14:textId="77777777" w:rsidR="009C5BC8" w:rsidRDefault="003D4812">
            <w:pPr>
              <w:spacing w:line="240" w:lineRule="auto"/>
              <w:ind w:firstLine="0"/>
            </w:pPr>
            <w:r>
              <w:t xml:space="preserve">Finalizado </w:t>
            </w:r>
          </w:p>
        </w:tc>
        <w:tc>
          <w:tcPr>
            <w:tcW w:w="3128" w:type="dxa"/>
            <w:tcBorders>
              <w:top w:val="nil"/>
              <w:left w:val="nil"/>
              <w:bottom w:val="single" w:sz="4" w:space="0" w:color="000000"/>
              <w:right w:val="single" w:sz="4" w:space="0" w:color="000000"/>
            </w:tcBorders>
            <w:shd w:val="clear" w:color="auto" w:fill="B4C6E7"/>
          </w:tcPr>
          <w:p w14:paraId="000007AF" w14:textId="77777777" w:rsidR="009C5BC8" w:rsidRDefault="003D4812">
            <w:pPr>
              <w:spacing w:line="240" w:lineRule="auto"/>
              <w:ind w:firstLine="0"/>
            </w:pPr>
            <w:r>
              <w:t> </w:t>
            </w:r>
          </w:p>
        </w:tc>
      </w:tr>
      <w:tr w:rsidR="009C5BC8" w14:paraId="0CA667E7"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7B0"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7B1"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7B2"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7B3" w14:textId="77777777" w:rsidR="009C5BC8" w:rsidRDefault="003D4812">
            <w:pPr>
              <w:spacing w:line="240" w:lineRule="auto"/>
              <w:ind w:firstLine="0"/>
            </w:pPr>
            <w:r>
              <w:t>Si X</w:t>
            </w:r>
          </w:p>
        </w:tc>
      </w:tr>
      <w:tr w:rsidR="009C5BC8" w14:paraId="66ECCC93"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7B4"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7B5"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7B6"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7B7" w14:textId="77777777" w:rsidR="009C5BC8" w:rsidRDefault="003D4812">
            <w:pPr>
              <w:spacing w:line="240" w:lineRule="auto"/>
              <w:ind w:firstLine="0"/>
            </w:pPr>
            <w:r>
              <w:t xml:space="preserve">No  </w:t>
            </w:r>
          </w:p>
        </w:tc>
      </w:tr>
      <w:tr w:rsidR="009C5BC8" w14:paraId="2571246E" w14:textId="77777777">
        <w:trPr>
          <w:trHeight w:val="540"/>
        </w:trPr>
        <w:tc>
          <w:tcPr>
            <w:tcW w:w="1687" w:type="dxa"/>
            <w:tcBorders>
              <w:top w:val="nil"/>
              <w:left w:val="single" w:sz="4" w:space="0" w:color="000000"/>
              <w:bottom w:val="single" w:sz="4" w:space="0" w:color="000000"/>
              <w:right w:val="single" w:sz="4" w:space="0" w:color="000000"/>
            </w:tcBorders>
            <w:shd w:val="clear" w:color="auto" w:fill="4472C4"/>
          </w:tcPr>
          <w:p w14:paraId="000007B8"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B9" w14:textId="77777777" w:rsidR="009C5BC8" w:rsidRDefault="003D4812">
            <w:pPr>
              <w:spacing w:line="240" w:lineRule="auto"/>
              <w:ind w:firstLine="0"/>
              <w:jc w:val="both"/>
              <w:rPr>
                <w:b/>
              </w:rPr>
            </w:pPr>
            <w:r>
              <w:rPr>
                <w:b/>
              </w:rPr>
              <w:t>Errores: Ninguno.</w:t>
            </w:r>
          </w:p>
        </w:tc>
      </w:tr>
    </w:tbl>
    <w:p w14:paraId="000007BC" w14:textId="77777777" w:rsidR="009C5BC8" w:rsidRDefault="009C5BC8">
      <w:pPr>
        <w:keepNext/>
        <w:pBdr>
          <w:top w:val="nil"/>
          <w:left w:val="nil"/>
          <w:bottom w:val="nil"/>
          <w:right w:val="nil"/>
          <w:between w:val="nil"/>
        </w:pBdr>
        <w:spacing w:after="200"/>
        <w:ind w:firstLine="0"/>
        <w:rPr>
          <w:i/>
          <w:color w:val="000000"/>
        </w:rPr>
      </w:pPr>
    </w:p>
    <w:tbl>
      <w:tblPr>
        <w:tblStyle w:val="aff1"/>
        <w:tblW w:w="10273" w:type="dxa"/>
        <w:tblInd w:w="0" w:type="dxa"/>
        <w:tblLayout w:type="fixed"/>
        <w:tblLook w:val="0400" w:firstRow="0" w:lastRow="0" w:firstColumn="0" w:lastColumn="0" w:noHBand="0" w:noVBand="1"/>
      </w:tblPr>
      <w:tblGrid>
        <w:gridCol w:w="1687"/>
        <w:gridCol w:w="4048"/>
        <w:gridCol w:w="1410"/>
        <w:gridCol w:w="3128"/>
      </w:tblGrid>
      <w:tr w:rsidR="009C5BC8" w14:paraId="008F6190"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7BD" w14:textId="77777777" w:rsidR="009C5BC8" w:rsidRDefault="003D4812">
            <w:pPr>
              <w:spacing w:line="240" w:lineRule="auto"/>
              <w:ind w:firstLine="0"/>
              <w:rPr>
                <w:b/>
              </w:rPr>
            </w:pPr>
            <w:r>
              <w:rPr>
                <w:b/>
              </w:rPr>
              <w:t>Escenario : Préstamo de Libros</w:t>
            </w:r>
          </w:p>
        </w:tc>
      </w:tr>
      <w:tr w:rsidR="009C5BC8" w14:paraId="179E7D60"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C1"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7C2" w14:textId="77777777" w:rsidR="009C5BC8" w:rsidRDefault="003D4812">
            <w:pPr>
              <w:spacing w:line="240" w:lineRule="auto"/>
              <w:ind w:firstLine="0"/>
            </w:pPr>
            <w:r>
              <w:t>Sistema Web Bibliotecario</w:t>
            </w:r>
          </w:p>
        </w:tc>
      </w:tr>
      <w:tr w:rsidR="009C5BC8" w14:paraId="363C77DC" w14:textId="77777777">
        <w:trPr>
          <w:trHeight w:val="451"/>
        </w:trPr>
        <w:tc>
          <w:tcPr>
            <w:tcW w:w="1687" w:type="dxa"/>
            <w:tcBorders>
              <w:top w:val="nil"/>
              <w:left w:val="single" w:sz="4" w:space="0" w:color="000000"/>
              <w:bottom w:val="single" w:sz="4" w:space="0" w:color="000000"/>
              <w:right w:val="nil"/>
            </w:tcBorders>
            <w:shd w:val="clear" w:color="auto" w:fill="4472C4"/>
          </w:tcPr>
          <w:p w14:paraId="000007C5" w14:textId="77777777" w:rsidR="009C5BC8" w:rsidRDefault="003D4812">
            <w:pPr>
              <w:spacing w:line="240" w:lineRule="auto"/>
              <w:ind w:firstLine="0"/>
              <w:rPr>
                <w:b/>
              </w:rPr>
            </w:pPr>
            <w:r>
              <w:rPr>
                <w:b/>
              </w:rPr>
              <w:t>Responsable</w:t>
            </w:r>
          </w:p>
        </w:tc>
        <w:tc>
          <w:tcPr>
            <w:tcW w:w="4048" w:type="dxa"/>
            <w:tcBorders>
              <w:top w:val="single" w:sz="4" w:space="0" w:color="000000"/>
              <w:left w:val="single" w:sz="4" w:space="0" w:color="000000"/>
              <w:bottom w:val="single" w:sz="4" w:space="0" w:color="000000"/>
              <w:right w:val="single" w:sz="4" w:space="0" w:color="000000"/>
            </w:tcBorders>
            <w:shd w:val="clear" w:color="auto" w:fill="D9E2F3"/>
          </w:tcPr>
          <w:p w14:paraId="000007C6" w14:textId="77777777" w:rsidR="009C5BC8" w:rsidRDefault="003D4812">
            <w:pPr>
              <w:spacing w:line="240" w:lineRule="auto"/>
              <w:ind w:firstLine="0"/>
            </w:pPr>
            <w:r>
              <w:t>Ing. Luis Miguel Yanchatipan Molina</w:t>
            </w:r>
          </w:p>
        </w:tc>
        <w:tc>
          <w:tcPr>
            <w:tcW w:w="1410" w:type="dxa"/>
            <w:tcBorders>
              <w:top w:val="nil"/>
              <w:left w:val="nil"/>
              <w:bottom w:val="single" w:sz="4" w:space="0" w:color="000000"/>
              <w:right w:val="single" w:sz="4" w:space="0" w:color="000000"/>
            </w:tcBorders>
            <w:shd w:val="clear" w:color="auto" w:fill="D9E2F3"/>
          </w:tcPr>
          <w:p w14:paraId="000007C7" w14:textId="77777777" w:rsidR="009C5BC8" w:rsidRDefault="003D4812">
            <w:pPr>
              <w:spacing w:line="240" w:lineRule="auto"/>
              <w:ind w:firstLine="0"/>
            </w:pPr>
            <w:r>
              <w:t xml:space="preserve">Fecha </w:t>
            </w:r>
          </w:p>
        </w:tc>
        <w:tc>
          <w:tcPr>
            <w:tcW w:w="3128" w:type="dxa"/>
            <w:tcBorders>
              <w:top w:val="nil"/>
              <w:left w:val="nil"/>
              <w:bottom w:val="single" w:sz="4" w:space="0" w:color="000000"/>
              <w:right w:val="single" w:sz="4" w:space="0" w:color="000000"/>
            </w:tcBorders>
            <w:shd w:val="clear" w:color="auto" w:fill="D9E2F3"/>
          </w:tcPr>
          <w:p w14:paraId="000007C8" w14:textId="77777777" w:rsidR="009C5BC8" w:rsidRDefault="003D4812">
            <w:pPr>
              <w:spacing w:line="240" w:lineRule="auto"/>
              <w:ind w:firstLine="0"/>
            </w:pPr>
            <w:r>
              <w:t>12/11/2020</w:t>
            </w:r>
          </w:p>
        </w:tc>
      </w:tr>
      <w:tr w:rsidR="009C5BC8" w14:paraId="48CF09CD"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7C9"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7CA" w14:textId="77777777" w:rsidR="009C5BC8" w:rsidRDefault="003D4812">
            <w:pPr>
              <w:spacing w:line="240" w:lineRule="auto"/>
              <w:ind w:firstLine="0"/>
            </w:pPr>
            <w:r>
              <w:t>Solo podrá realizar prestamos el administrador registrado en el sistema.</w:t>
            </w:r>
          </w:p>
        </w:tc>
      </w:tr>
      <w:tr w:rsidR="009C5BC8" w14:paraId="49B7DB95"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CD"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CE" w14:textId="77777777" w:rsidR="009C5BC8" w:rsidRDefault="003D4812">
            <w:pPr>
              <w:spacing w:line="240" w:lineRule="auto"/>
              <w:ind w:firstLine="0"/>
            </w:pPr>
            <w:r>
              <w:t>Cédula de identidad del lector, fecha del préstamo</w:t>
            </w:r>
          </w:p>
        </w:tc>
      </w:tr>
      <w:tr w:rsidR="009C5BC8" w14:paraId="2D6FC25D" w14:textId="77777777">
        <w:trPr>
          <w:trHeight w:val="276"/>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D1"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7D2"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Iniciar sesión con la cuenta de administrador.</w:t>
            </w:r>
          </w:p>
          <w:p w14:paraId="000007D3"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Selecciones el libro que desea realizar el préstamo.</w:t>
            </w:r>
          </w:p>
          <w:p w14:paraId="000007D4"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Ingrese el número de cédula del lector en el formulario.</w:t>
            </w:r>
          </w:p>
          <w:p w14:paraId="000007D5"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Si el lector existe se realizará el préstamo dentro del sistema</w:t>
            </w:r>
          </w:p>
          <w:p w14:paraId="000007D6"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Si el lector no existe se re direccionará al módulo de registro de nuevo lector.</w:t>
            </w:r>
          </w:p>
        </w:tc>
      </w:tr>
      <w:tr w:rsidR="009C5BC8" w14:paraId="33803E75"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D9"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DA"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9E8CBB8"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DD"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DE"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2DC3B0B"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7E1"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7E2"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65D1EFBB"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7E5" w14:textId="77777777" w:rsidR="009C5BC8" w:rsidRDefault="003D4812">
            <w:pPr>
              <w:spacing w:line="240" w:lineRule="auto"/>
              <w:ind w:firstLine="0"/>
              <w:rPr>
                <w:b/>
              </w:rPr>
            </w:pPr>
            <w:r>
              <w:rPr>
                <w:b/>
              </w:rPr>
              <w:t>Resultados                                                        esperados</w:t>
            </w:r>
          </w:p>
        </w:tc>
        <w:tc>
          <w:tcPr>
            <w:tcW w:w="4048"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7E6" w14:textId="77777777" w:rsidR="009C5BC8" w:rsidRDefault="003D4812">
            <w:pPr>
              <w:spacing w:line="240" w:lineRule="auto"/>
              <w:ind w:firstLine="0"/>
            </w:pPr>
            <w:r>
              <w:t>Validación de lector existente y e ingreso del préstamo al sistema</w:t>
            </w:r>
          </w:p>
        </w:tc>
        <w:tc>
          <w:tcPr>
            <w:tcW w:w="1410" w:type="dxa"/>
            <w:vMerge w:val="restart"/>
            <w:tcBorders>
              <w:top w:val="nil"/>
              <w:left w:val="single" w:sz="4" w:space="0" w:color="000000"/>
              <w:bottom w:val="single" w:sz="4" w:space="0" w:color="000000"/>
              <w:right w:val="single" w:sz="4" w:space="0" w:color="000000"/>
            </w:tcBorders>
            <w:shd w:val="clear" w:color="auto" w:fill="B4C6E7"/>
          </w:tcPr>
          <w:p w14:paraId="000007E7" w14:textId="77777777" w:rsidR="009C5BC8" w:rsidRDefault="003D4812">
            <w:pPr>
              <w:spacing w:line="240" w:lineRule="auto"/>
              <w:ind w:firstLine="0"/>
            </w:pPr>
            <w:r>
              <w:t xml:space="preserve">Finalizado </w:t>
            </w:r>
          </w:p>
        </w:tc>
        <w:tc>
          <w:tcPr>
            <w:tcW w:w="3128" w:type="dxa"/>
            <w:tcBorders>
              <w:top w:val="nil"/>
              <w:left w:val="nil"/>
              <w:bottom w:val="single" w:sz="4" w:space="0" w:color="000000"/>
              <w:right w:val="single" w:sz="4" w:space="0" w:color="000000"/>
            </w:tcBorders>
            <w:shd w:val="clear" w:color="auto" w:fill="B4C6E7"/>
          </w:tcPr>
          <w:p w14:paraId="000007E8" w14:textId="77777777" w:rsidR="009C5BC8" w:rsidRDefault="003D4812">
            <w:pPr>
              <w:spacing w:line="240" w:lineRule="auto"/>
              <w:ind w:firstLine="0"/>
            </w:pPr>
            <w:r>
              <w:t> </w:t>
            </w:r>
          </w:p>
        </w:tc>
      </w:tr>
      <w:tr w:rsidR="009C5BC8" w14:paraId="41E6D7DD"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7E9"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7EA"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7EB"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7EC" w14:textId="77777777" w:rsidR="009C5BC8" w:rsidRDefault="003D4812">
            <w:pPr>
              <w:spacing w:line="240" w:lineRule="auto"/>
              <w:ind w:firstLine="0"/>
            </w:pPr>
            <w:r>
              <w:t>Si X</w:t>
            </w:r>
          </w:p>
        </w:tc>
      </w:tr>
      <w:tr w:rsidR="009C5BC8" w14:paraId="4FF40796"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7ED" w14:textId="77777777" w:rsidR="009C5BC8" w:rsidRDefault="009C5BC8">
            <w:pPr>
              <w:widowControl w:val="0"/>
              <w:pBdr>
                <w:top w:val="nil"/>
                <w:left w:val="nil"/>
                <w:bottom w:val="nil"/>
                <w:right w:val="nil"/>
                <w:between w:val="nil"/>
              </w:pBdr>
              <w:spacing w:line="276" w:lineRule="auto"/>
              <w:ind w:firstLine="0"/>
              <w:jc w:val="left"/>
            </w:pPr>
          </w:p>
        </w:tc>
        <w:tc>
          <w:tcPr>
            <w:tcW w:w="4048" w:type="dxa"/>
            <w:vMerge/>
            <w:tcBorders>
              <w:top w:val="single" w:sz="4" w:space="0" w:color="000000"/>
              <w:left w:val="single" w:sz="4" w:space="0" w:color="000000"/>
              <w:bottom w:val="single" w:sz="4" w:space="0" w:color="000000"/>
              <w:right w:val="single" w:sz="4" w:space="0" w:color="000000"/>
            </w:tcBorders>
            <w:shd w:val="clear" w:color="auto" w:fill="B4C6E7"/>
          </w:tcPr>
          <w:p w14:paraId="000007EE" w14:textId="77777777" w:rsidR="009C5BC8" w:rsidRDefault="009C5BC8">
            <w:pPr>
              <w:widowControl w:val="0"/>
              <w:pBdr>
                <w:top w:val="nil"/>
                <w:left w:val="nil"/>
                <w:bottom w:val="nil"/>
                <w:right w:val="nil"/>
                <w:between w:val="nil"/>
              </w:pBdr>
              <w:spacing w:line="276" w:lineRule="auto"/>
              <w:ind w:firstLine="0"/>
              <w:jc w:val="left"/>
            </w:pPr>
          </w:p>
        </w:tc>
        <w:tc>
          <w:tcPr>
            <w:tcW w:w="1410" w:type="dxa"/>
            <w:vMerge/>
            <w:tcBorders>
              <w:top w:val="nil"/>
              <w:left w:val="single" w:sz="4" w:space="0" w:color="000000"/>
              <w:bottom w:val="single" w:sz="4" w:space="0" w:color="000000"/>
              <w:right w:val="single" w:sz="4" w:space="0" w:color="000000"/>
            </w:tcBorders>
            <w:shd w:val="clear" w:color="auto" w:fill="B4C6E7"/>
          </w:tcPr>
          <w:p w14:paraId="000007EF" w14:textId="77777777" w:rsidR="009C5BC8" w:rsidRDefault="009C5BC8">
            <w:pPr>
              <w:widowControl w:val="0"/>
              <w:pBdr>
                <w:top w:val="nil"/>
                <w:left w:val="nil"/>
                <w:bottom w:val="nil"/>
                <w:right w:val="nil"/>
                <w:between w:val="nil"/>
              </w:pBdr>
              <w:spacing w:line="276" w:lineRule="auto"/>
              <w:ind w:firstLine="0"/>
              <w:jc w:val="left"/>
            </w:pPr>
          </w:p>
        </w:tc>
        <w:tc>
          <w:tcPr>
            <w:tcW w:w="3128" w:type="dxa"/>
            <w:tcBorders>
              <w:top w:val="nil"/>
              <w:left w:val="nil"/>
              <w:bottom w:val="single" w:sz="4" w:space="0" w:color="000000"/>
              <w:right w:val="single" w:sz="4" w:space="0" w:color="000000"/>
            </w:tcBorders>
            <w:shd w:val="clear" w:color="auto" w:fill="B4C6E7"/>
          </w:tcPr>
          <w:p w14:paraId="000007F0" w14:textId="77777777" w:rsidR="009C5BC8" w:rsidRDefault="003D4812">
            <w:pPr>
              <w:spacing w:line="240" w:lineRule="auto"/>
              <w:ind w:firstLine="0"/>
            </w:pPr>
            <w:r>
              <w:t xml:space="preserve">No  </w:t>
            </w:r>
          </w:p>
        </w:tc>
      </w:tr>
      <w:tr w:rsidR="009C5BC8" w14:paraId="5FD3D836"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7F1"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7F2" w14:textId="77777777" w:rsidR="009C5BC8" w:rsidRDefault="003D4812">
            <w:pPr>
              <w:spacing w:line="240" w:lineRule="auto"/>
              <w:ind w:firstLine="0"/>
              <w:jc w:val="both"/>
              <w:rPr>
                <w:b/>
              </w:rPr>
            </w:pPr>
            <w:r>
              <w:rPr>
                <w:b/>
              </w:rPr>
              <w:t>Errores: Ninguno.</w:t>
            </w:r>
          </w:p>
        </w:tc>
      </w:tr>
    </w:tbl>
    <w:p w14:paraId="000007F5" w14:textId="77777777" w:rsidR="009C5BC8" w:rsidRDefault="009C5BC8">
      <w:pPr>
        <w:pBdr>
          <w:top w:val="nil"/>
          <w:left w:val="nil"/>
          <w:bottom w:val="nil"/>
          <w:right w:val="nil"/>
          <w:between w:val="nil"/>
        </w:pBdr>
        <w:spacing w:after="0"/>
        <w:ind w:firstLine="0"/>
        <w:rPr>
          <w:color w:val="000000"/>
          <w:sz w:val="20"/>
          <w:szCs w:val="20"/>
        </w:rPr>
      </w:pPr>
    </w:p>
    <w:tbl>
      <w:tblPr>
        <w:tblStyle w:val="aff2"/>
        <w:tblW w:w="10272" w:type="dxa"/>
        <w:tblInd w:w="0" w:type="dxa"/>
        <w:tblLayout w:type="fixed"/>
        <w:tblLook w:val="0400" w:firstRow="0" w:lastRow="0" w:firstColumn="0" w:lastColumn="0" w:noHBand="0" w:noVBand="1"/>
      </w:tblPr>
      <w:tblGrid>
        <w:gridCol w:w="1686"/>
        <w:gridCol w:w="4189"/>
        <w:gridCol w:w="1408"/>
        <w:gridCol w:w="2989"/>
      </w:tblGrid>
      <w:tr w:rsidR="009C5BC8" w14:paraId="5D1A7DD6" w14:textId="77777777">
        <w:trPr>
          <w:trHeight w:val="565"/>
        </w:trPr>
        <w:tc>
          <w:tcPr>
            <w:tcW w:w="10273" w:type="dxa"/>
            <w:gridSpan w:val="4"/>
            <w:tcBorders>
              <w:top w:val="single" w:sz="4" w:space="0" w:color="000000"/>
              <w:left w:val="single" w:sz="4" w:space="0" w:color="000000"/>
              <w:bottom w:val="single" w:sz="4" w:space="0" w:color="000000"/>
              <w:right w:val="single" w:sz="4" w:space="0" w:color="000000"/>
            </w:tcBorders>
            <w:shd w:val="clear" w:color="auto" w:fill="4472C4"/>
          </w:tcPr>
          <w:p w14:paraId="000007F6" w14:textId="77777777" w:rsidR="009C5BC8" w:rsidRDefault="003D4812">
            <w:pPr>
              <w:spacing w:line="240" w:lineRule="auto"/>
              <w:ind w:firstLine="0"/>
              <w:rPr>
                <w:b/>
              </w:rPr>
            </w:pPr>
            <w:r>
              <w:rPr>
                <w:b/>
              </w:rPr>
              <w:t>Escenario : Devolución de Libros</w:t>
            </w:r>
          </w:p>
        </w:tc>
      </w:tr>
      <w:tr w:rsidR="009C5BC8" w14:paraId="5C5A5BFF"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7FA" w14:textId="77777777" w:rsidR="009C5BC8" w:rsidRDefault="003D4812">
            <w:pPr>
              <w:spacing w:line="240" w:lineRule="auto"/>
              <w:ind w:firstLine="0"/>
              <w:rPr>
                <w:b/>
              </w:rPr>
            </w:pPr>
            <w:r>
              <w:rPr>
                <w:b/>
              </w:rPr>
              <w:t>Lista de Módulos</w:t>
            </w:r>
          </w:p>
        </w:tc>
        <w:tc>
          <w:tcPr>
            <w:tcW w:w="8586" w:type="dxa"/>
            <w:gridSpan w:val="3"/>
            <w:tcBorders>
              <w:top w:val="single" w:sz="4" w:space="0" w:color="000000"/>
              <w:left w:val="nil"/>
              <w:bottom w:val="single" w:sz="4" w:space="0" w:color="000000"/>
              <w:right w:val="single" w:sz="4" w:space="0" w:color="000000"/>
            </w:tcBorders>
            <w:shd w:val="clear" w:color="auto" w:fill="B4C6E7"/>
          </w:tcPr>
          <w:p w14:paraId="000007FB" w14:textId="77777777" w:rsidR="009C5BC8" w:rsidRDefault="003D4812">
            <w:pPr>
              <w:spacing w:line="240" w:lineRule="auto"/>
              <w:ind w:firstLine="0"/>
            </w:pPr>
            <w:r>
              <w:t>Sistema Web Bibliotecario</w:t>
            </w:r>
          </w:p>
        </w:tc>
      </w:tr>
      <w:tr w:rsidR="009C5BC8" w14:paraId="11883D00" w14:textId="77777777">
        <w:trPr>
          <w:trHeight w:val="451"/>
        </w:trPr>
        <w:tc>
          <w:tcPr>
            <w:tcW w:w="1687" w:type="dxa"/>
            <w:tcBorders>
              <w:top w:val="nil"/>
              <w:left w:val="single" w:sz="4" w:space="0" w:color="000000"/>
              <w:bottom w:val="single" w:sz="4" w:space="0" w:color="000000"/>
              <w:right w:val="nil"/>
            </w:tcBorders>
            <w:shd w:val="clear" w:color="auto" w:fill="4472C4"/>
          </w:tcPr>
          <w:p w14:paraId="000007FE" w14:textId="77777777" w:rsidR="009C5BC8" w:rsidRDefault="003D4812">
            <w:pPr>
              <w:spacing w:line="240" w:lineRule="auto"/>
              <w:ind w:firstLine="0"/>
              <w:rPr>
                <w:b/>
              </w:rPr>
            </w:pPr>
            <w:r>
              <w:rPr>
                <w:b/>
              </w:rPr>
              <w:t>Responsable</w:t>
            </w:r>
          </w:p>
        </w:tc>
        <w:tc>
          <w:tcPr>
            <w:tcW w:w="4189" w:type="dxa"/>
            <w:tcBorders>
              <w:top w:val="single" w:sz="4" w:space="0" w:color="000000"/>
              <w:left w:val="single" w:sz="4" w:space="0" w:color="000000"/>
              <w:bottom w:val="single" w:sz="4" w:space="0" w:color="000000"/>
              <w:right w:val="single" w:sz="4" w:space="0" w:color="000000"/>
            </w:tcBorders>
            <w:shd w:val="clear" w:color="auto" w:fill="D9E2F3"/>
          </w:tcPr>
          <w:p w14:paraId="000007FF" w14:textId="77777777" w:rsidR="009C5BC8" w:rsidRDefault="003D4812">
            <w:pPr>
              <w:spacing w:line="240" w:lineRule="auto"/>
              <w:ind w:firstLine="0"/>
            </w:pPr>
            <w:r>
              <w:t>Ing. Luis Miguel Yanchatipan Molina</w:t>
            </w:r>
          </w:p>
        </w:tc>
        <w:tc>
          <w:tcPr>
            <w:tcW w:w="1408" w:type="dxa"/>
            <w:tcBorders>
              <w:top w:val="nil"/>
              <w:left w:val="nil"/>
              <w:bottom w:val="single" w:sz="4" w:space="0" w:color="000000"/>
              <w:right w:val="single" w:sz="4" w:space="0" w:color="000000"/>
            </w:tcBorders>
            <w:shd w:val="clear" w:color="auto" w:fill="D9E2F3"/>
          </w:tcPr>
          <w:p w14:paraId="00000800" w14:textId="77777777" w:rsidR="009C5BC8" w:rsidRDefault="003D4812">
            <w:pPr>
              <w:spacing w:line="240" w:lineRule="auto"/>
              <w:ind w:firstLine="0"/>
            </w:pPr>
            <w:r>
              <w:t xml:space="preserve">Fecha </w:t>
            </w:r>
          </w:p>
        </w:tc>
        <w:tc>
          <w:tcPr>
            <w:tcW w:w="2989" w:type="dxa"/>
            <w:tcBorders>
              <w:top w:val="nil"/>
              <w:left w:val="nil"/>
              <w:bottom w:val="single" w:sz="4" w:space="0" w:color="000000"/>
              <w:right w:val="single" w:sz="4" w:space="0" w:color="000000"/>
            </w:tcBorders>
            <w:shd w:val="clear" w:color="auto" w:fill="D9E2F3"/>
          </w:tcPr>
          <w:p w14:paraId="00000801" w14:textId="77777777" w:rsidR="009C5BC8" w:rsidRDefault="003D4812">
            <w:pPr>
              <w:spacing w:line="240" w:lineRule="auto"/>
              <w:ind w:firstLine="0"/>
            </w:pPr>
            <w:r>
              <w:t>12/11/2020</w:t>
            </w:r>
          </w:p>
        </w:tc>
      </w:tr>
      <w:tr w:rsidR="009C5BC8" w14:paraId="3298EA0A" w14:textId="77777777">
        <w:trPr>
          <w:trHeight w:val="518"/>
        </w:trPr>
        <w:tc>
          <w:tcPr>
            <w:tcW w:w="1687" w:type="dxa"/>
            <w:tcBorders>
              <w:top w:val="nil"/>
              <w:left w:val="single" w:sz="4" w:space="0" w:color="000000"/>
              <w:bottom w:val="single" w:sz="4" w:space="0" w:color="000000"/>
              <w:right w:val="single" w:sz="4" w:space="0" w:color="000000"/>
            </w:tcBorders>
            <w:shd w:val="clear" w:color="auto" w:fill="4472C4"/>
          </w:tcPr>
          <w:p w14:paraId="00000802" w14:textId="77777777" w:rsidR="009C5BC8" w:rsidRDefault="003D4812">
            <w:pPr>
              <w:spacing w:line="240" w:lineRule="auto"/>
              <w:ind w:firstLine="0"/>
              <w:rPr>
                <w:b/>
              </w:rPr>
            </w:pPr>
            <w:r>
              <w:rPr>
                <w:b/>
              </w:rPr>
              <w:t>Precondiciones</w:t>
            </w:r>
          </w:p>
        </w:tc>
        <w:tc>
          <w:tcPr>
            <w:tcW w:w="8586" w:type="dxa"/>
            <w:gridSpan w:val="3"/>
            <w:tcBorders>
              <w:top w:val="nil"/>
              <w:left w:val="nil"/>
              <w:bottom w:val="single" w:sz="4" w:space="0" w:color="000000"/>
              <w:right w:val="single" w:sz="4" w:space="0" w:color="000000"/>
            </w:tcBorders>
            <w:shd w:val="clear" w:color="auto" w:fill="B4C6E7"/>
          </w:tcPr>
          <w:p w14:paraId="00000803" w14:textId="77777777" w:rsidR="009C5BC8" w:rsidRDefault="003D4812">
            <w:pPr>
              <w:spacing w:line="240" w:lineRule="auto"/>
              <w:ind w:firstLine="0"/>
            </w:pPr>
            <w:r>
              <w:t>Solo podrá realizar la devolución de libros el administrador registrado en el sistema.</w:t>
            </w:r>
          </w:p>
        </w:tc>
      </w:tr>
      <w:tr w:rsidR="009C5BC8" w14:paraId="2F574E96" w14:textId="77777777">
        <w:trPr>
          <w:trHeight w:val="224"/>
        </w:trPr>
        <w:tc>
          <w:tcPr>
            <w:tcW w:w="1687" w:type="dxa"/>
            <w:tcBorders>
              <w:top w:val="nil"/>
              <w:left w:val="single" w:sz="4" w:space="0" w:color="000000"/>
              <w:bottom w:val="single" w:sz="4" w:space="0" w:color="000000"/>
              <w:right w:val="single" w:sz="4" w:space="0" w:color="000000"/>
            </w:tcBorders>
            <w:shd w:val="clear" w:color="auto" w:fill="4472C4"/>
          </w:tcPr>
          <w:p w14:paraId="00000806" w14:textId="77777777" w:rsidR="009C5BC8" w:rsidRDefault="003D4812">
            <w:pPr>
              <w:spacing w:line="240" w:lineRule="auto"/>
              <w:ind w:firstLine="0"/>
              <w:rPr>
                <w:b/>
              </w:rPr>
            </w:pPr>
            <w:r>
              <w:rPr>
                <w:b/>
              </w:rPr>
              <w:t>Datos de entrada</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807" w14:textId="77777777" w:rsidR="009C5BC8" w:rsidRDefault="003D4812">
            <w:pPr>
              <w:spacing w:line="240" w:lineRule="auto"/>
              <w:ind w:firstLine="0"/>
            </w:pPr>
            <w:r>
              <w:t>Título libro, Opcional (nombres, apellidos del lector).</w:t>
            </w:r>
          </w:p>
        </w:tc>
      </w:tr>
      <w:tr w:rsidR="009C5BC8" w14:paraId="436E98DF" w14:textId="77777777">
        <w:trPr>
          <w:trHeight w:val="293"/>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80A" w14:textId="77777777" w:rsidR="009C5BC8" w:rsidRDefault="003D4812">
            <w:pPr>
              <w:spacing w:line="240" w:lineRule="auto"/>
              <w:ind w:firstLine="0"/>
              <w:rPr>
                <w:b/>
              </w:rPr>
            </w:pPr>
            <w:r>
              <w:rPr>
                <w:b/>
              </w:rPr>
              <w:t xml:space="preserve">Descripción de  los pasos </w:t>
            </w:r>
          </w:p>
        </w:tc>
        <w:tc>
          <w:tcPr>
            <w:tcW w:w="8586" w:type="dxa"/>
            <w:gridSpan w:val="3"/>
            <w:vMerge w:val="restart"/>
            <w:tcBorders>
              <w:top w:val="single" w:sz="4" w:space="0" w:color="000000"/>
              <w:left w:val="single" w:sz="4" w:space="0" w:color="000000"/>
              <w:bottom w:val="single" w:sz="4" w:space="0" w:color="000000"/>
              <w:right w:val="single" w:sz="4" w:space="0" w:color="000000"/>
            </w:tcBorders>
            <w:shd w:val="clear" w:color="auto" w:fill="B4C6E7"/>
          </w:tcPr>
          <w:p w14:paraId="0000080B"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Iniciar sesión con la cuenta de administrador.</w:t>
            </w:r>
          </w:p>
          <w:p w14:paraId="0000080C"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Realizar una búsqueda entre los préstamos con el título del libro.</w:t>
            </w:r>
          </w:p>
          <w:p w14:paraId="0000080D" w14:textId="77777777" w:rsidR="009C5BC8" w:rsidRDefault="003D4812">
            <w:pPr>
              <w:numPr>
                <w:ilvl w:val="0"/>
                <w:numId w:val="13"/>
              </w:numPr>
              <w:pBdr>
                <w:top w:val="nil"/>
                <w:left w:val="nil"/>
                <w:bottom w:val="nil"/>
                <w:right w:val="nil"/>
                <w:between w:val="nil"/>
              </w:pBdr>
              <w:spacing w:line="240" w:lineRule="auto"/>
              <w:jc w:val="both"/>
              <w:rPr>
                <w:color w:val="000000"/>
              </w:rPr>
            </w:pPr>
            <w:r>
              <w:rPr>
                <w:color w:val="000000"/>
              </w:rPr>
              <w:t>Realizar la devolución del libro</w:t>
            </w:r>
          </w:p>
        </w:tc>
      </w:tr>
      <w:tr w:rsidR="009C5BC8" w14:paraId="04EB8EB0"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810"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811"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5BCDAA16"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814"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815"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7C02F803" w14:textId="77777777">
        <w:trPr>
          <w:trHeight w:val="317"/>
        </w:trPr>
        <w:tc>
          <w:tcPr>
            <w:tcW w:w="1687" w:type="dxa"/>
            <w:vMerge/>
            <w:tcBorders>
              <w:top w:val="nil"/>
              <w:left w:val="single" w:sz="4" w:space="0" w:color="000000"/>
              <w:bottom w:val="single" w:sz="4" w:space="0" w:color="000000"/>
              <w:right w:val="single" w:sz="4" w:space="0" w:color="000000"/>
            </w:tcBorders>
            <w:shd w:val="clear" w:color="auto" w:fill="4472C4"/>
          </w:tcPr>
          <w:p w14:paraId="00000818" w14:textId="77777777" w:rsidR="009C5BC8" w:rsidRDefault="009C5BC8">
            <w:pPr>
              <w:widowControl w:val="0"/>
              <w:pBdr>
                <w:top w:val="nil"/>
                <w:left w:val="nil"/>
                <w:bottom w:val="nil"/>
                <w:right w:val="nil"/>
                <w:between w:val="nil"/>
              </w:pBdr>
              <w:spacing w:line="276" w:lineRule="auto"/>
              <w:ind w:firstLine="0"/>
              <w:jc w:val="left"/>
              <w:rPr>
                <w:color w:val="000000"/>
              </w:rPr>
            </w:pPr>
          </w:p>
        </w:tc>
        <w:tc>
          <w:tcPr>
            <w:tcW w:w="8586" w:type="dxa"/>
            <w:gridSpan w:val="3"/>
            <w:vMerge/>
            <w:tcBorders>
              <w:top w:val="single" w:sz="4" w:space="0" w:color="000000"/>
              <w:left w:val="single" w:sz="4" w:space="0" w:color="000000"/>
              <w:bottom w:val="single" w:sz="4" w:space="0" w:color="000000"/>
              <w:right w:val="single" w:sz="4" w:space="0" w:color="000000"/>
            </w:tcBorders>
            <w:shd w:val="clear" w:color="auto" w:fill="B4C6E7"/>
          </w:tcPr>
          <w:p w14:paraId="00000819" w14:textId="77777777" w:rsidR="009C5BC8" w:rsidRDefault="009C5BC8">
            <w:pPr>
              <w:widowControl w:val="0"/>
              <w:pBdr>
                <w:top w:val="nil"/>
                <w:left w:val="nil"/>
                <w:bottom w:val="nil"/>
                <w:right w:val="nil"/>
                <w:between w:val="nil"/>
              </w:pBdr>
              <w:spacing w:line="276" w:lineRule="auto"/>
              <w:ind w:firstLine="0"/>
              <w:jc w:val="left"/>
              <w:rPr>
                <w:color w:val="000000"/>
              </w:rPr>
            </w:pPr>
          </w:p>
        </w:tc>
      </w:tr>
      <w:tr w:rsidR="009C5BC8" w14:paraId="18F18C1E" w14:textId="77777777">
        <w:trPr>
          <w:trHeight w:val="70"/>
        </w:trPr>
        <w:tc>
          <w:tcPr>
            <w:tcW w:w="1687" w:type="dxa"/>
            <w:vMerge w:val="restart"/>
            <w:tcBorders>
              <w:top w:val="nil"/>
              <w:left w:val="single" w:sz="4" w:space="0" w:color="000000"/>
              <w:bottom w:val="single" w:sz="4" w:space="0" w:color="000000"/>
              <w:right w:val="single" w:sz="4" w:space="0" w:color="000000"/>
            </w:tcBorders>
            <w:shd w:val="clear" w:color="auto" w:fill="4472C4"/>
          </w:tcPr>
          <w:p w14:paraId="0000081C" w14:textId="77777777" w:rsidR="009C5BC8" w:rsidRDefault="003D4812">
            <w:pPr>
              <w:spacing w:line="240" w:lineRule="auto"/>
              <w:ind w:firstLine="0"/>
              <w:rPr>
                <w:b/>
              </w:rPr>
            </w:pPr>
            <w:r>
              <w:rPr>
                <w:b/>
              </w:rPr>
              <w:t>Resultados                                                        esperados</w:t>
            </w:r>
          </w:p>
        </w:tc>
        <w:tc>
          <w:tcPr>
            <w:tcW w:w="4189" w:type="dxa"/>
            <w:vMerge w:val="restart"/>
            <w:tcBorders>
              <w:top w:val="single" w:sz="4" w:space="0" w:color="000000"/>
              <w:left w:val="single" w:sz="4" w:space="0" w:color="000000"/>
              <w:bottom w:val="single" w:sz="4" w:space="0" w:color="000000"/>
              <w:right w:val="single" w:sz="4" w:space="0" w:color="000000"/>
            </w:tcBorders>
            <w:shd w:val="clear" w:color="auto" w:fill="B4C6E7"/>
          </w:tcPr>
          <w:p w14:paraId="0000081D" w14:textId="77777777" w:rsidR="009C5BC8" w:rsidRDefault="003D4812">
            <w:pPr>
              <w:spacing w:line="240" w:lineRule="auto"/>
              <w:ind w:firstLine="0"/>
            </w:pPr>
            <w:r>
              <w:t xml:space="preserve">Devolución del libro correctamente </w:t>
            </w:r>
          </w:p>
        </w:tc>
        <w:tc>
          <w:tcPr>
            <w:tcW w:w="1408" w:type="dxa"/>
            <w:vMerge w:val="restart"/>
            <w:tcBorders>
              <w:top w:val="nil"/>
              <w:left w:val="single" w:sz="4" w:space="0" w:color="000000"/>
              <w:bottom w:val="single" w:sz="4" w:space="0" w:color="000000"/>
              <w:right w:val="single" w:sz="4" w:space="0" w:color="000000"/>
            </w:tcBorders>
            <w:shd w:val="clear" w:color="auto" w:fill="B4C6E7"/>
          </w:tcPr>
          <w:p w14:paraId="0000081E" w14:textId="77777777" w:rsidR="009C5BC8" w:rsidRDefault="003D4812">
            <w:pPr>
              <w:spacing w:line="240" w:lineRule="auto"/>
              <w:ind w:firstLine="0"/>
            </w:pPr>
            <w:r>
              <w:t>Cumplido</w:t>
            </w:r>
          </w:p>
        </w:tc>
        <w:tc>
          <w:tcPr>
            <w:tcW w:w="2989" w:type="dxa"/>
            <w:tcBorders>
              <w:top w:val="nil"/>
              <w:left w:val="nil"/>
              <w:bottom w:val="single" w:sz="4" w:space="0" w:color="000000"/>
              <w:right w:val="single" w:sz="4" w:space="0" w:color="000000"/>
            </w:tcBorders>
            <w:shd w:val="clear" w:color="auto" w:fill="B4C6E7"/>
          </w:tcPr>
          <w:p w14:paraId="0000081F" w14:textId="77777777" w:rsidR="009C5BC8" w:rsidRDefault="003D4812">
            <w:pPr>
              <w:spacing w:line="240" w:lineRule="auto"/>
              <w:ind w:firstLine="0"/>
            </w:pPr>
            <w:r>
              <w:t> </w:t>
            </w:r>
          </w:p>
        </w:tc>
      </w:tr>
      <w:tr w:rsidR="009C5BC8" w14:paraId="05992CA6" w14:textId="77777777">
        <w:trPr>
          <w:trHeight w:val="455"/>
        </w:trPr>
        <w:tc>
          <w:tcPr>
            <w:tcW w:w="1687" w:type="dxa"/>
            <w:vMerge/>
            <w:tcBorders>
              <w:top w:val="nil"/>
              <w:left w:val="single" w:sz="4" w:space="0" w:color="000000"/>
              <w:bottom w:val="single" w:sz="4" w:space="0" w:color="000000"/>
              <w:right w:val="single" w:sz="4" w:space="0" w:color="000000"/>
            </w:tcBorders>
            <w:shd w:val="clear" w:color="auto" w:fill="4472C4"/>
          </w:tcPr>
          <w:p w14:paraId="00000820" w14:textId="77777777" w:rsidR="009C5BC8" w:rsidRDefault="009C5BC8">
            <w:pPr>
              <w:widowControl w:val="0"/>
              <w:pBdr>
                <w:top w:val="nil"/>
                <w:left w:val="nil"/>
                <w:bottom w:val="nil"/>
                <w:right w:val="nil"/>
                <w:between w:val="nil"/>
              </w:pBdr>
              <w:spacing w:line="276" w:lineRule="auto"/>
              <w:ind w:firstLine="0"/>
              <w:jc w:val="left"/>
            </w:pPr>
          </w:p>
        </w:tc>
        <w:tc>
          <w:tcPr>
            <w:tcW w:w="4189" w:type="dxa"/>
            <w:vMerge/>
            <w:tcBorders>
              <w:top w:val="single" w:sz="4" w:space="0" w:color="000000"/>
              <w:left w:val="single" w:sz="4" w:space="0" w:color="000000"/>
              <w:bottom w:val="single" w:sz="4" w:space="0" w:color="000000"/>
              <w:right w:val="single" w:sz="4" w:space="0" w:color="000000"/>
            </w:tcBorders>
            <w:shd w:val="clear" w:color="auto" w:fill="B4C6E7"/>
          </w:tcPr>
          <w:p w14:paraId="00000821" w14:textId="77777777" w:rsidR="009C5BC8" w:rsidRDefault="009C5BC8">
            <w:pPr>
              <w:widowControl w:val="0"/>
              <w:pBdr>
                <w:top w:val="nil"/>
                <w:left w:val="nil"/>
                <w:bottom w:val="nil"/>
                <w:right w:val="nil"/>
                <w:between w:val="nil"/>
              </w:pBdr>
              <w:spacing w:line="276" w:lineRule="auto"/>
              <w:ind w:firstLine="0"/>
              <w:jc w:val="left"/>
            </w:pPr>
          </w:p>
        </w:tc>
        <w:tc>
          <w:tcPr>
            <w:tcW w:w="1408" w:type="dxa"/>
            <w:vMerge/>
            <w:tcBorders>
              <w:top w:val="nil"/>
              <w:left w:val="single" w:sz="4" w:space="0" w:color="000000"/>
              <w:bottom w:val="single" w:sz="4" w:space="0" w:color="000000"/>
              <w:right w:val="single" w:sz="4" w:space="0" w:color="000000"/>
            </w:tcBorders>
            <w:shd w:val="clear" w:color="auto" w:fill="B4C6E7"/>
          </w:tcPr>
          <w:p w14:paraId="00000822" w14:textId="77777777" w:rsidR="009C5BC8" w:rsidRDefault="009C5BC8">
            <w:pPr>
              <w:widowControl w:val="0"/>
              <w:pBdr>
                <w:top w:val="nil"/>
                <w:left w:val="nil"/>
                <w:bottom w:val="nil"/>
                <w:right w:val="nil"/>
                <w:between w:val="nil"/>
              </w:pBdr>
              <w:spacing w:line="276" w:lineRule="auto"/>
              <w:ind w:firstLine="0"/>
              <w:jc w:val="left"/>
            </w:pPr>
          </w:p>
        </w:tc>
        <w:tc>
          <w:tcPr>
            <w:tcW w:w="2989" w:type="dxa"/>
            <w:tcBorders>
              <w:top w:val="nil"/>
              <w:left w:val="nil"/>
              <w:bottom w:val="single" w:sz="4" w:space="0" w:color="000000"/>
              <w:right w:val="single" w:sz="4" w:space="0" w:color="000000"/>
            </w:tcBorders>
            <w:shd w:val="clear" w:color="auto" w:fill="B4C6E7"/>
          </w:tcPr>
          <w:p w14:paraId="00000823" w14:textId="77777777" w:rsidR="009C5BC8" w:rsidRDefault="003D4812">
            <w:pPr>
              <w:spacing w:line="240" w:lineRule="auto"/>
              <w:ind w:firstLine="0"/>
            </w:pPr>
            <w:r>
              <w:t>Si X</w:t>
            </w:r>
          </w:p>
        </w:tc>
      </w:tr>
      <w:tr w:rsidR="009C5BC8" w14:paraId="6052964C" w14:textId="77777777">
        <w:trPr>
          <w:trHeight w:val="475"/>
        </w:trPr>
        <w:tc>
          <w:tcPr>
            <w:tcW w:w="1687" w:type="dxa"/>
            <w:vMerge/>
            <w:tcBorders>
              <w:top w:val="nil"/>
              <w:left w:val="single" w:sz="4" w:space="0" w:color="000000"/>
              <w:bottom w:val="single" w:sz="4" w:space="0" w:color="000000"/>
              <w:right w:val="single" w:sz="4" w:space="0" w:color="000000"/>
            </w:tcBorders>
            <w:shd w:val="clear" w:color="auto" w:fill="4472C4"/>
          </w:tcPr>
          <w:p w14:paraId="00000824" w14:textId="77777777" w:rsidR="009C5BC8" w:rsidRDefault="009C5BC8">
            <w:pPr>
              <w:widowControl w:val="0"/>
              <w:pBdr>
                <w:top w:val="nil"/>
                <w:left w:val="nil"/>
                <w:bottom w:val="nil"/>
                <w:right w:val="nil"/>
                <w:between w:val="nil"/>
              </w:pBdr>
              <w:spacing w:line="276" w:lineRule="auto"/>
              <w:ind w:firstLine="0"/>
              <w:jc w:val="left"/>
            </w:pPr>
          </w:p>
        </w:tc>
        <w:tc>
          <w:tcPr>
            <w:tcW w:w="4189" w:type="dxa"/>
            <w:vMerge/>
            <w:tcBorders>
              <w:top w:val="single" w:sz="4" w:space="0" w:color="000000"/>
              <w:left w:val="single" w:sz="4" w:space="0" w:color="000000"/>
              <w:bottom w:val="single" w:sz="4" w:space="0" w:color="000000"/>
              <w:right w:val="single" w:sz="4" w:space="0" w:color="000000"/>
            </w:tcBorders>
            <w:shd w:val="clear" w:color="auto" w:fill="B4C6E7"/>
          </w:tcPr>
          <w:p w14:paraId="00000825" w14:textId="77777777" w:rsidR="009C5BC8" w:rsidRDefault="009C5BC8">
            <w:pPr>
              <w:widowControl w:val="0"/>
              <w:pBdr>
                <w:top w:val="nil"/>
                <w:left w:val="nil"/>
                <w:bottom w:val="nil"/>
                <w:right w:val="nil"/>
                <w:between w:val="nil"/>
              </w:pBdr>
              <w:spacing w:line="276" w:lineRule="auto"/>
              <w:ind w:firstLine="0"/>
              <w:jc w:val="left"/>
            </w:pPr>
          </w:p>
        </w:tc>
        <w:tc>
          <w:tcPr>
            <w:tcW w:w="1408" w:type="dxa"/>
            <w:vMerge/>
            <w:tcBorders>
              <w:top w:val="nil"/>
              <w:left w:val="single" w:sz="4" w:space="0" w:color="000000"/>
              <w:bottom w:val="single" w:sz="4" w:space="0" w:color="000000"/>
              <w:right w:val="single" w:sz="4" w:space="0" w:color="000000"/>
            </w:tcBorders>
            <w:shd w:val="clear" w:color="auto" w:fill="B4C6E7"/>
          </w:tcPr>
          <w:p w14:paraId="00000826" w14:textId="77777777" w:rsidR="009C5BC8" w:rsidRDefault="009C5BC8">
            <w:pPr>
              <w:widowControl w:val="0"/>
              <w:pBdr>
                <w:top w:val="nil"/>
                <w:left w:val="nil"/>
                <w:bottom w:val="nil"/>
                <w:right w:val="nil"/>
                <w:between w:val="nil"/>
              </w:pBdr>
              <w:spacing w:line="276" w:lineRule="auto"/>
              <w:ind w:firstLine="0"/>
              <w:jc w:val="left"/>
            </w:pPr>
          </w:p>
        </w:tc>
        <w:tc>
          <w:tcPr>
            <w:tcW w:w="2989" w:type="dxa"/>
            <w:tcBorders>
              <w:top w:val="nil"/>
              <w:left w:val="nil"/>
              <w:bottom w:val="single" w:sz="4" w:space="0" w:color="000000"/>
              <w:right w:val="single" w:sz="4" w:space="0" w:color="000000"/>
            </w:tcBorders>
            <w:shd w:val="clear" w:color="auto" w:fill="B4C6E7"/>
          </w:tcPr>
          <w:p w14:paraId="00000827" w14:textId="77777777" w:rsidR="009C5BC8" w:rsidRDefault="003D4812">
            <w:pPr>
              <w:spacing w:line="240" w:lineRule="auto"/>
              <w:ind w:firstLine="0"/>
            </w:pPr>
            <w:r>
              <w:t xml:space="preserve">No  </w:t>
            </w:r>
          </w:p>
        </w:tc>
      </w:tr>
      <w:tr w:rsidR="009C5BC8" w14:paraId="5B5CD213" w14:textId="77777777">
        <w:trPr>
          <w:trHeight w:val="532"/>
        </w:trPr>
        <w:tc>
          <w:tcPr>
            <w:tcW w:w="1687" w:type="dxa"/>
            <w:tcBorders>
              <w:top w:val="nil"/>
              <w:left w:val="single" w:sz="4" w:space="0" w:color="000000"/>
              <w:bottom w:val="single" w:sz="4" w:space="0" w:color="000000"/>
              <w:right w:val="single" w:sz="4" w:space="0" w:color="000000"/>
            </w:tcBorders>
            <w:shd w:val="clear" w:color="auto" w:fill="4472C4"/>
          </w:tcPr>
          <w:p w14:paraId="00000828" w14:textId="77777777" w:rsidR="009C5BC8" w:rsidRDefault="003D4812">
            <w:pPr>
              <w:spacing w:line="240" w:lineRule="auto"/>
              <w:ind w:firstLine="0"/>
              <w:rPr>
                <w:b/>
              </w:rPr>
            </w:pPr>
            <w:r>
              <w:rPr>
                <w:b/>
              </w:rPr>
              <w:t>Resultados Obtenidos</w:t>
            </w:r>
          </w:p>
        </w:tc>
        <w:tc>
          <w:tcPr>
            <w:tcW w:w="8586" w:type="dxa"/>
            <w:gridSpan w:val="3"/>
            <w:tcBorders>
              <w:top w:val="single" w:sz="4" w:space="0" w:color="000000"/>
              <w:left w:val="nil"/>
              <w:bottom w:val="single" w:sz="4" w:space="0" w:color="000000"/>
              <w:right w:val="single" w:sz="4" w:space="0" w:color="000000"/>
            </w:tcBorders>
            <w:shd w:val="clear" w:color="auto" w:fill="D9E2F3"/>
          </w:tcPr>
          <w:p w14:paraId="00000829" w14:textId="77777777" w:rsidR="009C5BC8" w:rsidRDefault="003D4812">
            <w:pPr>
              <w:spacing w:line="240" w:lineRule="auto"/>
              <w:ind w:firstLine="0"/>
              <w:jc w:val="both"/>
              <w:rPr>
                <w:b/>
              </w:rPr>
            </w:pPr>
            <w:r>
              <w:rPr>
                <w:b/>
              </w:rPr>
              <w:t>Errores: Ninguno.</w:t>
            </w:r>
          </w:p>
        </w:tc>
      </w:tr>
    </w:tbl>
    <w:p w14:paraId="0000082C" w14:textId="77777777" w:rsidR="009C5BC8" w:rsidRDefault="009C5BC8"/>
    <w:p w14:paraId="0000082D" w14:textId="77777777" w:rsidR="009C5BC8" w:rsidRDefault="009C5BC8">
      <w:pPr>
        <w:ind w:firstLine="0"/>
      </w:pPr>
    </w:p>
    <w:sectPr w:rsidR="009C5BC8">
      <w:headerReference w:type="default" r:id="rId51"/>
      <w:footerReference w:type="default" r:id="rId52"/>
      <w:pgSz w:w="12240" w:h="15840"/>
      <w:pgMar w:top="1440" w:right="1440" w:bottom="1440" w:left="1440"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Willan Chango" w:date="2021-03-01T22:57:00Z" w:initials="">
    <w:p w14:paraId="00000837" w14:textId="77777777" w:rsidR="003D4812" w:rsidRDefault="003D4812">
      <w:pPr>
        <w:widowControl w:val="0"/>
        <w:pBdr>
          <w:top w:val="nil"/>
          <w:left w:val="nil"/>
          <w:bottom w:val="nil"/>
          <w:right w:val="nil"/>
          <w:between w:val="nil"/>
        </w:pBdr>
        <w:spacing w:after="0" w:line="240" w:lineRule="auto"/>
        <w:ind w:firstLine="0"/>
        <w:rPr>
          <w:rFonts w:ascii="Arial" w:eastAsia="Arial" w:hAnsi="Arial" w:cs="Arial"/>
          <w:color w:val="000000"/>
          <w:sz w:val="22"/>
          <w:szCs w:val="22"/>
        </w:rPr>
      </w:pPr>
      <w:r>
        <w:rPr>
          <w:rFonts w:ascii="Arial" w:eastAsia="Arial" w:hAnsi="Arial" w:cs="Arial"/>
          <w:color w:val="000000"/>
          <w:sz w:val="22"/>
          <w:szCs w:val="22"/>
        </w:rPr>
        <w:t>sistemas</w:t>
      </w:r>
    </w:p>
  </w:comment>
  <w:comment w:id="124" w:author="Willan Chango" w:date="2021-03-01T23:10:00Z" w:initials="">
    <w:p w14:paraId="00000838" w14:textId="77777777" w:rsidR="003D4812" w:rsidRDefault="003D4812">
      <w:pPr>
        <w:widowControl w:val="0"/>
        <w:pBdr>
          <w:top w:val="nil"/>
          <w:left w:val="nil"/>
          <w:bottom w:val="nil"/>
          <w:right w:val="nil"/>
          <w:between w:val="nil"/>
        </w:pBdr>
        <w:spacing w:after="0" w:line="240" w:lineRule="auto"/>
        <w:ind w:firstLine="0"/>
        <w:rPr>
          <w:rFonts w:ascii="Arial" w:eastAsia="Arial" w:hAnsi="Arial" w:cs="Arial"/>
          <w:color w:val="000000"/>
          <w:sz w:val="22"/>
          <w:szCs w:val="22"/>
        </w:rPr>
      </w:pPr>
      <w:r>
        <w:rPr>
          <w:rFonts w:ascii="Arial" w:eastAsia="Arial" w:hAnsi="Arial" w:cs="Arial"/>
          <w:color w:val="000000"/>
          <w:sz w:val="22"/>
          <w:szCs w:val="22"/>
        </w:rPr>
        <w:t>definido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837" w15:done="0"/>
  <w15:commentEx w15:paraId="0000083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1AB654" w14:textId="77777777" w:rsidR="00586385" w:rsidRDefault="00586385">
      <w:pPr>
        <w:spacing w:after="0" w:line="240" w:lineRule="auto"/>
      </w:pPr>
      <w:r>
        <w:separator/>
      </w:r>
    </w:p>
  </w:endnote>
  <w:endnote w:type="continuationSeparator" w:id="0">
    <w:p w14:paraId="34691016" w14:textId="77777777" w:rsidR="00586385" w:rsidRDefault="00586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31" w14:textId="3BDC7A20" w:rsidR="003D4812" w:rsidRDefault="003D4812">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61A1">
      <w:rPr>
        <w:noProof/>
        <w:color w:val="000000"/>
      </w:rPr>
      <w:t>13</w:t>
    </w:r>
    <w:r>
      <w:rPr>
        <w:color w:val="000000"/>
      </w:rPr>
      <w:fldChar w:fldCharType="end"/>
    </w:r>
  </w:p>
  <w:p w14:paraId="00000832" w14:textId="77777777" w:rsidR="003D4812" w:rsidRDefault="003D4812">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33" w14:textId="56D0472A" w:rsidR="003D4812" w:rsidRDefault="003D4812">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F61A1">
      <w:rPr>
        <w:noProof/>
        <w:color w:val="000000"/>
      </w:rPr>
      <w:t>14</w:t>
    </w:r>
    <w:r>
      <w:rPr>
        <w:color w:val="000000"/>
      </w:rPr>
      <w:fldChar w:fldCharType="end"/>
    </w:r>
  </w:p>
  <w:p w14:paraId="00000834" w14:textId="77777777" w:rsidR="003D4812" w:rsidRDefault="003D4812">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35" w14:textId="77777777" w:rsidR="003D4812" w:rsidRDefault="003D4812">
    <w:pPr>
      <w:pBdr>
        <w:top w:val="nil"/>
        <w:left w:val="nil"/>
        <w:bottom w:val="nil"/>
        <w:right w:val="nil"/>
        <w:between w:val="nil"/>
      </w:pBdr>
      <w:tabs>
        <w:tab w:val="center" w:pos="4252"/>
        <w:tab w:val="right" w:pos="8504"/>
      </w:tabs>
      <w:spacing w:after="0" w:line="240" w:lineRule="auto"/>
      <w:jc w:val="center"/>
      <w:rPr>
        <w:color w:val="000000"/>
      </w:rPr>
    </w:pPr>
  </w:p>
  <w:p w14:paraId="00000836" w14:textId="77777777" w:rsidR="003D4812" w:rsidRDefault="003D4812">
    <w:pPr>
      <w:pBdr>
        <w:top w:val="nil"/>
        <w:left w:val="nil"/>
        <w:bottom w:val="nil"/>
        <w:right w:val="nil"/>
        <w:between w:val="nil"/>
      </w:pBdr>
      <w:tabs>
        <w:tab w:val="center" w:pos="4252"/>
        <w:tab w:val="right" w:pos="8504"/>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E6508F" w14:textId="77777777" w:rsidR="00586385" w:rsidRDefault="00586385">
      <w:pPr>
        <w:spacing w:after="0" w:line="240" w:lineRule="auto"/>
      </w:pPr>
      <w:r>
        <w:separator/>
      </w:r>
    </w:p>
  </w:footnote>
  <w:footnote w:type="continuationSeparator" w:id="0">
    <w:p w14:paraId="01B7F878" w14:textId="77777777" w:rsidR="00586385" w:rsidRDefault="00586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2E" w14:textId="77777777" w:rsidR="003D4812" w:rsidRDefault="003D4812">
    <w:pPr>
      <w:pBdr>
        <w:top w:val="nil"/>
        <w:left w:val="nil"/>
        <w:bottom w:val="nil"/>
        <w:right w:val="nil"/>
        <w:between w:val="nil"/>
      </w:pBdr>
      <w:tabs>
        <w:tab w:val="center" w:pos="4252"/>
        <w:tab w:val="right" w:pos="8504"/>
      </w:tabs>
      <w:spacing w:after="0" w:line="240" w:lineRule="auto"/>
      <w:rPr>
        <w:color w:val="000000"/>
      </w:rPr>
    </w:pPr>
    <w:r>
      <w:rPr>
        <w:color w:val="000000"/>
      </w:rPr>
      <w:t>SS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2F" w14:textId="77777777" w:rsidR="003D4812" w:rsidRDefault="003D4812">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30" w14:textId="77777777" w:rsidR="003D4812" w:rsidRDefault="003D481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1E80"/>
    <w:multiLevelType w:val="multilevel"/>
    <w:tmpl w:val="B72A3B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667F41"/>
    <w:multiLevelType w:val="multilevel"/>
    <w:tmpl w:val="8A4E45C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05EE319A"/>
    <w:multiLevelType w:val="multilevel"/>
    <w:tmpl w:val="2B2CA1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C26E92"/>
    <w:multiLevelType w:val="multilevel"/>
    <w:tmpl w:val="3474D8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EA44CD"/>
    <w:multiLevelType w:val="multilevel"/>
    <w:tmpl w:val="479EF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AF612A"/>
    <w:multiLevelType w:val="multilevel"/>
    <w:tmpl w:val="B6E29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CE2C58"/>
    <w:multiLevelType w:val="multilevel"/>
    <w:tmpl w:val="C7B86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1350D5"/>
    <w:multiLevelType w:val="multilevel"/>
    <w:tmpl w:val="9F84245A"/>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7EE35B2"/>
    <w:multiLevelType w:val="multilevel"/>
    <w:tmpl w:val="3ADC5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7F67D9D"/>
    <w:multiLevelType w:val="multilevel"/>
    <w:tmpl w:val="92425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547252"/>
    <w:multiLevelType w:val="multilevel"/>
    <w:tmpl w:val="1868C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8B33634"/>
    <w:multiLevelType w:val="multilevel"/>
    <w:tmpl w:val="37508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F849AB"/>
    <w:multiLevelType w:val="multilevel"/>
    <w:tmpl w:val="B1C0B80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5C9596E"/>
    <w:multiLevelType w:val="multilevel"/>
    <w:tmpl w:val="45285C4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261651A0"/>
    <w:multiLevelType w:val="multilevel"/>
    <w:tmpl w:val="7CD803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7EF4459"/>
    <w:multiLevelType w:val="multilevel"/>
    <w:tmpl w:val="B204CB86"/>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18154E"/>
    <w:multiLevelType w:val="multilevel"/>
    <w:tmpl w:val="1602C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413507"/>
    <w:multiLevelType w:val="multilevel"/>
    <w:tmpl w:val="26D03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1C3573"/>
    <w:multiLevelType w:val="multilevel"/>
    <w:tmpl w:val="6D327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69633F"/>
    <w:multiLevelType w:val="multilevel"/>
    <w:tmpl w:val="802A37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D17832"/>
    <w:multiLevelType w:val="multilevel"/>
    <w:tmpl w:val="D6DAF38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2FA576BF"/>
    <w:multiLevelType w:val="multilevel"/>
    <w:tmpl w:val="BD0CF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2E70B6E"/>
    <w:multiLevelType w:val="multilevel"/>
    <w:tmpl w:val="4D60A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37018B7"/>
    <w:multiLevelType w:val="multilevel"/>
    <w:tmpl w:val="9084A4C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4" w15:restartNumberingAfterBreak="0">
    <w:nsid w:val="3567780D"/>
    <w:multiLevelType w:val="multilevel"/>
    <w:tmpl w:val="BC685E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5" w15:restartNumberingAfterBreak="0">
    <w:nsid w:val="358036B5"/>
    <w:multiLevelType w:val="multilevel"/>
    <w:tmpl w:val="06FEB10E"/>
    <w:lvl w:ilvl="0">
      <w:start w:val="1"/>
      <w:numFmt w:val="lowerRoman"/>
      <w:pStyle w:val="Ttulo1"/>
      <w:lvlText w:val="%1."/>
      <w:lvlJc w:val="right"/>
      <w:pPr>
        <w:ind w:left="720" w:hanging="360"/>
      </w:pPr>
    </w:lvl>
    <w:lvl w:ilvl="1">
      <w:start w:val="1"/>
      <w:numFmt w:val="lowerLetter"/>
      <w:pStyle w:val="Ttulo2"/>
      <w:lvlText w:val="%2."/>
      <w:lvlJc w:val="left"/>
      <w:pPr>
        <w:ind w:left="1440" w:hanging="360"/>
      </w:pPr>
    </w:lvl>
    <w:lvl w:ilvl="2">
      <w:start w:val="1"/>
      <w:numFmt w:val="lowerRoman"/>
      <w:pStyle w:val="Ttulo3"/>
      <w:lvlText w:val="%3."/>
      <w:lvlJc w:val="right"/>
      <w:pPr>
        <w:ind w:left="2160" w:hanging="180"/>
      </w:pPr>
    </w:lvl>
    <w:lvl w:ilvl="3">
      <w:start w:val="1"/>
      <w:numFmt w:val="decimal"/>
      <w:pStyle w:val="Ttulo4"/>
      <w:lvlText w:val="%4."/>
      <w:lvlJc w:val="left"/>
      <w:pPr>
        <w:ind w:left="2880" w:hanging="360"/>
      </w:pPr>
    </w:lvl>
    <w:lvl w:ilvl="4">
      <w:start w:val="1"/>
      <w:numFmt w:val="lowerLetter"/>
      <w:pStyle w:val="Ttulo5"/>
      <w:lvlText w:val="%5."/>
      <w:lvlJc w:val="left"/>
      <w:pPr>
        <w:ind w:left="3600" w:hanging="360"/>
      </w:pPr>
    </w:lvl>
    <w:lvl w:ilvl="5">
      <w:start w:val="1"/>
      <w:numFmt w:val="lowerRoman"/>
      <w:pStyle w:val="Ttulo6"/>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26" w15:restartNumberingAfterBreak="0">
    <w:nsid w:val="3E4356B9"/>
    <w:multiLevelType w:val="multilevel"/>
    <w:tmpl w:val="6F00C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EDA036F"/>
    <w:multiLevelType w:val="multilevel"/>
    <w:tmpl w:val="EF683186"/>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8" w15:restartNumberingAfterBreak="0">
    <w:nsid w:val="437472F1"/>
    <w:multiLevelType w:val="multilevel"/>
    <w:tmpl w:val="B64877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AA26B39"/>
    <w:multiLevelType w:val="multilevel"/>
    <w:tmpl w:val="4EAA6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D184EBB"/>
    <w:multiLevelType w:val="multilevel"/>
    <w:tmpl w:val="3500AD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F646D7F"/>
    <w:multiLevelType w:val="multilevel"/>
    <w:tmpl w:val="E1B80F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0312BF8"/>
    <w:multiLevelType w:val="multilevel"/>
    <w:tmpl w:val="121069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09F2C8D"/>
    <w:multiLevelType w:val="multilevel"/>
    <w:tmpl w:val="B64CF072"/>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47311E3"/>
    <w:multiLevelType w:val="multilevel"/>
    <w:tmpl w:val="D242D1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5D45E25"/>
    <w:multiLevelType w:val="multilevel"/>
    <w:tmpl w:val="16761B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7B86B79"/>
    <w:multiLevelType w:val="multilevel"/>
    <w:tmpl w:val="BA84C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7EC39E0"/>
    <w:multiLevelType w:val="multilevel"/>
    <w:tmpl w:val="E88A9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9107D4A"/>
    <w:multiLevelType w:val="multilevel"/>
    <w:tmpl w:val="CD3AB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27565EA"/>
    <w:multiLevelType w:val="multilevel"/>
    <w:tmpl w:val="FDF8B0F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4F13E5"/>
    <w:multiLevelType w:val="multilevel"/>
    <w:tmpl w:val="F454D996"/>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1" w15:restartNumberingAfterBreak="0">
    <w:nsid w:val="642C322D"/>
    <w:multiLevelType w:val="multilevel"/>
    <w:tmpl w:val="384643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81E1D90"/>
    <w:multiLevelType w:val="multilevel"/>
    <w:tmpl w:val="9A6220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9E13431"/>
    <w:multiLevelType w:val="multilevel"/>
    <w:tmpl w:val="FC98FE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E9A4D85"/>
    <w:multiLevelType w:val="multilevel"/>
    <w:tmpl w:val="3AD2F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009573B"/>
    <w:multiLevelType w:val="multilevel"/>
    <w:tmpl w:val="7C6466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02216E9"/>
    <w:multiLevelType w:val="multilevel"/>
    <w:tmpl w:val="31B44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05D5FE3"/>
    <w:multiLevelType w:val="multilevel"/>
    <w:tmpl w:val="BA98DE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3B23428"/>
    <w:multiLevelType w:val="multilevel"/>
    <w:tmpl w:val="4E1A94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7964517C"/>
    <w:multiLevelType w:val="multilevel"/>
    <w:tmpl w:val="92FA2C8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B0B21BE"/>
    <w:multiLevelType w:val="multilevel"/>
    <w:tmpl w:val="579C9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CE3599E"/>
    <w:multiLevelType w:val="multilevel"/>
    <w:tmpl w:val="84FC3A58"/>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D2121E8"/>
    <w:multiLevelType w:val="multilevel"/>
    <w:tmpl w:val="01CC4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5"/>
  </w:num>
  <w:num w:numId="2">
    <w:abstractNumId w:val="51"/>
  </w:num>
  <w:num w:numId="3">
    <w:abstractNumId w:val="40"/>
  </w:num>
  <w:num w:numId="4">
    <w:abstractNumId w:val="1"/>
  </w:num>
  <w:num w:numId="5">
    <w:abstractNumId w:val="0"/>
  </w:num>
  <w:num w:numId="6">
    <w:abstractNumId w:val="44"/>
  </w:num>
  <w:num w:numId="7">
    <w:abstractNumId w:val="49"/>
  </w:num>
  <w:num w:numId="8">
    <w:abstractNumId w:val="48"/>
  </w:num>
  <w:num w:numId="9">
    <w:abstractNumId w:val="23"/>
  </w:num>
  <w:num w:numId="10">
    <w:abstractNumId w:val="22"/>
  </w:num>
  <w:num w:numId="11">
    <w:abstractNumId w:val="12"/>
  </w:num>
  <w:num w:numId="12">
    <w:abstractNumId w:val="33"/>
  </w:num>
  <w:num w:numId="13">
    <w:abstractNumId w:val="43"/>
  </w:num>
  <w:num w:numId="14">
    <w:abstractNumId w:val="20"/>
  </w:num>
  <w:num w:numId="15">
    <w:abstractNumId w:val="9"/>
  </w:num>
  <w:num w:numId="16">
    <w:abstractNumId w:val="13"/>
  </w:num>
  <w:num w:numId="17">
    <w:abstractNumId w:val="8"/>
  </w:num>
  <w:num w:numId="18">
    <w:abstractNumId w:val="46"/>
  </w:num>
  <w:num w:numId="19">
    <w:abstractNumId w:val="28"/>
  </w:num>
  <w:num w:numId="20">
    <w:abstractNumId w:val="52"/>
  </w:num>
  <w:num w:numId="21">
    <w:abstractNumId w:val="42"/>
  </w:num>
  <w:num w:numId="22">
    <w:abstractNumId w:val="6"/>
  </w:num>
  <w:num w:numId="23">
    <w:abstractNumId w:val="30"/>
  </w:num>
  <w:num w:numId="24">
    <w:abstractNumId w:val="50"/>
  </w:num>
  <w:num w:numId="25">
    <w:abstractNumId w:val="4"/>
  </w:num>
  <w:num w:numId="26">
    <w:abstractNumId w:val="26"/>
  </w:num>
  <w:num w:numId="27">
    <w:abstractNumId w:val="32"/>
  </w:num>
  <w:num w:numId="28">
    <w:abstractNumId w:val="31"/>
  </w:num>
  <w:num w:numId="29">
    <w:abstractNumId w:val="7"/>
  </w:num>
  <w:num w:numId="30">
    <w:abstractNumId w:val="3"/>
  </w:num>
  <w:num w:numId="31">
    <w:abstractNumId w:val="34"/>
  </w:num>
  <w:num w:numId="32">
    <w:abstractNumId w:val="11"/>
  </w:num>
  <w:num w:numId="33">
    <w:abstractNumId w:val="10"/>
  </w:num>
  <w:num w:numId="34">
    <w:abstractNumId w:val="18"/>
  </w:num>
  <w:num w:numId="35">
    <w:abstractNumId w:val="27"/>
  </w:num>
  <w:num w:numId="36">
    <w:abstractNumId w:val="16"/>
  </w:num>
  <w:num w:numId="37">
    <w:abstractNumId w:val="41"/>
  </w:num>
  <w:num w:numId="38">
    <w:abstractNumId w:val="36"/>
  </w:num>
  <w:num w:numId="39">
    <w:abstractNumId w:val="29"/>
  </w:num>
  <w:num w:numId="40">
    <w:abstractNumId w:val="39"/>
  </w:num>
  <w:num w:numId="41">
    <w:abstractNumId w:val="47"/>
  </w:num>
  <w:num w:numId="42">
    <w:abstractNumId w:val="35"/>
  </w:num>
  <w:num w:numId="43">
    <w:abstractNumId w:val="5"/>
  </w:num>
  <w:num w:numId="44">
    <w:abstractNumId w:val="17"/>
  </w:num>
  <w:num w:numId="45">
    <w:abstractNumId w:val="37"/>
  </w:num>
  <w:num w:numId="46">
    <w:abstractNumId w:val="21"/>
  </w:num>
  <w:num w:numId="47">
    <w:abstractNumId w:val="2"/>
  </w:num>
  <w:num w:numId="48">
    <w:abstractNumId w:val="14"/>
  </w:num>
  <w:num w:numId="49">
    <w:abstractNumId w:val="15"/>
  </w:num>
  <w:num w:numId="50">
    <w:abstractNumId w:val="24"/>
  </w:num>
  <w:num w:numId="51">
    <w:abstractNumId w:val="45"/>
  </w:num>
  <w:num w:numId="52">
    <w:abstractNumId w:val="19"/>
  </w:num>
  <w:num w:numId="53">
    <w:abstractNumId w:val="38"/>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lever O.">
    <w15:presenceInfo w15:providerId="Windows Live" w15:userId="965edbd4c00b07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BC8"/>
    <w:rsid w:val="003D4812"/>
    <w:rsid w:val="003F61A1"/>
    <w:rsid w:val="00586385"/>
    <w:rsid w:val="009C5B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5E3E6"/>
  <w15:docId w15:val="{CA74FED4-BFD3-4371-83DE-971E6AF5A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n-US" w:bidi="ar-SA"/>
      </w:rPr>
    </w:rPrDefault>
    <w:pPrDefault>
      <w:pPr>
        <w:spacing w:after="160" w:line="480"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D36650"/>
    <w:pPr>
      <w:keepNext/>
      <w:spacing w:after="0"/>
      <w:ind w:left="720" w:firstLine="0"/>
    </w:pPr>
    <w:rPr>
      <w:b/>
      <w:bCs/>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D36650"/>
    <w:rPr>
      <w:rFonts w:ascii="Times New Roman" w:hAnsi="Times New Roman"/>
      <w:b/>
      <w:bCs/>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lang w:eastAsia="es-ES"/>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jc w:val="center"/>
    </w:pPr>
    <w:tblPr>
      <w:tblStyleRowBandSize w:val="1"/>
      <w:tblStyleColBandSize w:val="1"/>
      <w:tblCellMar>
        <w:top w:w="0" w:type="dxa"/>
        <w:left w:w="115" w:type="dxa"/>
        <w:bottom w:w="0" w:type="dxa"/>
        <w:right w:w="115" w:type="dxa"/>
      </w:tblCellMar>
    </w:tblPr>
    <w:tcPr>
      <w:shd w:val="clear" w:color="auto" w:fill="DEEBF6"/>
      <w:vAlign w:val="center"/>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0">
    <w:basedOn w:val="TableNormal0"/>
    <w:pPr>
      <w:spacing w:after="0" w:line="240" w:lineRule="auto"/>
      <w:jc w:val="center"/>
    </w:pPr>
    <w:tblPr>
      <w:tblStyleRowBandSize w:val="1"/>
      <w:tblStyleColBandSize w:val="1"/>
      <w:tblCellMar>
        <w:top w:w="0" w:type="dxa"/>
        <w:left w:w="115" w:type="dxa"/>
        <w:bottom w:w="0" w:type="dxa"/>
        <w:right w:w="115" w:type="dxa"/>
      </w:tblCellMar>
    </w:tblPr>
    <w:tcPr>
      <w:shd w:val="clear" w:color="auto" w:fill="DEEBF6"/>
      <w:vAlign w:val="center"/>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0"/>
    <w:pPr>
      <w:spacing w:after="0" w:line="240" w:lineRule="auto"/>
      <w:jc w:val="center"/>
    </w:pPr>
    <w:tblPr>
      <w:tblStyleRowBandSize w:val="1"/>
      <w:tblStyleColBandSize w:val="1"/>
      <w:tblCellMar>
        <w:top w:w="0" w:type="dxa"/>
        <w:left w:w="115" w:type="dxa"/>
        <w:bottom w:w="0" w:type="dxa"/>
        <w:right w:w="115" w:type="dxa"/>
      </w:tblCellMar>
    </w:tblPr>
    <w:tcPr>
      <w:shd w:val="clear" w:color="auto" w:fill="DEEBF6"/>
      <w:vAlign w:val="center"/>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0"/>
    <w:pPr>
      <w:spacing w:after="0" w:line="240" w:lineRule="auto"/>
      <w:jc w:val="center"/>
    </w:pPr>
    <w:tblPr>
      <w:tblStyleRowBandSize w:val="1"/>
      <w:tblStyleColBandSize w:val="1"/>
      <w:tblCellMar>
        <w:top w:w="0" w:type="dxa"/>
        <w:left w:w="115" w:type="dxa"/>
        <w:bottom w:w="0" w:type="dxa"/>
        <w:right w:w="115" w:type="dxa"/>
      </w:tblCellMar>
    </w:tblPr>
    <w:tcPr>
      <w:shd w:val="clear" w:color="auto" w:fill="DEEBF6"/>
      <w:vAlign w:val="center"/>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0"/>
    <w:tblPr>
      <w:tblStyleRowBandSize w:val="1"/>
      <w:tblStyleColBandSize w:val="1"/>
      <w:tblCellMar>
        <w:top w:w="0" w:type="dxa"/>
        <w:left w:w="70" w:type="dxa"/>
        <w:bottom w:w="0" w:type="dxa"/>
        <w:right w:w="70" w:type="dxa"/>
      </w:tblCellMar>
    </w:tblPr>
  </w:style>
  <w:style w:type="table" w:customStyle="1" w:styleId="a4">
    <w:basedOn w:val="TableNormal0"/>
    <w:tblPr>
      <w:tblStyleRowBandSize w:val="1"/>
      <w:tblStyleColBandSize w:val="1"/>
      <w:tblCellMar>
        <w:top w:w="0" w:type="dxa"/>
        <w:left w:w="70" w:type="dxa"/>
        <w:bottom w:w="0" w:type="dxa"/>
        <w:right w:w="70" w:type="dxa"/>
      </w:tblCellMar>
    </w:tblPr>
  </w:style>
  <w:style w:type="table" w:customStyle="1" w:styleId="a5">
    <w:basedOn w:val="TableNormal0"/>
    <w:tblPr>
      <w:tblStyleRowBandSize w:val="1"/>
      <w:tblStyleColBandSize w:val="1"/>
      <w:tblCellMar>
        <w:top w:w="0" w:type="dxa"/>
        <w:left w:w="70" w:type="dxa"/>
        <w:bottom w:w="0" w:type="dxa"/>
        <w:right w:w="70" w:type="dxa"/>
      </w:tblCellMar>
    </w:tblPr>
  </w:style>
  <w:style w:type="table" w:customStyle="1" w:styleId="a6">
    <w:basedOn w:val="TableNormal0"/>
    <w:tblPr>
      <w:tblStyleRowBandSize w:val="1"/>
      <w:tblStyleColBandSize w:val="1"/>
      <w:tblCellMar>
        <w:top w:w="0" w:type="dxa"/>
        <w:left w:w="70" w:type="dxa"/>
        <w:bottom w:w="0" w:type="dxa"/>
        <w:right w:w="70" w:type="dxa"/>
      </w:tblCellMar>
    </w:tblPr>
  </w:style>
  <w:style w:type="table" w:customStyle="1" w:styleId="a7">
    <w:basedOn w:val="TableNormal0"/>
    <w:tblPr>
      <w:tblStyleRowBandSize w:val="1"/>
      <w:tblStyleColBandSize w:val="1"/>
      <w:tblCellMar>
        <w:top w:w="0" w:type="dxa"/>
        <w:left w:w="70" w:type="dxa"/>
        <w:bottom w:w="0" w:type="dxa"/>
        <w:right w:w="70" w:type="dxa"/>
      </w:tblCellMar>
    </w:tblPr>
  </w:style>
  <w:style w:type="table" w:customStyle="1" w:styleId="a8">
    <w:basedOn w:val="TableNormal0"/>
    <w:tblPr>
      <w:tblStyleRowBandSize w:val="1"/>
      <w:tblStyleColBandSize w:val="1"/>
      <w:tblCellMar>
        <w:top w:w="0" w:type="dxa"/>
        <w:left w:w="70" w:type="dxa"/>
        <w:bottom w:w="0" w:type="dxa"/>
        <w:right w:w="70" w:type="dxa"/>
      </w:tblCellMar>
    </w:tblPr>
  </w:style>
  <w:style w:type="table" w:customStyle="1" w:styleId="a9">
    <w:basedOn w:val="TableNormal0"/>
    <w:tblPr>
      <w:tblStyleRowBandSize w:val="1"/>
      <w:tblStyleColBandSize w:val="1"/>
      <w:tblCellMar>
        <w:top w:w="0" w:type="dxa"/>
        <w:left w:w="70" w:type="dxa"/>
        <w:bottom w:w="0" w:type="dxa"/>
        <w:right w:w="70" w:type="dxa"/>
      </w:tblCellMar>
    </w:tblPr>
  </w:style>
  <w:style w:type="table" w:customStyle="1" w:styleId="aa">
    <w:basedOn w:val="TableNormal0"/>
    <w:tblPr>
      <w:tblStyleRowBandSize w:val="1"/>
      <w:tblStyleColBandSize w:val="1"/>
      <w:tblCellMar>
        <w:top w:w="0" w:type="dxa"/>
        <w:left w:w="70" w:type="dxa"/>
        <w:bottom w:w="0" w:type="dxa"/>
        <w:right w:w="70" w:type="dxa"/>
      </w:tblCellMar>
    </w:tblPr>
  </w:style>
  <w:style w:type="table" w:customStyle="1" w:styleId="ab">
    <w:basedOn w:val="TableNormal0"/>
    <w:tblPr>
      <w:tblStyleRowBandSize w:val="1"/>
      <w:tblStyleColBandSize w:val="1"/>
      <w:tblCellMar>
        <w:top w:w="0" w:type="dxa"/>
        <w:left w:w="70" w:type="dxa"/>
        <w:bottom w:w="0" w:type="dxa"/>
        <w:right w:w="70" w:type="dxa"/>
      </w:tblCellMar>
    </w:tblPr>
  </w:style>
  <w:style w:type="table" w:customStyle="1" w:styleId="ac">
    <w:basedOn w:val="TableNormal0"/>
    <w:tblPr>
      <w:tblStyleRowBandSize w:val="1"/>
      <w:tblStyleColBandSize w:val="1"/>
      <w:tblCellMar>
        <w:top w:w="0" w:type="dxa"/>
        <w:left w:w="70" w:type="dxa"/>
        <w:bottom w:w="0" w:type="dxa"/>
        <w:right w:w="70" w:type="dxa"/>
      </w:tblCellMar>
    </w:tblPr>
  </w:style>
  <w:style w:type="table" w:customStyle="1" w:styleId="ad">
    <w:basedOn w:val="TableNormal0"/>
    <w:tblPr>
      <w:tblStyleRowBandSize w:val="1"/>
      <w:tblStyleColBandSize w:val="1"/>
      <w:tblCellMar>
        <w:top w:w="0" w:type="dxa"/>
        <w:left w:w="70" w:type="dxa"/>
        <w:bottom w:w="0" w:type="dxa"/>
        <w:right w:w="70" w:type="dxa"/>
      </w:tblCellMar>
    </w:tblPr>
  </w:style>
  <w:style w:type="table" w:customStyle="1" w:styleId="ae">
    <w:basedOn w:val="TableNormal0"/>
    <w:tblPr>
      <w:tblStyleRowBandSize w:val="1"/>
      <w:tblStyleColBandSize w:val="1"/>
      <w:tblCellMar>
        <w:top w:w="0" w:type="dxa"/>
        <w:left w:w="70" w:type="dxa"/>
        <w:bottom w:w="0" w:type="dxa"/>
        <w:right w:w="70" w:type="dxa"/>
      </w:tblCellMar>
    </w:tblPr>
  </w:style>
  <w:style w:type="table" w:customStyle="1" w:styleId="af">
    <w:basedOn w:val="TableNormal0"/>
    <w:tblPr>
      <w:tblStyleRowBandSize w:val="1"/>
      <w:tblStyleColBandSize w:val="1"/>
      <w:tblCellMar>
        <w:top w:w="0" w:type="dxa"/>
        <w:left w:w="70" w:type="dxa"/>
        <w:bottom w:w="0" w:type="dxa"/>
        <w:right w:w="70" w:type="dxa"/>
      </w:tblCellMar>
    </w:tblPr>
  </w:style>
  <w:style w:type="table" w:customStyle="1" w:styleId="af0">
    <w:basedOn w:val="TableNormal0"/>
    <w:tblPr>
      <w:tblStyleRowBandSize w:val="1"/>
      <w:tblStyleColBandSize w:val="1"/>
      <w:tblCellMar>
        <w:top w:w="0" w:type="dxa"/>
        <w:left w:w="70" w:type="dxa"/>
        <w:bottom w:w="0" w:type="dxa"/>
        <w:right w:w="70" w:type="dxa"/>
      </w:tblCellMar>
    </w:tblPr>
  </w:style>
  <w:style w:type="character" w:styleId="Refdecomentario">
    <w:name w:val="annotation reference"/>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Pr>
      <w:sz w:val="20"/>
      <w:szCs w:val="20"/>
    </w:rPr>
  </w:style>
  <w:style w:type="table" w:customStyle="1" w:styleId="af1">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2">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3">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4">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5">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6">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7">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8">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9">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a">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b">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c">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d">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e">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f">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f0">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f1">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table" w:customStyle="1" w:styleId="aff2">
    <w:basedOn w:val="TableNormal0"/>
    <w:pPr>
      <w:spacing w:after="0" w:line="240" w:lineRule="auto"/>
      <w:jc w:val="center"/>
    </w:pPr>
    <w:tblPr>
      <w:tblStyleRowBandSize w:val="1"/>
      <w:tblStyleColBandSize w:val="1"/>
      <w:tblCellMar>
        <w:top w:w="0" w:type="dxa"/>
        <w:left w:w="70" w:type="dxa"/>
        <w:bottom w:w="0" w:type="dxa"/>
        <w:right w:w="70" w:type="dxa"/>
      </w:tblCellMar>
    </w:tblPr>
    <w:tcPr>
      <w:shd w:val="clear" w:color="auto" w:fill="DEEBF6"/>
      <w:vAlign w:val="center"/>
    </w:tcPr>
  </w:style>
  <w:style w:type="paragraph" w:styleId="Textodeglobo">
    <w:name w:val="Balloon Text"/>
    <w:basedOn w:val="Normal"/>
    <w:link w:val="TextodegloboCar"/>
    <w:uiPriority w:val="99"/>
    <w:semiHidden/>
    <w:unhideWhenUsed/>
    <w:rsid w:val="003D481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D481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rz5eDEFYYI04gqls6kUNT3zQw==">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97</Pages>
  <Words>12651</Words>
  <Characters>72115</Characters>
  <Application>Microsoft Office Word</Application>
  <DocSecurity>0</DocSecurity>
  <Lines>600</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Klever O.</cp:lastModifiedBy>
  <cp:revision>2</cp:revision>
  <dcterms:created xsi:type="dcterms:W3CDTF">2021-02-27T01:44:00Z</dcterms:created>
  <dcterms:modified xsi:type="dcterms:W3CDTF">2021-03-12T21:16:00Z</dcterms:modified>
</cp:coreProperties>
</file>