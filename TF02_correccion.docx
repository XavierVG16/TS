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0" distR="0">
            <wp:extent cx="3079520" cy="3262971"/>
            <wp:effectExtent b="0" l="0" r="0" t="0"/>
            <wp:docPr id="108"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3079520" cy="326297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tabs>
          <w:tab w:val="left" w:pos="1772"/>
        </w:tabs>
        <w:jc w:val="center"/>
        <w:rPr>
          <w:rFonts w:ascii="Arial" w:cs="Arial" w:eastAsia="Arial" w:hAnsi="Arial"/>
          <w:b w:val="1"/>
          <w:sz w:val="44"/>
          <w:szCs w:val="44"/>
        </w:rPr>
      </w:pPr>
      <w:r w:rsidDel="00000000" w:rsidR="00000000" w:rsidRPr="00000000">
        <w:rPr>
          <w:rFonts w:ascii="Arial" w:cs="Arial" w:eastAsia="Arial" w:hAnsi="Arial"/>
          <w:b w:val="1"/>
          <w:sz w:val="44"/>
          <w:szCs w:val="44"/>
          <w:rtl w:val="0"/>
        </w:rPr>
        <w:t xml:space="preserve">TESIS </w:t>
      </w:r>
    </w:p>
    <w:p w:rsidR="00000000" w:rsidDel="00000000" w:rsidP="00000000" w:rsidRDefault="00000000" w:rsidRPr="00000000" w14:paraId="00000003">
      <w:pPr>
        <w:spacing w:line="240" w:lineRule="auto"/>
        <w:jc w:val="center"/>
        <w:rPr>
          <w:rFonts w:ascii="Arial" w:cs="Arial" w:eastAsia="Arial" w:hAnsi="Arial"/>
          <w:color w:val="000000"/>
          <w:sz w:val="44"/>
          <w:szCs w:val="44"/>
        </w:rPr>
      </w:pPr>
      <w:r w:rsidDel="00000000" w:rsidR="00000000" w:rsidRPr="00000000">
        <w:rPr>
          <w:rFonts w:ascii="Arial" w:cs="Arial" w:eastAsia="Arial" w:hAnsi="Arial"/>
          <w:color w:val="000000"/>
          <w:sz w:val="44"/>
          <w:szCs w:val="44"/>
          <w:rtl w:val="0"/>
        </w:rPr>
        <w:t xml:space="preserve">Desarrollo de un sistema web para el manejo de la biblioteca del Instituto Superior Tecnológico Vicente León.</w:t>
      </w:r>
    </w:p>
    <w:p w:rsidR="00000000" w:rsidDel="00000000" w:rsidP="00000000" w:rsidRDefault="00000000" w:rsidRPr="00000000" w14:paraId="00000004">
      <w:pPr>
        <w:spacing w:line="240" w:lineRule="auto"/>
        <w:ind w:firstLine="0"/>
        <w:rPr>
          <w:rFonts w:ascii="Arial" w:cs="Arial" w:eastAsia="Arial" w:hAnsi="Arial"/>
          <w:color w:val="000000"/>
          <w:sz w:val="44"/>
          <w:szCs w:val="44"/>
        </w:rPr>
      </w:pPr>
      <w:r w:rsidDel="00000000" w:rsidR="00000000" w:rsidRPr="00000000">
        <w:rPr>
          <w:rtl w:val="0"/>
        </w:rPr>
      </w:r>
    </w:p>
    <w:p w:rsidR="00000000" w:rsidDel="00000000" w:rsidP="00000000" w:rsidRDefault="00000000" w:rsidRPr="00000000" w14:paraId="00000005">
      <w:pPr>
        <w:spacing w:line="240" w:lineRule="auto"/>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PRESENTADO POR:</w:t>
      </w:r>
    </w:p>
    <w:p w:rsidR="00000000" w:rsidDel="00000000" w:rsidP="00000000" w:rsidRDefault="00000000" w:rsidRPr="00000000" w14:paraId="00000006">
      <w:pPr>
        <w:spacing w:line="240" w:lineRule="auto"/>
        <w:jc w:val="center"/>
        <w:rPr>
          <w:rFonts w:ascii="Arial" w:cs="Arial" w:eastAsia="Arial" w:hAnsi="Arial"/>
          <w:color w:val="000000"/>
          <w:sz w:val="36"/>
          <w:szCs w:val="36"/>
        </w:rPr>
      </w:pPr>
      <w:r w:rsidDel="00000000" w:rsidR="00000000" w:rsidRPr="00000000">
        <w:rPr>
          <w:rtl w:val="0"/>
        </w:rPr>
      </w:r>
    </w:p>
    <w:p w:rsidR="00000000" w:rsidDel="00000000" w:rsidP="00000000" w:rsidRDefault="00000000" w:rsidRPr="00000000" w14:paraId="00000007">
      <w:pPr>
        <w:tabs>
          <w:tab w:val="left" w:pos="1772"/>
        </w:tabs>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ASESOR:</w:t>
      </w:r>
    </w:p>
    <w:p w:rsidR="00000000" w:rsidDel="00000000" w:rsidP="00000000" w:rsidRDefault="00000000" w:rsidRPr="00000000" w14:paraId="00000008">
      <w:pPr>
        <w:ind w:firstLine="0"/>
        <w:rPr/>
      </w:pPr>
      <w:r w:rsidDel="00000000" w:rsidR="00000000" w:rsidRPr="00000000">
        <w:rPr>
          <w:rtl w:val="0"/>
        </w:rPr>
      </w:r>
    </w:p>
    <w:p w:rsidR="00000000" w:rsidDel="00000000" w:rsidP="00000000" w:rsidRDefault="00000000" w:rsidRPr="00000000" w14:paraId="00000009">
      <w:pPr>
        <w:ind w:firstLine="0"/>
        <w:rPr/>
      </w:pPr>
      <w:r w:rsidDel="00000000" w:rsidR="00000000" w:rsidRPr="00000000">
        <w:rPr>
          <w:rtl w:val="0"/>
        </w:rPr>
      </w:r>
    </w:p>
    <w:p w:rsidR="00000000" w:rsidDel="00000000" w:rsidP="00000000" w:rsidRDefault="00000000" w:rsidRPr="00000000" w14:paraId="0000000A">
      <w:pPr>
        <w:ind w:firstLine="0"/>
        <w:rPr/>
        <w:sectPr>
          <w:footerReference r:id="rId8" w:type="default"/>
          <w:pgSz w:h="15840" w:w="12240" w:orient="portrait"/>
          <w:pgMar w:bottom="1440" w:top="1440" w:left="1440" w:right="1440" w:header="709" w:footer="709"/>
          <w:pgNumType w:start="1"/>
          <w:titlePg w:val="1"/>
        </w:sectPr>
      </w:pPr>
      <w:r w:rsidDel="00000000" w:rsidR="00000000" w:rsidRPr="00000000">
        <w:rPr>
          <w:rtl w:val="0"/>
        </w:rPr>
      </w:r>
    </w:p>
    <w:p w:rsidR="00000000" w:rsidDel="00000000" w:rsidP="00000000" w:rsidRDefault="00000000" w:rsidRPr="00000000" w14:paraId="0000000B">
      <w:pPr>
        <w:pStyle w:val="Heading1"/>
        <w:rPr/>
      </w:pPr>
      <w:bookmarkStart w:colFirst="0" w:colLast="0" w:name="_heading=h.gjdgxs" w:id="0"/>
      <w:bookmarkEnd w:id="0"/>
      <w:r w:rsidDel="00000000" w:rsidR="00000000" w:rsidRPr="00000000">
        <w:rPr>
          <w:rtl w:val="0"/>
        </w:rPr>
        <w:t xml:space="preserve">CERTIFICACIÓN DEL TUTOR</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spacing w:line="259" w:lineRule="auto"/>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pPr>
      <w:bookmarkStart w:colFirst="0" w:colLast="0" w:name="_heading=h.30j0zll" w:id="1"/>
      <w:bookmarkEnd w:id="1"/>
      <w:r w:rsidDel="00000000" w:rsidR="00000000" w:rsidRPr="00000000">
        <w:rPr>
          <w:rtl w:val="0"/>
        </w:rPr>
        <w:t xml:space="preserve">DECLARACIÓN DE AUTENTICIDAD</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rPr/>
      </w:pPr>
      <w:bookmarkStart w:colFirst="0" w:colLast="0" w:name="_heading=h.1fob9te" w:id="2"/>
      <w:bookmarkEnd w:id="2"/>
      <w:r w:rsidDel="00000000" w:rsidR="00000000" w:rsidRPr="00000000">
        <w:rPr>
          <w:rtl w:val="0"/>
        </w:rPr>
        <w:t xml:space="preserve">AGRADECIMIENTO</w:t>
      </w:r>
    </w:p>
    <w:p w:rsidR="00000000" w:rsidDel="00000000" w:rsidP="00000000" w:rsidRDefault="00000000" w:rsidRPr="00000000" w14:paraId="00000021">
      <w:pPr>
        <w:rPr/>
      </w:pPr>
      <w:r w:rsidDel="00000000" w:rsidR="00000000" w:rsidRPr="00000000">
        <w:rPr>
          <w:rtl w:val="0"/>
        </w:rPr>
        <w:t xml:space="preserve">OPCINAL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pPr>
      <w:bookmarkStart w:colFirst="0" w:colLast="0" w:name="_heading=h.3znysh7" w:id="3"/>
      <w:bookmarkEnd w:id="3"/>
      <w:r w:rsidDel="00000000" w:rsidR="00000000" w:rsidRPr="00000000">
        <w:rPr>
          <w:rtl w:val="0"/>
        </w:rPr>
        <w:t xml:space="preserve">DEDICATORIA</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rPr>
          <w:b w:val="0"/>
        </w:rPr>
      </w:pPr>
      <w:bookmarkStart w:colFirst="0" w:colLast="0" w:name="_heading=h.2et92p0" w:id="4"/>
      <w:bookmarkEnd w:id="4"/>
      <w:r w:rsidDel="00000000" w:rsidR="00000000" w:rsidRPr="00000000">
        <w:rPr>
          <w:b w:val="0"/>
          <w:rtl w:val="0"/>
        </w:rPr>
        <w:t xml:space="preserve">RESUMEN</w:t>
      </w:r>
    </w:p>
    <w:p w:rsidR="00000000" w:rsidDel="00000000" w:rsidP="00000000" w:rsidRDefault="00000000" w:rsidRPr="00000000" w14:paraId="00000045">
      <w:pPr>
        <w:rPr/>
      </w:pPr>
      <w:r w:rsidDel="00000000" w:rsidR="00000000" w:rsidRPr="00000000">
        <w:rPr>
          <w:rtl w:val="0"/>
        </w:rPr>
        <w:t xml:space="preserve">El presente proyecto tiene como objetivo investigar las </w:t>
      </w:r>
      <w:r w:rsidDel="00000000" w:rsidR="00000000" w:rsidRPr="00000000">
        <w:rPr>
          <w:highlight w:val="yellow"/>
          <w:rtl w:val="0"/>
        </w:rPr>
        <w:t xml:space="preserve">falencias</w:t>
      </w:r>
      <w:r w:rsidDel="00000000" w:rsidR="00000000" w:rsidRPr="00000000">
        <w:rPr>
          <w:rtl w:val="0"/>
        </w:rPr>
        <w:t xml:space="preserve"> que existen dentro de la biblioteca del INSTITUTO SUPERIOR TECNOLÓGICO  ‘VICENTE LEÓN’, y poder </w:t>
      </w:r>
      <w:r w:rsidDel="00000000" w:rsidR="00000000" w:rsidRPr="00000000">
        <w:rPr>
          <w:rtl w:val="0"/>
        </w:rPr>
        <w:t xml:space="preserve">mejorarlas </w:t>
      </w:r>
      <w:r w:rsidDel="00000000" w:rsidR="00000000" w:rsidRPr="00000000">
        <w:rPr>
          <w:rtl w:val="0"/>
        </w:rPr>
        <w:t xml:space="preserve">mediante el desarrollo y la implementación de una aplicación web que permita gestionar los procesos realizados dentro de la biblioteca, tales como, préstamo y devolución de libros, además de poder optimizar el tiempo de búsqueda de cada libro solicitado por los lectores.</w:t>
      </w:r>
    </w:p>
    <w:p w:rsidR="00000000" w:rsidDel="00000000" w:rsidP="00000000" w:rsidRDefault="00000000" w:rsidRPr="00000000" w14:paraId="00000046">
      <w:pPr>
        <w:rPr/>
      </w:pPr>
      <w:r w:rsidDel="00000000" w:rsidR="00000000" w:rsidRPr="00000000">
        <w:rPr>
          <w:rtl w:val="0"/>
        </w:rPr>
        <w:t xml:space="preserve">Para el desarrollo de la investigación se utilizó los métodos de investigación inductivo y deductivo que permitió comprender los problemas que existen dentro de la biblioteca de dicha institución, además de estos métodos de investigación se utilizó la metodología ágil de desarrollo de software SCRUM, el cual ayudó en el desarrollo de la aplicación web.</w:t>
      </w:r>
    </w:p>
    <w:p w:rsidR="00000000" w:rsidDel="00000000" w:rsidP="00000000" w:rsidRDefault="00000000" w:rsidRPr="00000000" w14:paraId="00000047">
      <w:pPr>
        <w:rPr/>
      </w:pPr>
      <w:r w:rsidDel="00000000" w:rsidR="00000000" w:rsidRPr="00000000">
        <w:rPr>
          <w:rtl w:val="0"/>
        </w:rPr>
        <w:t xml:space="preserve">La aplicación web contará con algunas funcionalidades que será muy útil como el </w:t>
      </w:r>
      <w:r w:rsidDel="00000000" w:rsidR="00000000" w:rsidRPr="00000000">
        <w:rPr>
          <w:highlight w:val="yellow"/>
          <w:rtl w:val="0"/>
        </w:rPr>
        <w:t xml:space="preserve">gestionamento</w:t>
      </w:r>
      <w:r w:rsidDel="00000000" w:rsidR="00000000" w:rsidRPr="00000000">
        <w:rPr>
          <w:rtl w:val="0"/>
        </w:rPr>
        <w:t xml:space="preserve"> de lectores, administradores, </w:t>
      </w:r>
      <w:r w:rsidDel="00000000" w:rsidR="00000000" w:rsidRPr="00000000">
        <w:rPr>
          <w:highlight w:val="yellow"/>
          <w:rtl w:val="0"/>
        </w:rPr>
        <w:t xml:space="preserve">información básica de cada libr</w:t>
      </w:r>
      <w:r w:rsidDel="00000000" w:rsidR="00000000" w:rsidRPr="00000000">
        <w:rPr>
          <w:rtl w:val="0"/>
        </w:rPr>
        <w:t xml:space="preserve">o, préstamos y devolución de libros. Además cada administrador podrá visualizar un listado de los libros que se encuentran pendientes de entregar con la finalidad de evitar pérdida de libros, también podrá observar todos los libros que se encuentran registrado dentro de la biblioteca y poder realizar una  búsqueda a través de la información del libro solicitado como es el código del libro,  ISBN (</w:t>
      </w:r>
      <w:r w:rsidDel="00000000" w:rsidR="00000000" w:rsidRPr="00000000">
        <w:rPr>
          <w:rtl w:val="0"/>
        </w:rPr>
        <w:t xml:space="preserve">International </w:t>
      </w:r>
      <w:r w:rsidDel="00000000" w:rsidR="00000000" w:rsidRPr="00000000">
        <w:rPr>
          <w:rtl w:val="0"/>
        </w:rPr>
        <w:t xml:space="preserve">Standard</w:t>
      </w:r>
      <w:r w:rsidDel="00000000" w:rsidR="00000000" w:rsidRPr="00000000">
        <w:rPr>
          <w:rtl w:val="0"/>
        </w:rPr>
        <w:t xml:space="preserve"> Book Number), título, año de publicación, nombre del autor, gracias a este método que se </w:t>
      </w:r>
      <w:r w:rsidDel="00000000" w:rsidR="00000000" w:rsidRPr="00000000">
        <w:rPr>
          <w:highlight w:val="yellow"/>
          <w:rtl w:val="0"/>
        </w:rPr>
        <w:t xml:space="preserve">implement</w:t>
      </w:r>
      <w:r w:rsidDel="00000000" w:rsidR="00000000" w:rsidRPr="00000000">
        <w:rPr>
          <w:rtl w:val="0"/>
        </w:rPr>
        <w:t xml:space="preserve">ó para buscar los libros, el administrador de la biblioteca podrá localizar la información necesario de una forma más rápida así  optimizar el tiempo dentro del proceso de préstamo</w:t>
      </w:r>
    </w:p>
    <w:p w:rsidR="00000000" w:rsidDel="00000000" w:rsidP="00000000" w:rsidRDefault="00000000" w:rsidRPr="00000000" w14:paraId="00000048">
      <w:pPr>
        <w:ind w:firstLine="0"/>
        <w:rPr/>
      </w:pPr>
      <w:r w:rsidDel="00000000" w:rsidR="00000000" w:rsidRPr="00000000">
        <w:rPr>
          <w:rtl w:val="0"/>
        </w:rPr>
      </w:r>
    </w:p>
    <w:p w:rsidR="00000000" w:rsidDel="00000000" w:rsidP="00000000" w:rsidRDefault="00000000" w:rsidRPr="00000000" w14:paraId="00000049">
      <w:pPr>
        <w:ind w:firstLine="0"/>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rPr/>
      </w:pPr>
      <w:bookmarkStart w:colFirst="0" w:colLast="0" w:name="_heading=h.tyjcwt" w:id="5"/>
      <w:bookmarkEnd w:id="5"/>
      <w:r w:rsidDel="00000000" w:rsidR="00000000" w:rsidRPr="00000000">
        <w:rPr>
          <w:rtl w:val="0"/>
        </w:rPr>
        <w:t xml:space="preserve">ABSTRACT</w:t>
      </w:r>
    </w:p>
    <w:p w:rsidR="00000000" w:rsidDel="00000000" w:rsidP="00000000" w:rsidRDefault="00000000" w:rsidRPr="00000000" w14:paraId="0000004D">
      <w:pPr>
        <w:ind w:firstLine="0"/>
        <w:rPr/>
      </w:pPr>
      <w:r w:rsidDel="00000000" w:rsidR="00000000" w:rsidRPr="00000000">
        <w:rPr>
          <w:rtl w:val="0"/>
        </w:rPr>
      </w:r>
    </w:p>
    <w:p w:rsidR="00000000" w:rsidDel="00000000" w:rsidP="00000000" w:rsidRDefault="00000000" w:rsidRPr="00000000" w14:paraId="0000004E">
      <w:pPr>
        <w:ind w:firstLine="0"/>
        <w:rPr/>
      </w:pPr>
      <w:r w:rsidDel="00000000" w:rsidR="00000000" w:rsidRPr="00000000">
        <w:rPr>
          <w:rtl w:val="0"/>
        </w:rPr>
      </w:r>
    </w:p>
    <w:p w:rsidR="00000000" w:rsidDel="00000000" w:rsidP="00000000" w:rsidRDefault="00000000" w:rsidRPr="00000000" w14:paraId="0000004F">
      <w:pPr>
        <w:ind w:firstLine="0"/>
        <w:rPr/>
      </w:pPr>
      <w:r w:rsidDel="00000000" w:rsidR="00000000" w:rsidRPr="00000000">
        <w:rPr>
          <w:rtl w:val="0"/>
        </w:rPr>
      </w:r>
    </w:p>
    <w:p w:rsidR="00000000" w:rsidDel="00000000" w:rsidP="00000000" w:rsidRDefault="00000000" w:rsidRPr="00000000" w14:paraId="00000050">
      <w:pPr>
        <w:ind w:firstLine="0"/>
        <w:rPr/>
      </w:pPr>
      <w:r w:rsidDel="00000000" w:rsidR="00000000" w:rsidRPr="00000000">
        <w:rPr>
          <w:rtl w:val="0"/>
        </w:rPr>
      </w:r>
    </w:p>
    <w:p w:rsidR="00000000" w:rsidDel="00000000" w:rsidP="00000000" w:rsidRDefault="00000000" w:rsidRPr="00000000" w14:paraId="00000051">
      <w:pPr>
        <w:ind w:firstLine="0"/>
        <w:rPr/>
      </w:pPr>
      <w:r w:rsidDel="00000000" w:rsidR="00000000" w:rsidRPr="00000000">
        <w:rPr>
          <w:rtl w:val="0"/>
        </w:rPr>
      </w:r>
    </w:p>
    <w:p w:rsidR="00000000" w:rsidDel="00000000" w:rsidP="00000000" w:rsidRDefault="00000000" w:rsidRPr="00000000" w14:paraId="00000052">
      <w:pPr>
        <w:ind w:firstLine="0"/>
        <w:rPr/>
      </w:pPr>
      <w:r w:rsidDel="00000000" w:rsidR="00000000" w:rsidRPr="00000000">
        <w:rPr>
          <w:rtl w:val="0"/>
        </w:rPr>
      </w:r>
    </w:p>
    <w:p w:rsidR="00000000" w:rsidDel="00000000" w:rsidP="00000000" w:rsidRDefault="00000000" w:rsidRPr="00000000" w14:paraId="00000053">
      <w:pPr>
        <w:ind w:firstLine="0"/>
        <w:rPr/>
      </w:pPr>
      <w:r w:rsidDel="00000000" w:rsidR="00000000" w:rsidRPr="00000000">
        <w:rPr>
          <w:rtl w:val="0"/>
        </w:rPr>
      </w:r>
    </w:p>
    <w:p w:rsidR="00000000" w:rsidDel="00000000" w:rsidP="00000000" w:rsidRDefault="00000000" w:rsidRPr="00000000" w14:paraId="00000054">
      <w:pPr>
        <w:ind w:firstLine="0"/>
        <w:rPr/>
      </w:pPr>
      <w:r w:rsidDel="00000000" w:rsidR="00000000" w:rsidRPr="00000000">
        <w:rPr>
          <w:rtl w:val="0"/>
        </w:rPr>
      </w:r>
    </w:p>
    <w:p w:rsidR="00000000" w:rsidDel="00000000" w:rsidP="00000000" w:rsidRDefault="00000000" w:rsidRPr="00000000" w14:paraId="00000055">
      <w:pPr>
        <w:ind w:firstLine="0"/>
        <w:rPr/>
      </w:pPr>
      <w:r w:rsidDel="00000000" w:rsidR="00000000" w:rsidRPr="00000000">
        <w:rPr>
          <w:rtl w:val="0"/>
        </w:rPr>
      </w:r>
    </w:p>
    <w:p w:rsidR="00000000" w:rsidDel="00000000" w:rsidP="00000000" w:rsidRDefault="00000000" w:rsidRPr="00000000" w14:paraId="00000056">
      <w:pPr>
        <w:ind w:firstLine="0"/>
        <w:rPr/>
      </w:pPr>
      <w:r w:rsidDel="00000000" w:rsidR="00000000" w:rsidRPr="00000000">
        <w:rPr>
          <w:rtl w:val="0"/>
        </w:rPr>
      </w:r>
    </w:p>
    <w:p w:rsidR="00000000" w:rsidDel="00000000" w:rsidP="00000000" w:rsidRDefault="00000000" w:rsidRPr="00000000" w14:paraId="00000057">
      <w:pPr>
        <w:ind w:firstLine="0"/>
        <w:rPr/>
      </w:pPr>
      <w:r w:rsidDel="00000000" w:rsidR="00000000" w:rsidRPr="00000000">
        <w:rPr>
          <w:rtl w:val="0"/>
        </w:rPr>
      </w:r>
    </w:p>
    <w:p w:rsidR="00000000" w:rsidDel="00000000" w:rsidP="00000000" w:rsidRDefault="00000000" w:rsidRPr="00000000" w14:paraId="00000058">
      <w:pPr>
        <w:ind w:firstLine="0"/>
        <w:rPr/>
      </w:pPr>
      <w:r w:rsidDel="00000000" w:rsidR="00000000" w:rsidRPr="00000000">
        <w:rPr>
          <w:rtl w:val="0"/>
        </w:rPr>
      </w:r>
    </w:p>
    <w:p w:rsidR="00000000" w:rsidDel="00000000" w:rsidP="00000000" w:rsidRDefault="00000000" w:rsidRPr="00000000" w14:paraId="00000059">
      <w:pPr>
        <w:ind w:firstLine="0"/>
        <w:rPr/>
      </w:pPr>
      <w:r w:rsidDel="00000000" w:rsidR="00000000" w:rsidRPr="00000000">
        <w:rPr>
          <w:rtl w:val="0"/>
        </w:rPr>
      </w:r>
    </w:p>
    <w:p w:rsidR="00000000" w:rsidDel="00000000" w:rsidP="00000000" w:rsidRDefault="00000000" w:rsidRPr="00000000" w14:paraId="0000005A">
      <w:pPr>
        <w:ind w:firstLine="0"/>
        <w:rPr/>
      </w:pPr>
      <w:r w:rsidDel="00000000" w:rsidR="00000000" w:rsidRPr="00000000">
        <w:rPr>
          <w:rtl w:val="0"/>
        </w:rPr>
      </w:r>
    </w:p>
    <w:p w:rsidR="00000000" w:rsidDel="00000000" w:rsidP="00000000" w:rsidRDefault="00000000" w:rsidRPr="00000000" w14:paraId="0000005B">
      <w:pPr>
        <w:ind w:firstLine="0"/>
        <w:rPr/>
      </w:pPr>
      <w:r w:rsidDel="00000000" w:rsidR="00000000" w:rsidRPr="00000000">
        <w:rPr>
          <w:rtl w:val="0"/>
        </w:rPr>
      </w:r>
    </w:p>
    <w:p w:rsidR="00000000" w:rsidDel="00000000" w:rsidP="00000000" w:rsidRDefault="00000000" w:rsidRPr="00000000" w14:paraId="0000005C">
      <w:pPr>
        <w:ind w:firstLine="0"/>
        <w:rPr/>
      </w:pPr>
      <w:r w:rsidDel="00000000" w:rsidR="00000000" w:rsidRPr="00000000">
        <w:rPr>
          <w:rtl w:val="0"/>
        </w:rPr>
      </w:r>
    </w:p>
    <w:p w:rsidR="00000000" w:rsidDel="00000000" w:rsidP="00000000" w:rsidRDefault="00000000" w:rsidRPr="00000000" w14:paraId="0000005D">
      <w:pPr>
        <w:pStyle w:val="Heading1"/>
        <w:rPr/>
      </w:pPr>
      <w:bookmarkStart w:colFirst="0" w:colLast="0" w:name="_heading=h.3dy6vkm" w:id="6"/>
      <w:bookmarkEnd w:id="6"/>
      <w:r w:rsidDel="00000000" w:rsidR="00000000" w:rsidRPr="00000000">
        <w:rPr>
          <w:b w:val="0"/>
          <w:rtl w:val="0"/>
        </w:rPr>
        <w:t xml:space="preserve">ÍNDICE</w:t>
      </w:r>
      <w:r w:rsidDel="00000000" w:rsidR="00000000" w:rsidRPr="00000000">
        <w:rPr>
          <w:rtl w:val="0"/>
        </w:rPr>
        <w:t xml:space="preserve"> DE CONTENIDO</w:t>
      </w:r>
    </w:p>
    <w:sdt>
      <w:sdtPr>
        <w:docPartObj>
          <w:docPartGallery w:val="Table of Contents"/>
          <w:docPartUnique w:val="1"/>
        </w:docPartObj>
      </w:sdtPr>
      <w:sdtContent>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t3h5sf" w:id="7"/>
          <w:bookmarkEnd w:id="7"/>
          <w:r w:rsidDel="00000000" w:rsidR="00000000" w:rsidRPr="00000000">
            <w:fldChar w:fldCharType="begin"/>
            <w:instrText xml:space="preserve"> TOC \h \u \z </w:instrText>
            <w:fldChar w:fldCharType="separate"/>
          </w:r>
          <w:hyperlink w:anchor="_heading=h.gjdgxs">
            <w:r w:rsidDel="00000000" w:rsidR="00000000" w:rsidRPr="00000000">
              <w:rPr>
                <w:rtl w:val="0"/>
              </w:rPr>
              <w:t xml:space="preserve">CERTIFICACIÓN</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DEL TUTOR</w:t>
              <w:tab/>
              <w:t xml:space="preserve">I</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tl w:val="0"/>
              </w:rPr>
              <w:t xml:space="preserve">DECLARACIÓN</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AUTENTICIDAD</w:t>
              <w:tab/>
              <w:t xml:space="preserve">II</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AGRADECIMIENTO</w:t>
            </w:r>
          </w:hyperlink>
          <w:hyperlink w:anchor="_heading=h.1fob9te">
            <w:r w:rsidDel="00000000" w:rsidR="00000000" w:rsidRPr="00000000">
              <w:rPr>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DEDICATORIA</w:t>
              <w:tab/>
              <w:t xml:space="preserve">IV</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RESUMEN</w:t>
              <w:tab/>
              <w:t xml:space="preserve">V</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ABSTRAR</w:t>
              <w:tab/>
              <w:t xml:space="preserve">VI</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tl w:val="0"/>
              </w:rPr>
              <w:t xml:space="preserve">ÍNDICE</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CONTENIDO</w:t>
              <w:tab/>
              <w:t xml:space="preserve">VII</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tl w:val="0"/>
              </w:rPr>
              <w:t xml:space="preserve">ÍNDICE</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FIGURAS</w:t>
              <w:tab/>
              <w:t xml:space="preserve">XI</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tl w:val="0"/>
              </w:rPr>
              <w:t xml:space="preserve">ÍNDICE</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TABLAS</w:t>
              <w:tab/>
              <w:t xml:space="preserve">XIII</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tl w:val="0"/>
              </w:rPr>
              <w:t xml:space="preserve">INTRODUCCIÓN</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ANTECEDENTES</w:t>
              <w:tab/>
              <w:t xml:space="preserve">2</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PLANTEAMIENTO DEL PROBLEMA</w:t>
              <w:tab/>
              <w:t xml:space="preserve">4</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JUSTIFICACIÓN DEL PROYECTO</w:t>
              <w:tab/>
              <w:t xml:space="preserve">5</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 GENERAL</w:t>
            </w:r>
          </w:hyperlink>
          <w:hyperlink w:anchor="_heading=h.1ksv4uv">
            <w:r w:rsidDel="00000000" w:rsidR="00000000" w:rsidRPr="00000000">
              <w:rPr>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OBJETIVOS </w:t>
            </w:r>
          </w:hyperlink>
          <w:hyperlink w:anchor="_heading=h.44sinio">
            <w:r w:rsidDel="00000000" w:rsidR="00000000" w:rsidRPr="00000000">
              <w:rPr>
                <w:rtl w:val="0"/>
              </w:rPr>
              <w:t xml:space="preserve">ESPECÍFICOS</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ALCANCE</w:t>
            </w:r>
          </w:hyperlink>
          <w:hyperlink w:anchor="_heading=h.2jxsxqh">
            <w:r w:rsidDel="00000000" w:rsidR="00000000" w:rsidRPr="00000000">
              <w:rPr>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tl w:val="0"/>
              </w:rPr>
              <w:t xml:space="preserve">CAPÍTULO</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w:t>
              <w:tab/>
              <w:t xml:space="preserve">8</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ESTADO DE ARTE</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Biblioteca.</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SISTEMAS INFORMÁTICOS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Definición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Tipos de sistemas Informáticos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SISTEMAS WEB</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ANÁLISIS Y DISEÑO DE SISTEMAS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Fundamentos de Diseño de Sistemas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Ciclo de vida del desarrollo de software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1.4.3</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Herramientas de Análisis y Diseño de Sistemas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left" w:pos="3040"/>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1.4.3.1</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Diagramas de flujo</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LENGUAJES DE PROGRAMACIÓN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1.5.1</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Tipos de Lenguajes de Programación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1.5.2</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Lenguajes de programación más usados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FRAMEWORK DE DESARROLLO WEB</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Symfony</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Laravel</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1.6.3</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Codelgniter</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1.6.4</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1.6.5</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React.</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1.6.6</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Express.js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1.6.7</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Bootstrap</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 DE DATOS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1.7.1</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Definición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1.7.2</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Componentes de una Base de datos: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1.7.3</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 de datos SQL</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left" w:pos="3040"/>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1.7.3.1</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Historia de la base de datos Relacional.</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left" w:pos="3040"/>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1.7.3.2</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Modelo Relacional.</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1.7.4</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 de datos no SQL</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left" w:pos="3040"/>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1.7.4.1</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Características</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Protocolo HTTP</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1.8.1</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Códigos de estado HTTP</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API-REST</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tl w:val="0"/>
              </w:rPr>
              <w:t xml:space="preserve">CAPÍTULO</w:t>
            </w:r>
          </w:hyperlink>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II</w:t>
              <w:tab/>
              <w:t xml:space="preserve">29</w:t>
            </w:r>
          </w:hyperlink>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METODOLOGIA DE INVESTIGACION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Método Inductivo Deductivo</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Técnicas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tl w:val="0"/>
            </w:rPr>
            <w:t xml:space="preserve">METODOLOGÍA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DESARROLLO DE SOFTWARE</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Metodología de Desarrollo de software</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Metodologías Tradicionales</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left" w:pos="3040"/>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2.2.2.1</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RUP (Rational Unified Process)</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Metodologías </w:t>
          </w:r>
          <w:r w:rsidDel="00000000" w:rsidR="00000000" w:rsidRPr="00000000">
            <w:rPr>
              <w:rtl w:val="0"/>
            </w:rPr>
            <w:t xml:space="preserve">Ágiles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left" w:pos="3040"/>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2.2.3.1</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SCRUM</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left" w:pos="3040"/>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2.2.3.2</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Características de Scrum.</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left" w:pos="3040"/>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2.2.3.3</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Actores.</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Dueños del Producto.</w:t>
              <w:tab/>
              <w:t xml:space="preserve">33</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Scrum Master. -</w:t>
              <w:tab/>
              <w:t xml:space="preserve">34</w:t>
            </w:r>
          </w:hyperlink>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left" w:pos="3040"/>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2.2.3.4</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Reuniones</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left" w:pos="3040"/>
              <w:tab w:val="right" w:pos="9350"/>
            </w:tabs>
            <w:spacing w:after="0" w:before="0" w:line="48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2.2.3.5</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Elementos</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w:t>
            </w:r>
          </w:hyperlink>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Selección De Metodología De Desarrollo de Software</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SELECCIÓN DE HERRAMIENTAS</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w:t>
            </w:r>
          </w:hyperlink>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WorkBeanch</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VisualCode</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tl w:val="0"/>
              </w:rPr>
              <w:t xml:space="preserve">CAPÍTULO</w:t>
            </w:r>
          </w:hyperlink>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III</w:t>
              <w:tab/>
              <w:t xml:space="preserve">39</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PROPUESTA DE LA </w:t>
          </w:r>
          <w:r w:rsidDel="00000000" w:rsidR="00000000" w:rsidRPr="00000000">
            <w:rPr>
              <w:rtl w:val="0"/>
            </w:rPr>
            <w:t xml:space="preserve">INVESTIGACIÓN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w:t>
            </w:r>
          </w:hyperlink>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Propuesta</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w:t>
            </w:r>
          </w:hyperlink>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Análisis De Resultados</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APLICACIÓN DE </w:t>
          </w:r>
          <w:r w:rsidDel="00000000" w:rsidR="00000000" w:rsidRPr="00000000">
            <w:rPr>
              <w:rtl w:val="0"/>
            </w:rPr>
            <w:t xml:space="preserve">METODOLOGÍA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DESARROLLO DE SOFTWARE</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Distribución de Roles de SCRUM</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Elementos de SCRUM</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DIAGRAMA DE PROCESO DE </w:t>
          </w:r>
          <w:r w:rsidDel="00000000" w:rsidR="00000000" w:rsidRPr="00000000">
            <w:rPr>
              <w:rtl w:val="0"/>
            </w:rPr>
            <w:t xml:space="preserve">PRÉSTAMOS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LIBROS</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tl w:val="0"/>
            </w:rPr>
            <w:t xml:space="preserve">DIAGRAMA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PROCESO DE </w:t>
          </w:r>
          <w:r w:rsidDel="00000000" w:rsidR="00000000" w:rsidRPr="00000000">
            <w:rPr>
              <w:rtl w:val="0"/>
            </w:rPr>
            <w:t xml:space="preserve">DEVOLUCIÓN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LIBROS</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hyperlink>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_heading=h.2koq656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MODELO DE BASE DE DATOS</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left" w:pos="2160"/>
              <w:tab w:val="right" w:pos="9350"/>
            </w:tabs>
            <w:spacing w:after="0" w:before="0" w:line="48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w:t>
            </w:r>
          </w:hyperlink>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Diccionario de Datos</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hyperlink>
          <w:hyperlink w:anchor="_heading=h.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DISEÑO DE INTERFAZ</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hyperlink>
          <w:hyperlink w:anchor="_heading=h.3u2rp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PRUEBAS DE FUNCIONALIDAD</w:t>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11si5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_heading=h.11si5id \h </w:instrText>
            <w:fldChar w:fldCharType="separate"/>
          </w:r>
          <w:r w:rsidDel="00000000" w:rsidR="00000000" w:rsidRPr="00000000">
            <w:rPr>
              <w:rtl w:val="0"/>
            </w:rPr>
            <w:t xml:space="preserve">CONCLUSIONES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RECOMENDACIONES</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3ls5o6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Conclusiones</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Recomendaciones</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BIBLIOGRAFÍA</w:t>
              <w:tab/>
              <w:t xml:space="preserve">71</w:t>
            </w:r>
          </w:hyperlink>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ANEXOS</w:t>
              <w:tab/>
              <w:t xml:space="preserve">74</w:t>
            </w:r>
          </w:hyperlink>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w:t>
            </w:r>
          </w:hyperlink>
          <w:hyperlink w:anchor="_heading=h.1f7o1he">
            <w:r w:rsidDel="00000000" w:rsidR="00000000" w:rsidRPr="00000000">
              <w:rPr>
                <w:rtl w:val="0"/>
              </w:rPr>
              <w:t xml:space="preserve">DIAGRAMA</w:t>
            </w:r>
          </w:hyperlink>
          <w:hyperlink w:anchor="_heading=h.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PROCESO DE </w:t>
            </w:r>
          </w:hyperlink>
          <w:hyperlink w:anchor="_heading=h.1f7o1he">
            <w:r w:rsidDel="00000000" w:rsidR="00000000" w:rsidRPr="00000000">
              <w:rPr>
                <w:rtl w:val="0"/>
              </w:rPr>
              <w:t xml:space="preserve">PRÉSTAMOS</w:t>
            </w:r>
          </w:hyperlink>
          <w:hyperlink w:anchor="_heading=h.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LIBROS</w:t>
              <w:tab/>
              <w:t xml:space="preserve">74</w:t>
            </w:r>
          </w:hyperlink>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DIAGRAMA DE PROCESO DE </w:t>
            </w:r>
          </w:hyperlink>
          <w:hyperlink w:anchor="_heading=h.3z7bk57">
            <w:r w:rsidDel="00000000" w:rsidR="00000000" w:rsidRPr="00000000">
              <w:rPr>
                <w:rtl w:val="0"/>
              </w:rPr>
              <w:t xml:space="preserve">DEVOLUCIÓN</w:t>
            </w:r>
          </w:hyperlink>
          <w:hyperlink w:anchor="_heading=h.3z7b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LIBROS</w:t>
              <w:tab/>
              <w:t xml:space="preserve">75</w:t>
            </w:r>
          </w:hyperlink>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w:t>
            </w:r>
          </w:hyperlink>
          <w:hyperlink w:anchor="_heading=h.2eclud0">
            <w:r w:rsidDel="00000000" w:rsidR="00000000" w:rsidRPr="00000000">
              <w:rPr>
                <w:rtl w:val="0"/>
              </w:rPr>
              <w:t xml:space="preserve">DIAGRAMA</w:t>
            </w:r>
          </w:hyperlink>
          <w:hyperlink w:anchor="_heading=h.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BASE DE DATOS</w:t>
              <w:tab/>
              <w:t xml:space="preserve">76</w:t>
            </w:r>
          </w:hyperlink>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w:t>
            </w:r>
          </w:hyperlink>
          <w:hyperlink w:anchor="_heading=h.thw4kt">
            <w:r w:rsidDel="00000000" w:rsidR="00000000" w:rsidRPr="00000000">
              <w:rPr>
                <w:rtl w:val="0"/>
              </w:rPr>
              <w:t xml:space="preserve">PRUEBAS</w:t>
            </w:r>
          </w:hyperlink>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FUNCIONALIDAD</w:t>
              <w:tab/>
              <w:t xml:space="preserve">77</w:t>
            </w:r>
          </w:hyperlink>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ANEXO: ENTREVISTA</w:t>
              <w:tab/>
              <w:t xml:space="preserve">81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D">
      <w:pPr>
        <w:pStyle w:val="Heading1"/>
        <w:rPr/>
      </w:pPr>
      <w:bookmarkStart w:colFirst="0" w:colLast="0" w:name="_heading=h.4d34og8" w:id="8"/>
      <w:bookmarkEnd w:id="8"/>
      <w:r w:rsidDel="00000000" w:rsidR="00000000" w:rsidRPr="00000000">
        <w:rPr>
          <w:rtl w:val="0"/>
        </w:rPr>
        <w:t xml:space="preserve">ÍNDICE</w:t>
      </w:r>
      <w:r w:rsidDel="00000000" w:rsidR="00000000" w:rsidRPr="00000000">
        <w:rPr>
          <w:rtl w:val="0"/>
        </w:rPr>
        <w:t xml:space="preserve"> DE FIGURAS</w:t>
      </w:r>
    </w:p>
    <w:sdt>
      <w:sdtPr>
        <w:docPartObj>
          <w:docPartGallery w:val="Table of Contents"/>
          <w:docPartUnique w:val="1"/>
        </w:docPartObj>
      </w:sdtPr>
      <w:sdtContent>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Hoja De Registro</w:t>
              <w:tab/>
              <w:t xml:space="preserve">5</w:t>
            </w:r>
          </w:hyperlink>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Sistema Web</w:t>
              <w:tab/>
              <w:t xml:space="preserve">10</w:t>
            </w:r>
          </w:hyperlink>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Modelo Cascada</w:t>
              <w:tab/>
              <w:t xml:space="preserve">12</w:t>
            </w:r>
          </w:hyperlink>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4</w:t>
            </w:r>
          </w:hyperlink>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Símbolos Estándar</w:t>
              <w:tab/>
              <w:t xml:space="preserve">13</w:t>
            </w:r>
          </w:hyperlink>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5</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Diagrama De Flujo</w:t>
              <w:tab/>
              <w:t xml:space="preserve">13</w:t>
            </w:r>
          </w:hyperlink>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6</w:t>
            </w:r>
          </w:hyperlink>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Dueños Del Producto</w:t>
              <w:tab/>
              <w:t xml:space="preserve">33</w:t>
            </w:r>
          </w:hyperlink>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7</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Scrum Master</w:t>
              <w:tab/>
              <w:t xml:space="preserve">34</w:t>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8</w:t>
            </w:r>
          </w:hyperlink>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Equipo De Desarrollo</w:t>
              <w:tab/>
              <w:t xml:space="preserve">35</w:t>
            </w:r>
          </w:hyperlink>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9</w:t>
            </w:r>
          </w:hyperlink>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Scrum Reuniones</w:t>
              <w:tab/>
              <w:t xml:space="preserve">36</w:t>
            </w:r>
          </w:hyperlink>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10</w:t>
            </w:r>
          </w:hyperlink>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Modelo Relacional Esquema</w:t>
              <w:tab/>
              <w:t xml:space="preserve">25</w:t>
            </w:r>
          </w:hyperlink>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11</w:t>
            </w:r>
          </w:hyperlink>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Modelo Relaciona Instancia</w:t>
              <w:tab/>
              <w:t xml:space="preserve">26</w:t>
            </w:r>
          </w:hyperlink>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12</w:t>
            </w:r>
          </w:hyperlink>
          <w:hyperlink w:anchor="_heading=h.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Diagrama De Proceso De Préstamos De Libros</w:t>
              <w:tab/>
              <w:t xml:space="preserve">44</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13</w:t>
            </w:r>
          </w:hyperlink>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45jfvxd">
            <w:r w:rsidDel="00000000" w:rsidR="00000000" w:rsidRPr="00000000">
              <w:rPr>
                <w:rtl w:val="0"/>
              </w:rPr>
              <w:t xml:space="preserve">DIAGRAMA</w:t>
            </w:r>
          </w:hyperlink>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PROCESO DE </w:t>
            </w:r>
          </w:hyperlink>
          <w:hyperlink w:anchor="_heading=h.45jfvxd">
            <w:r w:rsidDel="00000000" w:rsidR="00000000" w:rsidRPr="00000000">
              <w:rPr>
                <w:rtl w:val="0"/>
              </w:rPr>
              <w:t xml:space="preserve">DEVOLUCIÓN</w:t>
            </w:r>
          </w:hyperlink>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LIBROS</w:t>
              <w:tab/>
              <w:t xml:space="preserve">45</w:t>
            </w:r>
          </w:hyperlink>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14</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MODELO DE BASE DE DATOS</w:t>
              <w:tab/>
              <w:t xml:space="preserve">46</w:t>
            </w:r>
          </w:hyperlink>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15</w:t>
            </w:r>
          </w:hyperlink>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Usuarios</w:t>
              <w:tab/>
              <w:t xml:space="preserve">47</w:t>
            </w:r>
          </w:hyperlink>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16</w:t>
            </w:r>
          </w:hyperlink>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17</w:t>
            </w:r>
          </w:hyperlink>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y3w247">
            <w:r w:rsidDel="00000000" w:rsidR="00000000" w:rsidRPr="00000000">
              <w:rPr>
                <w:rtl w:val="0"/>
              </w:rPr>
              <w:t xml:space="preserve">Préstamos</w:t>
            </w:r>
          </w:hyperlink>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18</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d96cc0">
            <w:r w:rsidDel="00000000" w:rsidR="00000000" w:rsidRPr="00000000">
              <w:rPr>
                <w:rtl w:val="0"/>
              </w:rPr>
              <w:t xml:space="preserve">Estado Préstamo</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19</w:t>
            </w:r>
          </w:hyperlink>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Lectores</w:t>
              <w:tab/>
              <w:t xml:space="preserve">49</w:t>
            </w:r>
          </w:hyperlink>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20</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Tipolector</w:t>
              <w:tab/>
              <w:t xml:space="preserve">49</w:t>
            </w:r>
          </w:hyperlink>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21</w:t>
            </w:r>
          </w:hyperlink>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Libros</w:t>
            </w:r>
          </w:hyperlink>
          <w:hyperlink w:anchor="_heading=h.rjefff">
            <w:r w:rsidDel="00000000" w:rsidR="00000000" w:rsidRPr="00000000">
              <w:rPr>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22</w:t>
            </w:r>
          </w:hyperlink>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Categoría</w:t>
            </w:r>
          </w:hyperlink>
          <w:hyperlink w:anchor="_heading=h.3bj1y38">
            <w:r w:rsidDel="00000000" w:rsidR="00000000" w:rsidRPr="00000000">
              <w:rPr>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23</w:t>
            </w:r>
          </w:hyperlink>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4anzqyu">
            <w:r w:rsidDel="00000000" w:rsidR="00000000" w:rsidRPr="00000000">
              <w:rPr>
                <w:rtl w:val="0"/>
              </w:rPr>
              <w:t xml:space="preserve">Módulo</w:t>
            </w:r>
          </w:hyperlink>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Login</w:t>
              <w:tab/>
              <w:t xml:space="preserve">51</w:t>
            </w:r>
          </w:hyperlink>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24</w:t>
            </w:r>
          </w:hyperlink>
          <w:hyperlink w:anchor="_heading=h.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pta16n">
            <w:r w:rsidDel="00000000" w:rsidR="00000000" w:rsidRPr="00000000">
              <w:rPr>
                <w:rtl w:val="0"/>
              </w:rPr>
              <w:t xml:space="preserve">Módulo</w:t>
            </w:r>
          </w:hyperlink>
          <w:hyperlink w:anchor="_heading=h.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Principal</w:t>
              <w:tab/>
              <w:t xml:space="preserve">52</w:t>
            </w:r>
          </w:hyperlink>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25</w:t>
            </w:r>
          </w:hyperlink>
          <w:hyperlink w:anchor="_heading=h.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4ykbeg">
            <w:r w:rsidDel="00000000" w:rsidR="00000000" w:rsidRPr="00000000">
              <w:rPr>
                <w:rtl w:val="0"/>
              </w:rPr>
              <w:t xml:space="preserve">Módulo</w:t>
            </w:r>
          </w:hyperlink>
          <w:hyperlink w:anchor="_heading=h.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Categoría</w:t>
            </w:r>
          </w:hyperlink>
          <w:hyperlink w:anchor="_heading=h.14ykbeg">
            <w:r w:rsidDel="00000000" w:rsidR="00000000" w:rsidRPr="00000000">
              <w:rPr>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26</w:t>
            </w:r>
          </w:hyperlink>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3oy7u29">
            <w:r w:rsidDel="00000000" w:rsidR="00000000" w:rsidRPr="00000000">
              <w:rPr>
                <w:rtl w:val="0"/>
              </w:rPr>
              <w:t xml:space="preserve">Módulo</w:t>
            </w:r>
          </w:hyperlink>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Agregar Categoría</w:t>
              <w:tab/>
              <w:t xml:space="preserve">54</w:t>
            </w:r>
          </w:hyperlink>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27</w:t>
            </w:r>
          </w:hyperlink>
          <w:hyperlink w:anchor="_heading=h.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43i4a2">
            <w:r w:rsidDel="00000000" w:rsidR="00000000" w:rsidRPr="00000000">
              <w:rPr>
                <w:rtl w:val="0"/>
              </w:rPr>
              <w:t xml:space="preserve">Módulo</w:t>
            </w:r>
          </w:hyperlink>
          <w:hyperlink w:anchor="_heading=h.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Lectores</w:t>
              <w:tab/>
              <w:t xml:space="preserve">55</w:t>
            </w:r>
          </w:hyperlink>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28</w:t>
            </w:r>
          </w:hyperlink>
          <w:hyperlink w:anchor="_heading=h.j8se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j8sehv">
            <w:r w:rsidDel="00000000" w:rsidR="00000000" w:rsidRPr="00000000">
              <w:rPr>
                <w:rtl w:val="0"/>
              </w:rPr>
              <w:t xml:space="preserve">Módulo</w:t>
            </w:r>
          </w:hyperlink>
          <w:hyperlink w:anchor="_heading=h.j8se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Agregar, Editar  Lector</w:t>
              <w:tab/>
              <w:t xml:space="preserve">56</w:t>
            </w:r>
          </w:hyperlink>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29</w:t>
            </w:r>
          </w:hyperlink>
          <w:hyperlink w:anchor="_heading=h.338fx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338fx5o">
            <w:r w:rsidDel="00000000" w:rsidR="00000000" w:rsidRPr="00000000">
              <w:rPr>
                <w:rtl w:val="0"/>
              </w:rPr>
              <w:t xml:space="preserve">Módulo</w:t>
            </w:r>
          </w:hyperlink>
          <w:hyperlink w:anchor="_heading=h.338fx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Libros</w:t>
              <w:tab/>
              <w:t xml:space="preserve">57</w:t>
            </w:r>
          </w:hyperlink>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30</w:t>
            </w:r>
          </w:hyperlink>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idq7dh">
            <w:r w:rsidDel="00000000" w:rsidR="00000000" w:rsidRPr="00000000">
              <w:rPr>
                <w:rtl w:val="0"/>
              </w:rPr>
              <w:t xml:space="preserve">Módulo</w:t>
            </w:r>
          </w:hyperlink>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Agregar, Editar Libros</w:t>
              <w:tab/>
              <w:t xml:space="preserve">58</w:t>
            </w:r>
          </w:hyperlink>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31</w:t>
            </w:r>
          </w:hyperlink>
          <w:hyperlink w:anchor="_heading=h.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42ddq1a">
            <w:r w:rsidDel="00000000" w:rsidR="00000000" w:rsidRPr="00000000">
              <w:rPr>
                <w:rtl w:val="0"/>
              </w:rPr>
              <w:t xml:space="preserve">Módulo</w:t>
            </w:r>
          </w:hyperlink>
          <w:hyperlink w:anchor="_heading=h.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42ddq1a">
            <w:r w:rsidDel="00000000" w:rsidR="00000000" w:rsidRPr="00000000">
              <w:rPr>
                <w:rtl w:val="0"/>
              </w:rPr>
              <w:t xml:space="preserve">Préstamos</w:t>
            </w:r>
          </w:hyperlink>
          <w:hyperlink w:anchor="_heading=h.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32</w:t>
            </w:r>
          </w:hyperlink>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hio093">
            <w:r w:rsidDel="00000000" w:rsidR="00000000" w:rsidRPr="00000000">
              <w:rPr>
                <w:rtl w:val="0"/>
              </w:rPr>
              <w:t xml:space="preserve">Módulo</w:t>
            </w:r>
          </w:hyperlink>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Agregar Préstamo</w:t>
              <w:tab/>
              <w:t xml:space="preserve">60</w:t>
            </w:r>
          </w:hyperlink>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33</w:t>
            </w:r>
          </w:hyperlink>
          <w:hyperlink w:anchor="_heading=h.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Módulo Devolución De Libros</w:t>
              <w:tab/>
              <w:t xml:space="preserve">61</w:t>
            </w:r>
          </w:hyperlink>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34</w:t>
            </w:r>
          </w:hyperlink>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3gnlt4p">
            <w:r w:rsidDel="00000000" w:rsidR="00000000" w:rsidRPr="00000000">
              <w:rPr>
                <w:rtl w:val="0"/>
              </w:rPr>
              <w:t xml:space="preserve">Módulo</w:t>
            </w:r>
          </w:hyperlink>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Lista de </w:t>
            </w:r>
          </w:hyperlink>
          <w:hyperlink w:anchor="_heading=h.3gnlt4p">
            <w:r w:rsidDel="00000000" w:rsidR="00000000" w:rsidRPr="00000000">
              <w:rPr>
                <w:rtl w:val="0"/>
              </w:rPr>
              <w:t xml:space="preserve">Préstamos</w:t>
            </w:r>
          </w:hyperlink>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35</w:t>
            </w:r>
          </w:hyperlink>
          <w:hyperlink w:anchor="_heading=h.1vsw3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1vsw3ci">
            <w:r w:rsidDel="00000000" w:rsidR="00000000" w:rsidRPr="00000000">
              <w:rPr>
                <w:rtl w:val="0"/>
              </w:rPr>
              <w:t xml:space="preserve">Módulo</w:t>
            </w:r>
          </w:hyperlink>
          <w:hyperlink w:anchor="_heading=h.1vsw3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Usuarios</w:t>
              <w:tab/>
              <w:t xml:space="preserve">63</w:t>
            </w:r>
          </w:hyperlink>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36</w:t>
            </w:r>
          </w:hyperlink>
          <w:hyperlink w:anchor="_heading=h.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4fsjm0b">
            <w:r w:rsidDel="00000000" w:rsidR="00000000" w:rsidRPr="00000000">
              <w:rPr>
                <w:rtl w:val="0"/>
              </w:rPr>
              <w:t xml:space="preserve">Módulo</w:t>
            </w:r>
          </w:hyperlink>
          <w:hyperlink w:anchor="_heading=h.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Agregar, Editar Usuario</w:t>
              <w:tab/>
              <w:t xml:space="preserve">64</w:t>
            </w:r>
          </w:hyperlink>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37</w:t>
            </w:r>
          </w:hyperlink>
          <w:hyperlink w:anchor="_heading=h.2uxtw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_heading=h.2uxtw84">
            <w:r w:rsidDel="00000000" w:rsidR="00000000" w:rsidRPr="00000000">
              <w:rPr>
                <w:rtl w:val="0"/>
              </w:rPr>
              <w:t xml:space="preserve">Módulo</w:t>
            </w:r>
          </w:hyperlink>
          <w:hyperlink w:anchor="_heading=h.2uxtw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Reportes</w:t>
              <w:tab/>
              <w:t xml:space="preserve">65</w:t>
            </w:r>
          </w:hyperlink>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38</w:t>
            </w:r>
          </w:hyperlink>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Informe </w:t>
            </w:r>
          </w:hyperlink>
          <w:hyperlink w:anchor="_heading=h.1a346fx">
            <w:r w:rsidDel="00000000" w:rsidR="00000000" w:rsidRPr="00000000">
              <w:rPr>
                <w:rtl w:val="0"/>
              </w:rPr>
              <w:t xml:space="preserve">Préstamos</w:t>
            </w:r>
          </w:hyperlink>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5">
      <w:pPr>
        <w:ind w:firstLine="0"/>
        <w:rPr/>
      </w:pPr>
      <w:r w:rsidDel="00000000" w:rsidR="00000000" w:rsidRPr="00000000">
        <w:rPr>
          <w:rtl w:val="0"/>
        </w:rPr>
      </w:r>
    </w:p>
    <w:p w:rsidR="00000000" w:rsidDel="00000000" w:rsidP="00000000" w:rsidRDefault="00000000" w:rsidRPr="00000000" w14:paraId="000000E6">
      <w:pPr>
        <w:pStyle w:val="Heading1"/>
        <w:rPr/>
      </w:pPr>
      <w:bookmarkStart w:colFirst="0" w:colLast="0" w:name="_heading=h.2s8eyo1" w:id="9"/>
      <w:bookmarkEnd w:id="9"/>
      <w:r w:rsidDel="00000000" w:rsidR="00000000" w:rsidRPr="00000000">
        <w:rPr>
          <w:rtl w:val="0"/>
        </w:rPr>
        <w:t xml:space="preserve">ÍNDICE DE TABLAS</w:t>
      </w:r>
    </w:p>
    <w:sdt>
      <w:sdtPr>
        <w:docPartObj>
          <w:docPartGallery w:val="Table of Contents"/>
          <w:docPartUnique w:val="1"/>
        </w:docPartObj>
      </w:sdtPr>
      <w:sdtContent>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du1wu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1</w:t>
            </w:r>
          </w:hyperlink>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Distribución de roles</w:t>
              <w:tab/>
              <w:t xml:space="preserve">40</w:t>
            </w:r>
          </w:hyperlink>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2</w:t>
            </w:r>
          </w:hyperlink>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Product Back Log</w:t>
              <w:tab/>
              <w:t xml:space="preserve">41</w:t>
            </w:r>
          </w:hyperlink>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3</w:t>
            </w:r>
          </w:hyperlink>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Sprint back log</w:t>
              <w:tab/>
              <w:t xml:space="preserve">41</w:t>
            </w:r>
          </w:hyperlink>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4</w:t>
            </w:r>
          </w:hyperlink>
          <w:hyperlink w:anchor="_heading=h.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Estimación</w:t>
              <w:tab/>
              <w:t xml:space="preserve">43</w:t>
            </w:r>
          </w:hyperlink>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5</w:t>
            </w:r>
          </w:hyperlink>
          <w:hyperlink w:anchor="_heading=h.2981z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Funcionalidad Inicio de Sesión</w:t>
              <w:tab/>
              <w:t xml:space="preserve">66</w:t>
            </w:r>
          </w:hyperlink>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6</w:t>
            </w:r>
          </w:hyperlink>
          <w:hyperlink w:anchor="_heading=h.odc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Funcionalidad Registro de Categoría</w:t>
              <w:tab/>
              <w:t xml:space="preserve">67</w:t>
            </w:r>
          </w:hyperlink>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7</w:t>
            </w:r>
          </w:hyperlink>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Funcionalidad Registro de Libros</w:t>
              <w:tab/>
              <w:t xml:space="preserve">67</w:t>
            </w:r>
          </w:hyperlink>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8</w:t>
            </w:r>
          </w:hyperlink>
          <w:hyperlink w:anchor="_heading=h.1nia2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Funcionalidad Registro de Lectores</w:t>
              <w:tab/>
              <w:t xml:space="preserve">68</w:t>
            </w:r>
          </w:hyperlink>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9</w:t>
            </w:r>
          </w:hyperlink>
          <w:hyperlink w:anchor="_heading=h.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Funcionalidad Préstamo de Libros</w:t>
              <w:tab/>
              <w:t xml:space="preserve">69</w:t>
            </w:r>
          </w:hyperlink>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10</w:t>
            </w:r>
          </w:hyperlink>
          <w:hyperlink w:anchor="_heading=h.2mn7v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Funcionalidad Devolución de Libros</w:t>
              <w:tab/>
              <w:t xml:space="preserve">69</w:t>
            </w:r>
          </w:hyperlink>
          <w:r w:rsidDel="00000000" w:rsidR="00000000" w:rsidRPr="00000000">
            <w:rPr>
              <w:rtl w:val="0"/>
            </w:rPr>
          </w:r>
        </w:p>
        <w:p w:rsidR="00000000" w:rsidDel="00000000" w:rsidP="00000000" w:rsidRDefault="00000000" w:rsidRPr="00000000" w14:paraId="000000F1">
          <w:pPr>
            <w:pStyle w:val="Heading1"/>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2">
      <w:pPr>
        <w:rPr/>
        <w:sectPr>
          <w:type w:val="nextPage"/>
          <w:pgSz w:h="15840" w:w="12240" w:orient="portrait"/>
          <w:pgMar w:bottom="1440" w:top="1440" w:left="1440" w:right="1440" w:header="709" w:footer="709"/>
          <w:pgNumType w:start="1"/>
        </w:sectPr>
      </w:pPr>
      <w:r w:rsidDel="00000000" w:rsidR="00000000" w:rsidRPr="00000000">
        <w:rPr>
          <w:rtl w:val="0"/>
        </w:rPr>
      </w:r>
    </w:p>
    <w:p w:rsidR="00000000" w:rsidDel="00000000" w:rsidP="00000000" w:rsidRDefault="00000000" w:rsidRPr="00000000" w14:paraId="000000F3">
      <w:pPr>
        <w:pStyle w:val="Heading1"/>
        <w:rPr/>
      </w:pPr>
      <w:bookmarkStart w:colFirst="0" w:colLast="0" w:name="_heading=h.17dp8vu" w:id="10"/>
      <w:bookmarkEnd w:id="10"/>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En la actualidad la tecnología de la información y comunicación (TIC), tiene como objetivo el uso de herramientas y programas que permitan facilitar tareas o procesos y mejorar el servicio. </w:t>
      </w:r>
      <w:r w:rsidDel="00000000" w:rsidR="00000000" w:rsidRPr="00000000">
        <w:rPr>
          <w:rtl w:val="0"/>
        </w:rPr>
        <w:t xml:space="preserve">Por esta razón el presente proyecto de investigación tiene como objetivo el desarrollo e implementación de una aplicación web para la gestión de la biblioteca.</w:t>
      </w:r>
    </w:p>
    <w:p w:rsidR="00000000" w:rsidDel="00000000" w:rsidP="00000000" w:rsidRDefault="00000000" w:rsidRPr="00000000" w14:paraId="000000F5">
      <w:pPr>
        <w:rPr/>
      </w:pPr>
      <w:r w:rsidDel="00000000" w:rsidR="00000000" w:rsidRPr="00000000">
        <w:rPr>
          <w:rtl w:val="0"/>
        </w:rPr>
        <w:t xml:space="preserve">En el INSTITUTO SUPERIOR TECNOLÓGICO “VICENTE LEÓN”, la forma de administrar la biblioteca es de forma manual, es decir todos los procesos se los realiza mediante una hoja de registro; los préstamos y las entregas de libros. El presente proyecto de investigación consiste en el desarrollo de una aplicación web que permita gestionar los procesos de la biblioteca, beneficiando al administrador y los usuarios.</w:t>
      </w:r>
    </w:p>
    <w:p w:rsidR="00000000" w:rsidDel="00000000" w:rsidP="00000000" w:rsidRDefault="00000000" w:rsidRPr="00000000" w14:paraId="000000F6">
      <w:pPr>
        <w:rPr/>
      </w:pPr>
      <w:r w:rsidDel="00000000" w:rsidR="00000000" w:rsidRPr="00000000">
        <w:rPr>
          <w:rtl w:val="0"/>
        </w:rPr>
        <w:tab/>
        <w:t xml:space="preserve">La metodología que se utilizó para el desarrollo del</w:t>
      </w:r>
      <w:r w:rsidDel="00000000" w:rsidR="00000000" w:rsidRPr="00000000">
        <w:rPr>
          <w:highlight w:val="yellow"/>
          <w:rtl w:val="0"/>
        </w:rPr>
        <w:t xml:space="preserve"> sistema bibliotecario</w:t>
      </w:r>
      <w:r w:rsidDel="00000000" w:rsidR="00000000" w:rsidRPr="00000000">
        <w:rPr>
          <w:rtl w:val="0"/>
        </w:rPr>
        <w:t xml:space="preserve"> es Scrum </w:t>
      </w:r>
      <w:sdt>
        <w:sdtPr>
          <w:tag w:val="goog_rdk_0"/>
        </w:sdtPr>
        <w:sdtContent>
          <w:ins w:author="Klever Osorio" w:id="0" w:date="2021-02-04T05:09:09Z">
            <w:r w:rsidDel="00000000" w:rsidR="00000000" w:rsidRPr="00000000">
              <w:rPr>
                <w:rtl w:val="0"/>
              </w:rPr>
              <w:t xml:space="preserve">agregar una cita bibliográfica </w:t>
            </w:r>
          </w:ins>
        </w:sdtContent>
      </w:sdt>
      <w:r w:rsidDel="00000000" w:rsidR="00000000" w:rsidRPr="00000000">
        <w:rPr>
          <w:rtl w:val="0"/>
        </w:rPr>
        <w:t xml:space="preserve">(una metodología ágil que nos permite desarrollar proyectos con éxito en un ambiente de incertidumbre basado en desarrollo iterativo, incremental y con porcentajes mínimos de errores), nos permite dar un seguimiento constante del desarrollo del </w:t>
      </w:r>
      <w:r w:rsidDel="00000000" w:rsidR="00000000" w:rsidRPr="00000000">
        <w:rPr>
          <w:highlight w:val="yellow"/>
          <w:rtl w:val="0"/>
        </w:rPr>
        <w:t xml:space="preserve">sistema bibliotecari</w:t>
      </w:r>
      <w:r w:rsidDel="00000000" w:rsidR="00000000" w:rsidRPr="00000000">
        <w:rPr>
          <w:rtl w:val="0"/>
        </w:rPr>
        <w:t xml:space="preserve">o mediante el cumplimiento de las tareas planificadas dentro de una reunión que se realizó al iniciar el proyecto. Las tareas o también llamados Sprint, cada uno de estos tiene una duración de tiempo y al finalizar son revisados por el Scrum Master en conjunto con el Dueño del Producto, quienes evalúan la funcionalidad y dan paso para el siguiente Sprint.</w:t>
      </w:r>
    </w:p>
    <w:p w:rsidR="00000000" w:rsidDel="00000000" w:rsidP="00000000" w:rsidRDefault="00000000" w:rsidRPr="00000000" w14:paraId="000000F7">
      <w:pPr>
        <w:rPr/>
      </w:pPr>
      <w:r w:rsidDel="00000000" w:rsidR="00000000" w:rsidRPr="00000000">
        <w:rPr>
          <w:rtl w:val="0"/>
        </w:rPr>
        <w:tab/>
        <w:t xml:space="preserve">Las funcionalidades de este </w:t>
      </w:r>
      <w:r w:rsidDel="00000000" w:rsidR="00000000" w:rsidRPr="00000000">
        <w:rPr>
          <w:highlight w:val="yellow"/>
          <w:rtl w:val="0"/>
        </w:rPr>
        <w:t xml:space="preserve">sistema  de biblioteca</w:t>
      </w:r>
      <w:r w:rsidDel="00000000" w:rsidR="00000000" w:rsidRPr="00000000">
        <w:rPr>
          <w:rtl w:val="0"/>
        </w:rPr>
        <w:t xml:space="preserve"> son: el ingreso de libros, registro de lectores, registro de nuevos administradores de la biblioteca, registro de categorías, préstamos y devolución de libros, además el administrador tendrá la posibilidad de visualizar un módulo donde se muestra un listado de todos los préstamos realizados con su respectiva fecha de entrega y devolución del libro, además permite descargar un reporte en formato PDF de todos los préstamos realizados en una fecha específica. </w:t>
      </w:r>
    </w:p>
    <w:p w:rsidR="00000000" w:rsidDel="00000000" w:rsidP="00000000" w:rsidRDefault="00000000" w:rsidRPr="00000000" w14:paraId="000000F8">
      <w:pPr>
        <w:pStyle w:val="Heading2"/>
        <w:rPr/>
      </w:pPr>
      <w:bookmarkStart w:colFirst="0" w:colLast="0" w:name="_heading=h.3rdcrjn" w:id="11"/>
      <w:bookmarkEnd w:id="11"/>
      <w:r w:rsidDel="00000000" w:rsidR="00000000" w:rsidRPr="00000000">
        <w:rPr>
          <w:rtl w:val="0"/>
        </w:rPr>
        <w:t xml:space="preserve">ANTECEDENTES</w:t>
      </w:r>
    </w:p>
    <w:p w:rsidR="00000000" w:rsidDel="00000000" w:rsidP="00000000" w:rsidRDefault="00000000" w:rsidRPr="00000000" w14:paraId="000000F9">
      <w:pPr>
        <w:rPr/>
      </w:pPr>
      <w:r w:rsidDel="00000000" w:rsidR="00000000" w:rsidRPr="00000000">
        <w:rPr>
          <w:b w:val="1"/>
          <w:rtl w:val="0"/>
        </w:rPr>
        <w:t xml:space="preserve">A1.- Desarrollo De Un Sistema De Gestionamiento De Biblioteca Para Mejorar La Atención De En El Colegio Mariscal Castilla – El Tambo.</w:t>
      </w: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t xml:space="preserve">El presente proyecto de titulación busca optimizar los procesos de la biblioteca para los estudiantes que soliciten dicha información y que contribuya al autoaprendizaje. Para el desarrollo del sistema de gestionamiento se utilizó la metodología ágil SCRUM</w:t>
      </w:r>
      <w:r w:rsidDel="00000000" w:rsidR="00000000" w:rsidRPr="00000000">
        <w:rPr>
          <w:b w:val="1"/>
          <w:rtl w:val="0"/>
        </w:rPr>
        <w:t xml:space="preserve"> </w:t>
      </w:r>
      <w:r w:rsidDel="00000000" w:rsidR="00000000" w:rsidRPr="00000000">
        <w:rPr>
          <w:rtl w:val="0"/>
        </w:rPr>
        <w:t xml:space="preserve">teniendo en cuenta las fases de dicha metodología para el desarrollo de la Biblioteca del Colegio Mariscal Castilla. La implementación fue llevada a cabo utilizándolos lenguajes de programación Java y Microsoft Access como Gestor de base de datos. Para el desarrollo del proyecto de investigación se utilizó el ciclo de vida de desarrollo de software en espiral, dentro de este modelo se reconoce la necesidad de la comunicación y el aprendizaje como factores importantes para generar soluciones de calidad. La utilización de la metodología SCRUM muestra resultados bastante dinámicos y ágiles, el cual permitió el desarrollo del sistema de gestión de la biblioteca. (Pecho Orihuela, 2014)</w:t>
      </w:r>
      <w:r w:rsidDel="00000000" w:rsidR="00000000" w:rsidRPr="00000000">
        <w:rPr>
          <w:b w:val="1"/>
          <w:rtl w:val="0"/>
        </w:rPr>
        <w:t xml:space="preserve">.</w:t>
      </w:r>
    </w:p>
    <w:p w:rsidR="00000000" w:rsidDel="00000000" w:rsidP="00000000" w:rsidRDefault="00000000" w:rsidRPr="00000000" w14:paraId="000000FB">
      <w:pPr>
        <w:rPr>
          <w:b w:val="1"/>
        </w:rPr>
      </w:pPr>
      <w:r w:rsidDel="00000000" w:rsidR="00000000" w:rsidRPr="00000000">
        <w:rPr>
          <w:b w:val="1"/>
          <w:rtl w:val="0"/>
        </w:rPr>
        <w:t xml:space="preserve">A2.- Incidencia de la estructura y organización de la biblioteca como elementos de apoyo académico en la formación de cadetes de la ESMIL en los años 2010-2011.</w:t>
      </w:r>
    </w:p>
    <w:p w:rsidR="00000000" w:rsidDel="00000000" w:rsidP="00000000" w:rsidRDefault="00000000" w:rsidRPr="00000000" w14:paraId="000000FC">
      <w:pPr>
        <w:rPr/>
      </w:pPr>
      <w:r w:rsidDel="00000000" w:rsidR="00000000" w:rsidRPr="00000000">
        <w:rPr>
          <w:rtl w:val="0"/>
        </w:rPr>
        <w:t xml:space="preserve">El trabajo de investigación que realizaron dichos autores fue con el propósito de la estructura y organización de toda la información que contiene la biblioteca. Para lograr la finalidad de buscara los inconvenientes que tiene el administrador de la biblioteca, además de recopilar la información de los libros, textos, revistas y bibliografías actualizadas, y obtener toda la información de forma digital, con la finalidad que los administradores optimicen el tiempo y la búsqueda de libros, logrando de esta manera ubicar inmediatamente y sin ninguna equivocación de los libros. La metodología que utilizaron para la respectiva investigación</w:t>
      </w:r>
      <w:sdt>
        <w:sdtPr>
          <w:tag w:val="goog_rdk_1"/>
        </w:sdtPr>
        <w:sdtContent>
          <w:ins w:author="Klever Osorio" w:id="1" w:date="2021-02-04T05:17:28Z">
            <w:r w:rsidDel="00000000" w:rsidR="00000000" w:rsidRPr="00000000">
              <w:rPr>
                <w:rtl w:val="0"/>
              </w:rPr>
              <w:t xml:space="preserve"> aquí falta completar la idea</w:t>
            </w:r>
          </w:ins>
        </w:sdtContent>
      </w:sdt>
      <w:r w:rsidDel="00000000" w:rsidR="00000000" w:rsidRPr="00000000">
        <w:rPr>
          <w:rtl w:val="0"/>
        </w:rPr>
        <w:t xml:space="preserve"> de los proyectos factibles la cual se apoya en un diseño, de doble estrategia metodológica que incluye una investigación de campo y una investigación documental-bibliográfica de carácter descriptivo y el instrumento que se utilizó es la encuesta para poder verificar si se obtuvo un buen resultado (Sisalima Granda, 2011).</w:t>
      </w:r>
      <w:sdt>
        <w:sdtPr>
          <w:tag w:val="goog_rdk_2"/>
        </w:sdtPr>
        <w:sdtContent>
          <w:ins w:author="Klever Osorio" w:id="2" w:date="2021-02-04T05:18:27Z">
            <w:r w:rsidDel="00000000" w:rsidR="00000000" w:rsidRPr="00000000">
              <w:rPr>
                <w:rtl w:val="0"/>
              </w:rPr>
              <w:t xml:space="preserve"> Parece que esta parte esta copiado de algún texto o artículo y se eliminaron frases, el resultado de este resumen es que no está clara la idea corregir y redactar de mejor manera o en su defecto parafrasear</w:t>
            </w:r>
          </w:ins>
        </w:sdtContent>
      </w:sdt>
      <w:r w:rsidDel="00000000" w:rsidR="00000000" w:rsidRPr="00000000">
        <w:rPr>
          <w:rtl w:val="0"/>
        </w:rPr>
      </w:r>
    </w:p>
    <w:p w:rsidR="00000000" w:rsidDel="00000000" w:rsidP="00000000" w:rsidRDefault="00000000" w:rsidRPr="00000000" w14:paraId="000000FD">
      <w:pPr>
        <w:pStyle w:val="Heading2"/>
        <w:rPr/>
      </w:pPr>
      <w:bookmarkStart w:colFirst="0" w:colLast="0" w:name="_heading=h.26in1rg" w:id="12"/>
      <w:bookmarkEnd w:id="12"/>
      <w:r w:rsidDel="00000000" w:rsidR="00000000" w:rsidRPr="00000000">
        <w:rPr>
          <w:rtl w:val="0"/>
        </w:rPr>
        <w:t xml:space="preserve">PLANTEAMIENTO DEL PROBLEMA</w:t>
      </w:r>
    </w:p>
    <w:p w:rsidR="00000000" w:rsidDel="00000000" w:rsidP="00000000" w:rsidRDefault="00000000" w:rsidRPr="00000000" w14:paraId="000000FE">
      <w:pPr>
        <w:rPr/>
      </w:pPr>
      <w:r w:rsidDel="00000000" w:rsidR="00000000" w:rsidRPr="00000000">
        <w:rPr>
          <w:rtl w:val="0"/>
        </w:rPr>
        <w:t xml:space="preserve">El principal problema dentro de la biblioteca </w:t>
      </w:r>
      <w:r w:rsidDel="00000000" w:rsidR="00000000" w:rsidRPr="00000000">
        <w:rPr>
          <w:highlight w:val="yellow"/>
          <w:rtl w:val="0"/>
        </w:rPr>
        <w:t xml:space="preserve">del</w:t>
      </w:r>
      <w:r w:rsidDel="00000000" w:rsidR="00000000" w:rsidRPr="00000000">
        <w:rPr>
          <w:rtl w:val="0"/>
        </w:rPr>
        <w:t xml:space="preserve">  INSTITUTO SUPERIOR TECNOLÓGICO “VICENTE LEÓN”, es el manejo de todos los procesos de forma manual, toda la documentación que se encuentra dentro de la biblioteca como: préstamos, búsqueda, y la devolución de los libros, son procesos sumamente pesados para el administrador o encargado  de la biblioteca, debido a que llega a consumir mucho tiempo y recursos, desde llevar los registros de préstamos de libros, ingresos de nuevos libros, además como se llevan a cabo los procesos de préstamos y devoluciones, generan ciertos problemas como: </w:t>
      </w:r>
    </w:p>
    <w:p w:rsidR="00000000" w:rsidDel="00000000" w:rsidP="00000000" w:rsidRDefault="00000000" w:rsidRPr="00000000" w14:paraId="000000FF">
      <w:pPr>
        <w:numPr>
          <w:ilvl w:val="0"/>
          <w:numId w:val="22"/>
        </w:numPr>
        <w:spacing w:after="0" w:afterAutospacing="0"/>
        <w:ind w:left="720" w:hanging="360"/>
        <w:rPr>
          <w:u w:val="none"/>
        </w:rPr>
      </w:pPr>
      <w:r w:rsidDel="00000000" w:rsidR="00000000" w:rsidRPr="00000000">
        <w:rPr>
          <w:rtl w:val="0"/>
        </w:rPr>
        <w:t xml:space="preserve">Pérdida de libros.</w:t>
      </w:r>
    </w:p>
    <w:p w:rsidR="00000000" w:rsidDel="00000000" w:rsidP="00000000" w:rsidRDefault="00000000" w:rsidRPr="00000000" w14:paraId="00000100">
      <w:pPr>
        <w:numPr>
          <w:ilvl w:val="0"/>
          <w:numId w:val="22"/>
        </w:numPr>
        <w:spacing w:after="0" w:afterAutospacing="0"/>
        <w:ind w:left="720" w:hanging="360"/>
        <w:rPr>
          <w:u w:val="none"/>
        </w:rPr>
      </w:pPr>
      <w:r w:rsidDel="00000000" w:rsidR="00000000" w:rsidRPr="00000000">
        <w:rPr>
          <w:rtl w:val="0"/>
        </w:rPr>
        <w:t xml:space="preserve">Pérdida de tiempo.</w:t>
      </w:r>
    </w:p>
    <w:p w:rsidR="00000000" w:rsidDel="00000000" w:rsidP="00000000" w:rsidRDefault="00000000" w:rsidRPr="00000000" w14:paraId="00000101">
      <w:pPr>
        <w:numPr>
          <w:ilvl w:val="0"/>
          <w:numId w:val="22"/>
        </w:numPr>
        <w:spacing w:after="0" w:afterAutospacing="0"/>
        <w:ind w:left="720" w:hanging="360"/>
        <w:rPr>
          <w:u w:val="none"/>
        </w:rPr>
      </w:pPr>
      <w:r w:rsidDel="00000000" w:rsidR="00000000" w:rsidRPr="00000000">
        <w:rPr>
          <w:rtl w:val="0"/>
        </w:rPr>
        <w:t xml:space="preserve">Préstamo de libros equivocados.</w:t>
      </w:r>
    </w:p>
    <w:p w:rsidR="00000000" w:rsidDel="00000000" w:rsidP="00000000" w:rsidRDefault="00000000" w:rsidRPr="00000000" w14:paraId="00000102">
      <w:pPr>
        <w:numPr>
          <w:ilvl w:val="0"/>
          <w:numId w:val="22"/>
        </w:numPr>
        <w:ind w:left="720" w:hanging="360"/>
        <w:rPr>
          <w:u w:val="none"/>
        </w:rPr>
      </w:pPr>
      <w:r w:rsidDel="00000000" w:rsidR="00000000" w:rsidRPr="00000000">
        <w:rPr>
          <w:rtl w:val="0"/>
        </w:rPr>
        <w:t xml:space="preserve">Registros falsos de lector.</w:t>
      </w:r>
    </w:p>
    <w:p w:rsidR="00000000" w:rsidDel="00000000" w:rsidP="00000000" w:rsidRDefault="00000000" w:rsidRPr="00000000" w14:paraId="00000103">
      <w:pPr>
        <w:rPr/>
      </w:pPr>
      <w:r w:rsidDel="00000000" w:rsidR="00000000" w:rsidRPr="00000000">
        <w:rPr>
          <w:rtl w:val="0"/>
        </w:rPr>
        <w:t xml:space="preserve">El área de la biblioteca no cuenta con una herramienta adecuada que le permita optimizar la gestión de sus recursos y de sus procesos de préstamos de libros, </w:t>
      </w:r>
      <w:r w:rsidDel="00000000" w:rsidR="00000000" w:rsidRPr="00000000">
        <w:rPr>
          <w:highlight w:val="yellow"/>
          <w:rtl w:val="0"/>
        </w:rPr>
        <w:t xml:space="preserve">es decir aún </w:t>
      </w:r>
      <w:r w:rsidDel="00000000" w:rsidR="00000000" w:rsidRPr="00000000">
        <w:rPr>
          <w:rtl w:val="0"/>
        </w:rPr>
        <w:t xml:space="preserve">registran</w:t>
      </w:r>
      <w:r w:rsidDel="00000000" w:rsidR="00000000" w:rsidRPr="00000000">
        <w:rPr>
          <w:highlight w:val="yellow"/>
          <w:rtl w:val="0"/>
        </w:rPr>
        <w:t xml:space="preserve"> todos los datos en documentos físicos como se lo presenta en la</w:t>
      </w:r>
      <w:r w:rsidDel="00000000" w:rsidR="00000000" w:rsidRPr="00000000">
        <w:rPr>
          <w:rtl w:val="0"/>
        </w:rPr>
        <w:t xml:space="preserve"> </w:t>
      </w:r>
      <w:r w:rsidDel="00000000" w:rsidR="00000000" w:rsidRPr="00000000">
        <w:rPr>
          <w:b w:val="1"/>
          <w:rtl w:val="0"/>
        </w:rPr>
        <w:t xml:space="preserve">Figura 1</w:t>
      </w:r>
      <w:r w:rsidDel="00000000" w:rsidR="00000000" w:rsidRPr="00000000">
        <w:rPr>
          <w:rtl w:val="0"/>
        </w:rPr>
        <w:t xml:space="preserve">, lo cual es un gran riesgo para la biblioteca en el sentido que está propensa a cometer errores que a mediano o largo plazo pueden causar pérdidas de información. </w:t>
      </w:r>
    </w:p>
    <w:p w:rsidR="00000000" w:rsidDel="00000000" w:rsidP="00000000" w:rsidRDefault="00000000" w:rsidRPr="00000000" w14:paraId="00000104">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Hoja De Registro</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533775" cy="5013960"/>
            <wp:effectExtent b="0" l="0" r="0" t="0"/>
            <wp:docPr descr="D:\11.png" id="110" name="image44.png"/>
            <a:graphic>
              <a:graphicData uri="http://schemas.openxmlformats.org/drawingml/2006/picture">
                <pic:pic>
                  <pic:nvPicPr>
                    <pic:cNvPr descr="D:\11.png" id="0" name="image44.png"/>
                    <pic:cNvPicPr preferRelativeResize="0"/>
                  </pic:nvPicPr>
                  <pic:blipFill>
                    <a:blip r:embed="rId9"/>
                    <a:srcRect b="0" l="0" r="0" t="0"/>
                    <a:stretch>
                      <a:fillRect/>
                    </a:stretch>
                  </pic:blipFill>
                  <pic:spPr>
                    <a:xfrm rot="16200000">
                      <a:off x="0" y="0"/>
                      <a:ext cx="3533775" cy="501396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Nota: Hoja de registro de </w:t>
      </w:r>
      <w:r w:rsidDel="00000000" w:rsidR="00000000" w:rsidRPr="00000000">
        <w:rPr>
          <w:sz w:val="20"/>
          <w:szCs w:val="20"/>
          <w:rtl w:val="0"/>
        </w:rPr>
        <w:t xml:space="preserve">préstamos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 la </w:t>
      </w:r>
      <w:r w:rsidDel="00000000" w:rsidR="00000000" w:rsidRPr="00000000">
        <w:rPr>
          <w:sz w:val="20"/>
          <w:szCs w:val="20"/>
          <w:rtl w:val="0"/>
        </w:rPr>
        <w:t xml:space="preserve">biblioteca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07">
      <w:pPr>
        <w:pStyle w:val="Heading2"/>
        <w:rPr>
          <w:u w:val="single"/>
        </w:rPr>
      </w:pPr>
      <w:bookmarkStart w:colFirst="0" w:colLast="0" w:name="_heading=h.35nkun2" w:id="14"/>
      <w:bookmarkEnd w:id="14"/>
      <w:r w:rsidDel="00000000" w:rsidR="00000000" w:rsidRPr="00000000">
        <w:rPr>
          <w:rtl w:val="0"/>
        </w:rPr>
        <w:t xml:space="preserve">JUSTIFICACIÓN DEL PROYECTO</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Los</w:t>
      </w:r>
      <w:r w:rsidDel="00000000" w:rsidR="00000000" w:rsidRPr="00000000">
        <w:rPr>
          <w:highlight w:val="yellow"/>
          <w:rtl w:val="0"/>
        </w:rPr>
        <w:t xml:space="preserve"> sistemas web</w:t>
      </w:r>
      <w:r w:rsidDel="00000000" w:rsidR="00000000" w:rsidRPr="00000000">
        <w:rPr>
          <w:rtl w:val="0"/>
        </w:rPr>
        <w:t xml:space="preserve"> son populares en la actualidad y de fácil manejo, ya que funcionan en cualquier tipo de navegador web como: Google Chrome, Firefox, Opera, Internet Explorer, etc.</w:t>
      </w:r>
    </w:p>
    <w:p w:rsidR="00000000" w:rsidDel="00000000" w:rsidP="00000000" w:rsidRDefault="00000000" w:rsidRPr="00000000" w14:paraId="00000109">
      <w:pPr>
        <w:rPr>
          <w:highlight w:val="yellow"/>
        </w:rPr>
      </w:pPr>
      <w:r w:rsidDel="00000000" w:rsidR="00000000" w:rsidRPr="00000000">
        <w:rPr>
          <w:rtl w:val="0"/>
        </w:rPr>
        <w:t xml:space="preserve">El presente proyecto de investigación tiene como objetivo, implementar un </w:t>
      </w:r>
      <w:r w:rsidDel="00000000" w:rsidR="00000000" w:rsidRPr="00000000">
        <w:rPr>
          <w:highlight w:val="yellow"/>
          <w:rtl w:val="0"/>
        </w:rPr>
        <w:t xml:space="preserve">sistema web</w:t>
      </w:r>
      <w:r w:rsidDel="00000000" w:rsidR="00000000" w:rsidRPr="00000000">
        <w:rPr>
          <w:rtl w:val="0"/>
        </w:rPr>
        <w:t xml:space="preserve"> en el área de la biblioteca en el INSTITUTO SUPERIOR TECNOLÓGICO “VICENTE LEÓN”, que será desarrollada con la finalidad </w:t>
      </w:r>
      <w:r w:rsidDel="00000000" w:rsidR="00000000" w:rsidRPr="00000000">
        <w:rPr>
          <w:highlight w:val="yellow"/>
          <w:rtl w:val="0"/>
        </w:rPr>
        <w:t xml:space="preserve">de sistematización </w:t>
      </w:r>
      <w:r w:rsidDel="00000000" w:rsidR="00000000" w:rsidRPr="00000000">
        <w:rPr>
          <w:rtl w:val="0"/>
        </w:rPr>
        <w:t xml:space="preserve">de toda la información de la biblioteca, y pueda optimizar los procesos de préstamos, registro de datos, lectores, libros, además de mantener toda la información segura dentro de una base de datos relacional utilizado </w:t>
      </w:r>
      <w:r w:rsidDel="00000000" w:rsidR="00000000" w:rsidRPr="00000000">
        <w:rPr>
          <w:highlight w:val="yellow"/>
          <w:rtl w:val="0"/>
        </w:rPr>
        <w:t xml:space="preserve">por una gran cantidad de páginas web y software libre.</w:t>
      </w:r>
    </w:p>
    <w:p w:rsidR="00000000" w:rsidDel="00000000" w:rsidP="00000000" w:rsidRDefault="00000000" w:rsidRPr="00000000" w14:paraId="0000010A">
      <w:pPr>
        <w:rPr/>
      </w:pPr>
      <w:r w:rsidDel="00000000" w:rsidR="00000000" w:rsidRPr="00000000">
        <w:rPr>
          <w:rtl w:val="0"/>
        </w:rPr>
        <w:t xml:space="preserve">Es por ello que el área de la biblioteca, necesita de un </w:t>
      </w:r>
      <w:r w:rsidDel="00000000" w:rsidR="00000000" w:rsidRPr="00000000">
        <w:rPr>
          <w:highlight w:val="yellow"/>
          <w:rtl w:val="0"/>
        </w:rPr>
        <w:t xml:space="preserve">sistema web</w:t>
      </w:r>
      <w:r w:rsidDel="00000000" w:rsidR="00000000" w:rsidRPr="00000000">
        <w:rPr>
          <w:rtl w:val="0"/>
        </w:rPr>
        <w:t xml:space="preserve"> que brinde información precisa de los libros,y</w:t>
      </w:r>
      <w:r w:rsidDel="00000000" w:rsidR="00000000" w:rsidRPr="00000000">
        <w:rPr>
          <w:rtl w:val="0"/>
        </w:rPr>
        <w:t xml:space="preserve"> registre</w:t>
      </w:r>
      <w:r w:rsidDel="00000000" w:rsidR="00000000" w:rsidRPr="00000000">
        <w:rPr>
          <w:rtl w:val="0"/>
        </w:rPr>
        <w:t xml:space="preserve"> adecuadamente los movimientos de entrada y salida de los libros, otra de las funciones que cuenta el </w:t>
      </w:r>
      <w:r w:rsidDel="00000000" w:rsidR="00000000" w:rsidRPr="00000000">
        <w:rPr>
          <w:highlight w:val="yellow"/>
          <w:rtl w:val="0"/>
        </w:rPr>
        <w:t xml:space="preserve">sistema web</w:t>
      </w:r>
      <w:r w:rsidDel="00000000" w:rsidR="00000000" w:rsidRPr="00000000">
        <w:rPr>
          <w:rtl w:val="0"/>
        </w:rPr>
        <w:t xml:space="preserve"> es:</w:t>
      </w:r>
    </w:p>
    <w:p w:rsidR="00000000" w:rsidDel="00000000" w:rsidP="00000000" w:rsidRDefault="00000000" w:rsidRPr="00000000" w14:paraId="0000010B">
      <w:pPr>
        <w:rPr/>
      </w:pPr>
      <w:r w:rsidDel="00000000" w:rsidR="00000000" w:rsidRPr="00000000">
        <w:rPr>
          <w:rtl w:val="0"/>
        </w:rPr>
        <w:t xml:space="preserve">Dar información específica y detallada de la ubicación precisa de cada libro, para el buen desempeño del administrador.</w:t>
      </w:r>
    </w:p>
    <w:p w:rsidR="00000000" w:rsidDel="00000000" w:rsidP="00000000" w:rsidRDefault="00000000" w:rsidRPr="00000000" w14:paraId="0000010C">
      <w:pPr>
        <w:rPr/>
      </w:pPr>
      <w:r w:rsidDel="00000000" w:rsidR="00000000" w:rsidRPr="00000000">
        <w:rPr>
          <w:rtl w:val="0"/>
        </w:rPr>
        <w:t xml:space="preserve">Mostrar la información de forma rápida.</w:t>
      </w:r>
    </w:p>
    <w:p w:rsidR="00000000" w:rsidDel="00000000" w:rsidP="00000000" w:rsidRDefault="00000000" w:rsidRPr="00000000" w14:paraId="0000010D">
      <w:pPr>
        <w:rPr/>
      </w:pPr>
      <w:r w:rsidDel="00000000" w:rsidR="00000000" w:rsidRPr="00000000">
        <w:rPr>
          <w:rtl w:val="0"/>
        </w:rPr>
        <w:t xml:space="preserve"> El administrador a través de este </w:t>
      </w:r>
      <w:r w:rsidDel="00000000" w:rsidR="00000000" w:rsidRPr="00000000">
        <w:rPr>
          <w:highlight w:val="yellow"/>
          <w:rtl w:val="0"/>
        </w:rPr>
        <w:t xml:space="preserve">sistema web</w:t>
      </w:r>
      <w:r w:rsidDel="00000000" w:rsidR="00000000" w:rsidRPr="00000000">
        <w:rPr>
          <w:rtl w:val="0"/>
        </w:rPr>
        <w:t xml:space="preserve"> tiene un beneficio a la hora de realizar la búsqueda de libros ya que dispone de diferentes opciones de búsqueda como: el nombre del autor, ISBN (</w:t>
      </w:r>
      <w:r w:rsidDel="00000000" w:rsidR="00000000" w:rsidRPr="00000000">
        <w:rPr>
          <w:i w:val="1"/>
          <w:rtl w:val="0"/>
        </w:rPr>
        <w:t xml:space="preserve">International </w:t>
      </w:r>
      <w:r w:rsidDel="00000000" w:rsidR="00000000" w:rsidRPr="00000000">
        <w:rPr>
          <w:i w:val="1"/>
          <w:highlight w:val="white"/>
          <w:rtl w:val="0"/>
        </w:rPr>
        <w:t xml:space="preserve">Standard</w:t>
      </w:r>
      <w:r w:rsidDel="00000000" w:rsidR="00000000" w:rsidRPr="00000000">
        <w:rPr>
          <w:rFonts w:ascii="Arial" w:cs="Arial" w:eastAsia="Arial" w:hAnsi="Arial"/>
          <w:b w:val="1"/>
          <w:i w:val="0"/>
          <w:color w:val="5f6368"/>
          <w:sz w:val="21"/>
          <w:szCs w:val="21"/>
          <w:highlight w:val="white"/>
          <w:rtl w:val="0"/>
        </w:rPr>
        <w:t xml:space="preserve"> </w:t>
      </w:r>
      <w:r w:rsidDel="00000000" w:rsidR="00000000" w:rsidRPr="00000000">
        <w:rPr>
          <w:i w:val="1"/>
          <w:rtl w:val="0"/>
        </w:rPr>
        <w:t xml:space="preserve">Book Number</w:t>
      </w:r>
      <w:r w:rsidDel="00000000" w:rsidR="00000000" w:rsidRPr="00000000">
        <w:rPr>
          <w:rtl w:val="0"/>
        </w:rPr>
        <w:t xml:space="preserve">) el código de libro, título de libro, año de publicación y registro de nuevos libros de una forma fácil y sencilla. </w:t>
      </w:r>
    </w:p>
    <w:p w:rsidR="00000000" w:rsidDel="00000000" w:rsidP="00000000" w:rsidRDefault="00000000" w:rsidRPr="00000000" w14:paraId="0000010E">
      <w:pPr>
        <w:rPr/>
      </w:pPr>
      <w:r w:rsidDel="00000000" w:rsidR="00000000" w:rsidRPr="00000000">
        <w:rPr>
          <w:rtl w:val="0"/>
        </w:rPr>
        <w:t xml:space="preserve">Los usuarios también serán beneficiados ya que les permite revisar la disponibilidad de los libros, utilizando el link que les llevará directo del sistema </w:t>
      </w:r>
      <w:r w:rsidDel="00000000" w:rsidR="00000000" w:rsidRPr="00000000">
        <w:rPr>
          <w:highlight w:val="yellow"/>
          <w:rtl w:val="0"/>
        </w:rPr>
        <w:t xml:space="preserve"> web </w:t>
      </w:r>
      <w:r w:rsidDel="00000000" w:rsidR="00000000" w:rsidRPr="00000000">
        <w:rPr>
          <w:rtl w:val="0"/>
        </w:rPr>
        <w:t xml:space="preserve"> </w:t>
      </w:r>
    </w:p>
    <w:p w:rsidR="00000000" w:rsidDel="00000000" w:rsidP="00000000" w:rsidRDefault="00000000" w:rsidRPr="00000000" w14:paraId="0000010F">
      <w:pPr>
        <w:rPr/>
      </w:pPr>
      <w:r w:rsidDel="00000000" w:rsidR="00000000" w:rsidRPr="00000000">
        <w:rPr>
          <w:rtl w:val="0"/>
        </w:rPr>
        <w:t xml:space="preserve"> de un libro </w:t>
      </w:r>
      <w:sdt>
        <w:sdtPr>
          <w:tag w:val="goog_rdk_3"/>
        </w:sdtPr>
        <w:sdtContent>
          <w:ins w:author="Klever Osorio" w:id="3" w:date="2021-02-04T05:31:39Z">
            <w:r w:rsidDel="00000000" w:rsidR="00000000" w:rsidRPr="00000000">
              <w:rPr>
                <w:rtl w:val="0"/>
              </w:rPr>
              <w:t xml:space="preserve">evitando</w:t>
            </w:r>
          </w:ins>
        </w:sdtContent>
      </w:sdt>
      <w:sdt>
        <w:sdtPr>
          <w:tag w:val="goog_rdk_4"/>
        </w:sdtPr>
        <w:sdtContent>
          <w:del w:author="Klever Osorio" w:id="3" w:date="2021-02-04T05:31:39Z">
            <w:r w:rsidDel="00000000" w:rsidR="00000000" w:rsidRPr="00000000">
              <w:rPr>
                <w:rtl w:val="0"/>
              </w:rPr>
              <w:delText xml:space="preserve">y evitar</w:delText>
            </w:r>
          </w:del>
        </w:sdtContent>
      </w:sdt>
      <w:r w:rsidDel="00000000" w:rsidR="00000000" w:rsidRPr="00000000">
        <w:rPr>
          <w:rtl w:val="0"/>
        </w:rPr>
        <w:t xml:space="preserve"> pérdida de tiempo y dinero</w:t>
      </w:r>
      <w:sdt>
        <w:sdtPr>
          <w:tag w:val="goog_rdk_5"/>
        </w:sdtPr>
        <w:sdtContent>
          <w:del w:author="Klever Osorio" w:id="4" w:date="2021-02-04T05:32:36Z">
            <w:r w:rsidDel="00000000" w:rsidR="00000000" w:rsidRPr="00000000">
              <w:rPr>
                <w:rtl w:val="0"/>
              </w:rPr>
              <w:delText xml:space="preserve"> en </w:delText>
            </w:r>
          </w:del>
        </w:sdtContent>
      </w:sdt>
      <w:sdt>
        <w:sdtPr>
          <w:tag w:val="goog_rdk_6"/>
        </w:sdtPr>
        <w:sdtContent>
          <w:ins w:author="Klever Osorio" w:id="4" w:date="2021-02-04T05:32:36Z">
            <w:sdt>
              <w:sdtPr>
                <w:tag w:val="goog_rdk_7"/>
              </w:sdtPr>
              <w:sdtContent>
                <w:del w:author="Klever Osorio" w:id="4" w:date="2021-02-04T05:32:36Z">
                  <w:r w:rsidDel="00000000" w:rsidR="00000000" w:rsidRPr="00000000">
                    <w:rPr>
                      <w:rtl w:val="0"/>
                    </w:rPr>
                    <w:delText xml:space="preserve">acudir a la</w:delText>
                  </w:r>
                </w:del>
              </w:sdtContent>
            </w:sdt>
          </w:ins>
        </w:sdtContent>
      </w:sdt>
      <w:sdt>
        <w:sdtPr>
          <w:tag w:val="goog_rdk_8"/>
        </w:sdtPr>
        <w:sdtContent>
          <w:del w:author="Klever Osorio" w:id="4" w:date="2021-02-04T05:32:36Z">
            <w:r w:rsidDel="00000000" w:rsidR="00000000" w:rsidRPr="00000000">
              <w:rPr>
                <w:rtl w:val="0"/>
              </w:rPr>
              <w:delText xml:space="preserve">ir a una biblioteca con la incertidumbre de saber si el libro buscado está o no disponible</w:delText>
            </w:r>
          </w:del>
        </w:sdtContent>
      </w:sdt>
      <w:r w:rsidDel="00000000" w:rsidR="00000000" w:rsidRPr="00000000">
        <w:rPr>
          <w:rtl w:val="0"/>
        </w:rPr>
        <w:t xml:space="preserve">.</w:t>
      </w:r>
    </w:p>
    <w:p w:rsidR="00000000" w:rsidDel="00000000" w:rsidP="00000000" w:rsidRDefault="00000000" w:rsidRPr="00000000" w14:paraId="00000110">
      <w:pPr>
        <w:pStyle w:val="Heading2"/>
        <w:rPr/>
      </w:pPr>
      <w:bookmarkStart w:colFirst="0" w:colLast="0" w:name="_heading=h.1ksv4uv" w:id="15"/>
      <w:bookmarkEnd w:id="15"/>
      <w:r w:rsidDel="00000000" w:rsidR="00000000" w:rsidRPr="00000000">
        <w:rPr>
          <w:rtl w:val="0"/>
        </w:rPr>
        <w:t xml:space="preserve">OBJETIVO GENERAL</w:t>
      </w:r>
    </w:p>
    <w:p w:rsidR="00000000" w:rsidDel="00000000" w:rsidP="00000000" w:rsidRDefault="00000000" w:rsidRPr="00000000" w14:paraId="00000111">
      <w:pPr>
        <w:rPr/>
      </w:pPr>
      <w:r w:rsidDel="00000000" w:rsidR="00000000" w:rsidRPr="00000000">
        <w:rPr>
          <w:rtl w:val="0"/>
        </w:rPr>
        <w:t xml:space="preserve">Implementar un sistema</w:t>
      </w:r>
      <w:r w:rsidDel="00000000" w:rsidR="00000000" w:rsidRPr="00000000">
        <w:rPr>
          <w:highlight w:val="yellow"/>
          <w:rtl w:val="0"/>
        </w:rPr>
        <w:t xml:space="preserve"> web</w:t>
      </w:r>
      <w:r w:rsidDel="00000000" w:rsidR="00000000" w:rsidRPr="00000000">
        <w:rPr>
          <w:rtl w:val="0"/>
        </w:rPr>
        <w:t xml:space="preserve"> intuitivo y de fácil manejo para mejorar el gestionamiento de la biblioteca dentro</w:t>
      </w:r>
      <w:r w:rsidDel="00000000" w:rsidR="00000000" w:rsidRPr="00000000">
        <w:rPr>
          <w:highlight w:val="yellow"/>
          <w:rtl w:val="0"/>
        </w:rPr>
        <w:t xml:space="preserve"> del</w:t>
      </w:r>
      <w:r w:rsidDel="00000000" w:rsidR="00000000" w:rsidRPr="00000000">
        <w:rPr>
          <w:rtl w:val="0"/>
        </w:rPr>
        <w:t xml:space="preserve"> INSTITUTO SUPERIOR TECNOLÓGICO VICENTE LEÓN.</w:t>
      </w:r>
    </w:p>
    <w:p w:rsidR="00000000" w:rsidDel="00000000" w:rsidP="00000000" w:rsidRDefault="00000000" w:rsidRPr="00000000" w14:paraId="00000112">
      <w:pPr>
        <w:pStyle w:val="Heading2"/>
        <w:rPr/>
      </w:pPr>
      <w:bookmarkStart w:colFirst="0" w:colLast="0" w:name="_heading=h.44sinio" w:id="16"/>
      <w:bookmarkEnd w:id="16"/>
      <w:r w:rsidDel="00000000" w:rsidR="00000000" w:rsidRPr="00000000">
        <w:rPr>
          <w:rtl w:val="0"/>
        </w:rPr>
        <w:t xml:space="preserve">OBJETIVOS ESPECÍFICOS</w:t>
      </w:r>
    </w:p>
    <w:p w:rsidR="00000000" w:rsidDel="00000000" w:rsidP="00000000" w:rsidRDefault="00000000" w:rsidRPr="00000000" w14:paraId="00000113">
      <w:pPr>
        <w:rPr/>
      </w:pPr>
      <w:r w:rsidDel="00000000" w:rsidR="00000000" w:rsidRPr="00000000">
        <w:rPr>
          <w:rtl w:val="0"/>
        </w:rPr>
        <w:t xml:space="preserve">Analizar de forma profunda las necesidades que se le presenta al administrador a la hora de realizar las actividades.  </w:t>
      </w:r>
    </w:p>
    <w:p w:rsidR="00000000" w:rsidDel="00000000" w:rsidP="00000000" w:rsidRDefault="00000000" w:rsidRPr="00000000" w14:paraId="00000114">
      <w:pPr>
        <w:rPr/>
      </w:pPr>
      <w:r w:rsidDel="00000000" w:rsidR="00000000" w:rsidRPr="00000000">
        <w:rPr>
          <w:rtl w:val="0"/>
        </w:rPr>
        <w:t xml:space="preserve">Desarrollar un </w:t>
      </w:r>
      <w:r w:rsidDel="00000000" w:rsidR="00000000" w:rsidRPr="00000000">
        <w:rPr>
          <w:highlight w:val="yellow"/>
          <w:rtl w:val="0"/>
        </w:rPr>
        <w:t xml:space="preserve">sistema web</w:t>
      </w:r>
      <w:r w:rsidDel="00000000" w:rsidR="00000000" w:rsidRPr="00000000">
        <w:rPr>
          <w:rtl w:val="0"/>
        </w:rPr>
        <w:t xml:space="preserve"> que permita el gestionamiento de la biblioteca del INSTITUTO SUPERIOR TECNOLÓGICO VICENTE LEÓN.</w:t>
      </w:r>
    </w:p>
    <w:p w:rsidR="00000000" w:rsidDel="00000000" w:rsidP="00000000" w:rsidRDefault="00000000" w:rsidRPr="00000000" w14:paraId="00000115">
      <w:pPr>
        <w:rPr>
          <w:highlight w:val="yellow"/>
        </w:rPr>
      </w:pPr>
      <w:r w:rsidDel="00000000" w:rsidR="00000000" w:rsidRPr="00000000">
        <w:rPr>
          <w:rtl w:val="0"/>
        </w:rPr>
        <w:t xml:space="preserve">Seleccionar las herramientas que se utilizaran para el desarrollo del</w:t>
      </w:r>
      <w:r w:rsidDel="00000000" w:rsidR="00000000" w:rsidRPr="00000000">
        <w:rPr>
          <w:highlight w:val="yellow"/>
          <w:rtl w:val="0"/>
        </w:rPr>
        <w:t xml:space="preserve"> sistema web.</w:t>
      </w:r>
    </w:p>
    <w:p w:rsidR="00000000" w:rsidDel="00000000" w:rsidP="00000000" w:rsidRDefault="00000000" w:rsidRPr="00000000" w14:paraId="00000116">
      <w:pPr>
        <w:rPr/>
      </w:pPr>
      <w:r w:rsidDel="00000000" w:rsidR="00000000" w:rsidRPr="00000000">
        <w:rPr>
          <w:rtl w:val="0"/>
        </w:rPr>
        <w:t xml:space="preserve">Desarrollar módulos que permitan gestionar adecuadamente el registro de los libros existentes dentro de la biblioteca.</w:t>
      </w:r>
    </w:p>
    <w:p w:rsidR="00000000" w:rsidDel="00000000" w:rsidP="00000000" w:rsidRDefault="00000000" w:rsidRPr="00000000" w14:paraId="00000117">
      <w:pPr>
        <w:pStyle w:val="Heading2"/>
        <w:ind w:left="708" w:hanging="708"/>
        <w:rPr/>
      </w:pPr>
      <w:bookmarkStart w:colFirst="0" w:colLast="0" w:name="_heading=h.2jxsxqh" w:id="17"/>
      <w:bookmarkEnd w:id="17"/>
      <w:r w:rsidDel="00000000" w:rsidR="00000000" w:rsidRPr="00000000">
        <w:rPr>
          <w:rtl w:val="0"/>
        </w:rPr>
        <w:t xml:space="preserve">ALCANCE</w:t>
      </w:r>
    </w:p>
    <w:p w:rsidR="00000000" w:rsidDel="00000000" w:rsidP="00000000" w:rsidRDefault="00000000" w:rsidRPr="00000000" w14:paraId="00000118">
      <w:pPr>
        <w:rPr/>
      </w:pPr>
      <w:r w:rsidDel="00000000" w:rsidR="00000000" w:rsidRPr="00000000">
        <w:rPr>
          <w:rtl w:val="0"/>
        </w:rPr>
        <w:t xml:space="preserve">Este proyecto está orientado a la implementación de una </w:t>
      </w:r>
      <w:r w:rsidDel="00000000" w:rsidR="00000000" w:rsidRPr="00000000">
        <w:rPr>
          <w:highlight w:val="yellow"/>
          <w:rtl w:val="0"/>
        </w:rPr>
        <w:t xml:space="preserve">aplicación web</w:t>
      </w:r>
      <w:r w:rsidDel="00000000" w:rsidR="00000000" w:rsidRPr="00000000">
        <w:rPr>
          <w:rtl w:val="0"/>
        </w:rPr>
        <w:t xml:space="preserve"> que permita el gestionamiento de la biblioteca, con diferentes funciones que  serán útiles para la administración de la misma, tales como:</w:t>
      </w:r>
    </w:p>
    <w:p w:rsidR="00000000" w:rsidDel="00000000" w:rsidP="00000000" w:rsidRDefault="00000000" w:rsidRPr="00000000" w14:paraId="0000011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y listar información de los libros.</w:t>
      </w:r>
      <w:r w:rsidDel="00000000" w:rsidR="00000000" w:rsidRPr="00000000">
        <w:rPr>
          <w:rtl w:val="0"/>
        </w:rPr>
      </w:r>
    </w:p>
    <w:p w:rsidR="00000000" w:rsidDel="00000000" w:rsidP="00000000" w:rsidRDefault="00000000" w:rsidRPr="00000000" w14:paraId="0000011A">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Gestionar la información de los lectores.</w:t>
      </w:r>
      <w:r w:rsidDel="00000000" w:rsidR="00000000" w:rsidRPr="00000000">
        <w:rPr>
          <w:rtl w:val="0"/>
        </w:rPr>
      </w:r>
    </w:p>
    <w:p w:rsidR="00000000" w:rsidDel="00000000" w:rsidP="00000000" w:rsidRDefault="00000000" w:rsidRPr="00000000" w14:paraId="0000011B">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Realizar la gestión de préstamos de libros.</w:t>
      </w:r>
      <w:r w:rsidDel="00000000" w:rsidR="00000000" w:rsidRPr="00000000">
        <w:rPr>
          <w:rtl w:val="0"/>
        </w:rPr>
      </w:r>
    </w:p>
    <w:p w:rsidR="00000000" w:rsidDel="00000000" w:rsidP="00000000" w:rsidRDefault="00000000" w:rsidRPr="00000000" w14:paraId="0000011C">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Registro de devolución del libro.</w:t>
      </w:r>
      <w:r w:rsidDel="00000000" w:rsidR="00000000" w:rsidRPr="00000000">
        <w:rPr>
          <w:rtl w:val="0"/>
        </w:rPr>
      </w:r>
    </w:p>
    <w:p w:rsidR="00000000" w:rsidDel="00000000" w:rsidP="00000000" w:rsidRDefault="00000000" w:rsidRPr="00000000" w14:paraId="0000011D">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Diferentes opciones de búsqueda como son:  código del libro, ISBN (International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Standard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Book Number), </w:t>
      </w:r>
      <w:r w:rsidDel="00000000" w:rsidR="00000000" w:rsidRPr="00000000">
        <w:rPr>
          <w:rtl w:val="0"/>
        </w:rPr>
        <w:t xml:space="preserve">título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año de publicación, nombre del autor.</w:t>
      </w:r>
      <w:r w:rsidDel="00000000" w:rsidR="00000000" w:rsidRPr="00000000">
        <w:rPr>
          <w:rtl w:val="0"/>
        </w:rPr>
      </w:r>
    </w:p>
    <w:p w:rsidR="00000000" w:rsidDel="00000000" w:rsidP="00000000" w:rsidRDefault="00000000" w:rsidRPr="00000000" w14:paraId="0000011E">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Registro de nuevos administradores del </w:t>
      </w:r>
      <w:r w:rsidDel="00000000" w:rsidR="00000000" w:rsidRPr="00000000">
        <w:rPr>
          <w:highlight w:val="yellow"/>
          <w:rtl w:val="0"/>
        </w:rPr>
        <w:t xml:space="preserve">sistema we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r w:rsidDel="00000000" w:rsidR="00000000" w:rsidRPr="00000000">
        <w:rPr>
          <w:rtl w:val="0"/>
        </w:rPr>
      </w:r>
    </w:p>
    <w:p w:rsidR="00000000" w:rsidDel="00000000" w:rsidP="00000000" w:rsidRDefault="00000000" w:rsidRPr="00000000" w14:paraId="0000011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Visualización del ranking de lectores más frecuentes.</w:t>
      </w:r>
      <w:r w:rsidDel="00000000" w:rsidR="00000000" w:rsidRPr="00000000">
        <w:rPr>
          <w:rtl w:val="0"/>
        </w:rPr>
      </w:r>
    </w:p>
    <w:p w:rsidR="00000000" w:rsidDel="00000000" w:rsidP="00000000" w:rsidRDefault="00000000" w:rsidRPr="00000000" w14:paraId="0000012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Visualización del ranking de libros más solicitados.</w:t>
      </w:r>
      <w:r w:rsidDel="00000000" w:rsidR="00000000" w:rsidRPr="00000000">
        <w:rPr>
          <w:rtl w:val="0"/>
        </w:rPr>
      </w:r>
    </w:p>
    <w:p w:rsidR="00000000" w:rsidDel="00000000" w:rsidP="00000000" w:rsidRDefault="00000000" w:rsidRPr="00000000" w14:paraId="0000012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rFonts w:ascii="Times New Roman" w:cs="Times New Roman" w:eastAsia="Times New Roman" w:hAnsi="Times New Roman"/>
          <w:b w:val="1"/>
          <w:i w:val="0"/>
          <w:smallCaps w:val="0"/>
          <w:strike w:val="0"/>
          <w:color w:val="000000"/>
          <w:sz w:val="24"/>
          <w:szCs w:val="24"/>
          <w:highlight w:val="yellow"/>
          <w:vertAlign w:val="baseline"/>
        </w:rPr>
      </w:pPr>
      <w:r w:rsidDel="00000000" w:rsidR="00000000" w:rsidRPr="00000000">
        <w:rPr>
          <w:highlight w:val="yellow"/>
          <w:rtl w:val="0"/>
        </w:rPr>
        <w:t xml:space="preserve">Visualización de un listado de los libros existentes y disponibles en la biblioteca.</w:t>
      </w:r>
      <w:r w:rsidDel="00000000" w:rsidR="00000000" w:rsidRPr="00000000">
        <w:rPr>
          <w:rtl w:val="0"/>
        </w:rPr>
      </w:r>
    </w:p>
    <w:p w:rsidR="00000000" w:rsidDel="00000000" w:rsidP="00000000" w:rsidRDefault="00000000" w:rsidRPr="00000000" w14:paraId="00000122">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permite el préstamo de un libro disponible a un lector.</w:t>
      </w:r>
    </w:p>
    <w:p w:rsidR="00000000" w:rsidDel="00000000" w:rsidP="00000000" w:rsidRDefault="00000000" w:rsidRPr="00000000" w14:paraId="0000012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 reportes según la fecha de préstamos en un archivo PDF.</w:t>
      </w: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El sistema web no contempla las siguientes características:</w:t>
      </w:r>
    </w:p>
    <w:p w:rsidR="00000000" w:rsidDel="00000000" w:rsidP="00000000" w:rsidRDefault="00000000" w:rsidRPr="00000000" w14:paraId="00000125">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contiene imágenes de portadas de los libros.</w:t>
      </w:r>
    </w:p>
    <w:p w:rsidR="00000000" w:rsidDel="00000000" w:rsidP="00000000" w:rsidRDefault="00000000" w:rsidRPr="00000000" w14:paraId="00000126">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muestra el contenido de cada libro.</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1"/>
        <w:rPr/>
      </w:pPr>
      <w:bookmarkStart w:colFirst="0" w:colLast="0" w:name="_heading=h.z337ya" w:id="18"/>
      <w:bookmarkEnd w:id="18"/>
      <w:r w:rsidDel="00000000" w:rsidR="00000000" w:rsidRPr="00000000">
        <w:rPr>
          <w:rtl w:val="0"/>
        </w:rPr>
        <w:t xml:space="preserve">CAPÍTULO I</w:t>
      </w:r>
    </w:p>
    <w:p w:rsidR="00000000" w:rsidDel="00000000" w:rsidP="00000000" w:rsidRDefault="00000000" w:rsidRPr="00000000" w14:paraId="00000129">
      <w:pPr>
        <w:pStyle w:val="Heading2"/>
        <w:numPr>
          <w:ilvl w:val="1"/>
          <w:numId w:val="17"/>
        </w:numPr>
        <w:ind w:left="576" w:hanging="576"/>
        <w:rPr/>
      </w:pPr>
      <w:bookmarkStart w:colFirst="0" w:colLast="0" w:name="_heading=h.3j2qqm3" w:id="19"/>
      <w:bookmarkEnd w:id="19"/>
      <w:r w:rsidDel="00000000" w:rsidR="00000000" w:rsidRPr="00000000">
        <w:rPr>
          <w:rtl w:val="0"/>
        </w:rPr>
        <w:t xml:space="preserve">ESTADO DE ARTE</w:t>
      </w:r>
    </w:p>
    <w:p w:rsidR="00000000" w:rsidDel="00000000" w:rsidP="00000000" w:rsidRDefault="00000000" w:rsidRPr="00000000" w14:paraId="0000012A">
      <w:pPr>
        <w:pStyle w:val="Heading3"/>
        <w:numPr>
          <w:ilvl w:val="2"/>
          <w:numId w:val="17"/>
        </w:numPr>
        <w:ind w:left="720" w:hanging="720"/>
        <w:rPr/>
      </w:pPr>
      <w:bookmarkStart w:colFirst="0" w:colLast="0" w:name="_heading=h.1y810tw" w:id="20"/>
      <w:bookmarkEnd w:id="20"/>
      <w:r w:rsidDel="00000000" w:rsidR="00000000" w:rsidRPr="00000000">
        <w:rPr>
          <w:rtl w:val="0"/>
        </w:rPr>
        <w:t xml:space="preserve">Introducción a las Bibliotecas.</w:t>
      </w:r>
    </w:p>
    <w:p w:rsidR="00000000" w:rsidDel="00000000" w:rsidP="00000000" w:rsidRDefault="00000000" w:rsidRPr="00000000" w14:paraId="0000012B">
      <w:pPr>
        <w:spacing w:line="360" w:lineRule="auto"/>
        <w:ind w:left="360" w:firstLine="284.00000000000006"/>
        <w:rPr>
          <w:highlight w:val="white"/>
        </w:rPr>
      </w:pPr>
      <w:r w:rsidDel="00000000" w:rsidR="00000000" w:rsidRPr="00000000">
        <w:rPr>
          <w:highlight w:val="white"/>
          <w:rtl w:val="0"/>
        </w:rPr>
        <w:t xml:space="preserve">“</w:t>
      </w:r>
      <w:r w:rsidDel="00000000" w:rsidR="00000000" w:rsidRPr="00000000">
        <w:rPr>
          <w:rtl w:val="0"/>
        </w:rPr>
        <w:t xml:space="preserve">Una biblioteca es un lugar donde podemos encontrar libros o cualquier otro soporte de un texto, donde podemos recurrir para leer, buscar información y estudiar</w:t>
      </w:r>
      <w:r w:rsidDel="00000000" w:rsidR="00000000" w:rsidRPr="00000000">
        <w:rPr>
          <w:b w:val="1"/>
          <w:highlight w:val="white"/>
          <w:rtl w:val="0"/>
        </w:rPr>
        <w:t xml:space="preserve">” </w:t>
      </w:r>
      <w:r w:rsidDel="00000000" w:rsidR="00000000" w:rsidRPr="00000000">
        <w:rPr>
          <w:highlight w:val="white"/>
          <w:rtl w:val="0"/>
        </w:rPr>
        <w:t xml:space="preserve">(Raffino, 2020)</w:t>
      </w:r>
      <w:r w:rsidDel="00000000" w:rsidR="00000000" w:rsidRPr="00000000">
        <w:rPr>
          <w:b w:val="1"/>
          <w:highlight w:val="white"/>
          <w:rtl w:val="0"/>
        </w:rPr>
        <w:t xml:space="preserve">.</w:t>
      </w: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tabs>
          <w:tab w:val="left" w:pos="708"/>
        </w:tabs>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Una biblioteca es un lugar público donde puede ingresar cualquier tipo de persona, además, hay lugares específicos para aquellas personas con discapacidad</w:t>
      </w:r>
      <w:sdt>
        <w:sdtPr>
          <w:tag w:val="goog_rdk_9"/>
        </w:sdtPr>
        <w:sdtContent>
          <w:ins w:author="Klever Osorio" w:id="5" w:date="2021-02-04T05:36:3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 sistema web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usa métricas de Usabilidad??)</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encuentran almacenados varios tipos de libros, revistas, catálogos que están clasificados y ordenados en sus respectivos anaqueles o stock dependiendo su categoría de información y de forma alfabética para </w:t>
      </w:r>
      <w:r w:rsidDel="00000000" w:rsidR="00000000" w:rsidRPr="00000000">
        <w:rPr>
          <w:rtl w:val="0"/>
        </w:rPr>
        <w:t xml:space="preserve">así poder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encontrar de una forma m</w:t>
      </w:r>
      <w:r w:rsidDel="00000000" w:rsidR="00000000" w:rsidRPr="00000000">
        <w:rPr>
          <w:rtl w:val="0"/>
        </w:rPr>
        <w:t xml:space="preserve">ás rápida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tabs>
          <w:tab w:val="left" w:pos="708"/>
        </w:tabs>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Una biblioteca es un lugar tranquilo que disponen de mesas y sillas</w:t>
      </w:r>
      <w:r w:rsidDel="00000000" w:rsidR="00000000" w:rsidRPr="00000000">
        <w:rPr>
          <w:rFonts w:ascii="Times New Roman" w:cs="Times New Roman" w:eastAsia="Times New Roman" w:hAnsi="Times New Roman"/>
          <w:b w:val="0"/>
          <w:i w:val="0"/>
          <w:smallCaps w:val="0"/>
          <w:strike w:val="0"/>
          <w:color w:val="373737"/>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con la finalidad 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ofrecer recursos para trabajos de investigación o estudio, para resolver problemas, satisfacer necesidades de información, </w:t>
      </w:r>
      <w:r w:rsidDel="00000000" w:rsidR="00000000" w:rsidRPr="00000000">
        <w:rPr>
          <w:rtl w:val="0"/>
        </w:rPr>
        <w:t xml:space="preserve">autoaprendizaje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disfrutar de la lectura de una forma tranquila</w:t>
      </w:r>
      <w:r w:rsidDel="00000000" w:rsidR="00000000" w:rsidRPr="00000000">
        <w:rPr>
          <w:rtl w:val="0"/>
        </w:rPr>
        <w:t xml:space="preserve"> </w:t>
      </w:r>
      <w:sdt>
        <w:sdtPr>
          <w:tag w:val="goog_rdk_10"/>
        </w:sdtPr>
        <w:sdtContent>
          <w:ins w:author="Klever Osorio" w:id="6" w:date="2021-02-04T05:37:3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(falta la cita bibliográfica)</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donde </w:t>
      </w:r>
      <w:r w:rsidDel="00000000" w:rsidR="00000000" w:rsidRPr="00000000">
        <w:rPr>
          <w:rtl w:val="0"/>
        </w:rPr>
        <w:t xml:space="preserve">se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guarda silencio y leer en voz baja para no molestar a los demás lectores que se encuentran, los que más </w:t>
      </w:r>
      <w:r w:rsidDel="00000000" w:rsidR="00000000" w:rsidRPr="00000000">
        <w:rPr>
          <w:rtl w:val="0"/>
        </w:rPr>
        <w:t xml:space="preserve">acuden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la biblioteca son los amantes a la lectura, estudiantes e investigadores. La biblioteca </w:t>
      </w:r>
      <w:r w:rsidDel="00000000" w:rsidR="00000000" w:rsidRPr="00000000">
        <w:rPr>
          <w:rtl w:val="0"/>
        </w:rPr>
        <w:t xml:space="preserve">tendrá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una persona capacitada para brindar un buen servicio y facilitar el uso de la información que el usuario le solicite</w:t>
      </w:r>
      <w:sdt>
        <w:sdtPr>
          <w:tag w:val="goog_rdk_11"/>
        </w:sdtPr>
        <w:sdtContent>
          <w:ins w:author="Klever Osorio" w:id="7" w:date="2021-02-04T05:41:2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(redactar en tercera persona)</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 la finalidad de satisfacer la información que gestiona.</w:t>
      </w:r>
    </w:p>
    <w:p w:rsidR="00000000" w:rsidDel="00000000" w:rsidP="00000000" w:rsidRDefault="00000000" w:rsidRPr="00000000" w14:paraId="0000012E">
      <w:pPr>
        <w:pStyle w:val="Heading2"/>
        <w:numPr>
          <w:ilvl w:val="1"/>
          <w:numId w:val="17"/>
        </w:numPr>
        <w:ind w:left="576" w:hanging="576"/>
        <w:rPr/>
      </w:pPr>
      <w:bookmarkStart w:colFirst="0" w:colLast="0" w:name="_heading=h.4i7ojhp" w:id="21"/>
      <w:bookmarkEnd w:id="21"/>
      <w:r w:rsidDel="00000000" w:rsidR="00000000" w:rsidRPr="00000000">
        <w:rPr>
          <w:rtl w:val="0"/>
        </w:rPr>
        <w:t xml:space="preserve">SISTEMAS INFORMÁTICOS</w:t>
      </w:r>
    </w:p>
    <w:p w:rsidR="00000000" w:rsidDel="00000000" w:rsidP="00000000" w:rsidRDefault="00000000" w:rsidRPr="00000000" w14:paraId="0000012F">
      <w:pPr>
        <w:pStyle w:val="Heading3"/>
        <w:numPr>
          <w:ilvl w:val="2"/>
          <w:numId w:val="17"/>
        </w:numPr>
        <w:ind w:left="720" w:hanging="720"/>
        <w:rPr/>
      </w:pPr>
      <w:bookmarkStart w:colFirst="0" w:colLast="0" w:name="_heading=h.2xcytpi" w:id="22"/>
      <w:bookmarkEnd w:id="22"/>
      <w:r w:rsidDel="00000000" w:rsidR="00000000" w:rsidRPr="00000000">
        <w:rPr>
          <w:rtl w:val="0"/>
        </w:rPr>
        <w:t xml:space="preserve">Definición</w:t>
      </w:r>
    </w:p>
    <w:p w:rsidR="00000000" w:rsidDel="00000000" w:rsidP="00000000" w:rsidRDefault="00000000" w:rsidRPr="00000000" w14:paraId="00000130">
      <w:pPr>
        <w:rPr/>
      </w:pPr>
      <w:r w:rsidDel="00000000" w:rsidR="00000000" w:rsidRPr="00000000">
        <w:rPr>
          <w:rtl w:val="0"/>
        </w:rPr>
        <w:t xml:space="preserve">Un sistema informático es un grupo de partes interrelacionadas (hardware, software y recursos humanos), que permite almacenar, procesar y recuperar información, que se basan en el uso de la computación para realizar procesos y operaciones complejas. Los sistemas informáticos son herramientas muy poderosas para la organización de procesos e intercambio de información (EcuRed, 2008).</w:t>
      </w:r>
    </w:p>
    <w:p w:rsidR="00000000" w:rsidDel="00000000" w:rsidP="00000000" w:rsidRDefault="00000000" w:rsidRPr="00000000" w14:paraId="00000131">
      <w:pPr>
        <w:pStyle w:val="Heading3"/>
        <w:numPr>
          <w:ilvl w:val="2"/>
          <w:numId w:val="17"/>
        </w:numPr>
        <w:ind w:left="720" w:hanging="720"/>
        <w:rPr/>
      </w:pPr>
      <w:bookmarkStart w:colFirst="0" w:colLast="0" w:name="_heading=h.1ci93xb" w:id="23"/>
      <w:bookmarkEnd w:id="23"/>
      <w:r w:rsidDel="00000000" w:rsidR="00000000" w:rsidRPr="00000000">
        <w:rPr>
          <w:rtl w:val="0"/>
        </w:rPr>
        <w:t xml:space="preserve">Tipos de sistemas Informáticos</w:t>
      </w:r>
    </w:p>
    <w:p w:rsidR="00000000" w:rsidDel="00000000" w:rsidP="00000000" w:rsidRDefault="00000000" w:rsidRPr="00000000" w14:paraId="00000132">
      <w:pPr>
        <w:rPr/>
      </w:pPr>
      <w:r w:rsidDel="00000000" w:rsidR="00000000" w:rsidRPr="00000000">
        <w:rPr>
          <w:b w:val="1"/>
          <w:rtl w:val="0"/>
        </w:rPr>
        <w:t xml:space="preserve">Sistemas de procesamiento básico de la información:</w:t>
      </w:r>
      <w:r w:rsidDel="00000000" w:rsidR="00000000" w:rsidRPr="00000000">
        <w:rPr>
          <w:rtl w:val="0"/>
        </w:rPr>
        <w:t xml:space="preserve"> Son aquellos sistemas que se limitan a realizar procesos físicos de la información. Las personas encargadas del sistema asumen la responsabilidad de generar esa información. Dentro de este sistema se encuentran:</w:t>
      </w:r>
    </w:p>
    <w:p w:rsidR="00000000" w:rsidDel="00000000" w:rsidP="00000000" w:rsidRDefault="00000000" w:rsidRPr="00000000" w14:paraId="0000013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 de procesamiento de transacciones.</w:t>
      </w:r>
    </w:p>
    <w:p w:rsidR="00000000" w:rsidDel="00000000" w:rsidP="00000000" w:rsidRDefault="00000000" w:rsidRPr="00000000" w14:paraId="0000013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Sistemas de automatización de oficina.</w:t>
      </w:r>
    </w:p>
    <w:p w:rsidR="00000000" w:rsidDel="00000000" w:rsidP="00000000" w:rsidRDefault="00000000" w:rsidRPr="00000000" w14:paraId="00000135">
      <w:pPr>
        <w:rPr/>
      </w:pPr>
      <w:r w:rsidDel="00000000" w:rsidR="00000000" w:rsidRPr="00000000">
        <w:rPr>
          <w:b w:val="1"/>
          <w:rtl w:val="0"/>
        </w:rPr>
        <w:t xml:space="preserve">Sistemas basados en la inteligencia artificial: </w:t>
      </w:r>
      <w:r w:rsidDel="00000000" w:rsidR="00000000" w:rsidRPr="00000000">
        <w:rPr>
          <w:rtl w:val="0"/>
        </w:rPr>
        <w:t xml:space="preserve">La inteligencia artificial abarca muchos campos tales como: la robótica, el reconocimiento facial, reconocimiento de patrones (visuales, auditivos y digitales). Además, busca imitar las capacidades de una persona mediante la implementación de software especializado y las computadoras. Dentro de estos encontramos:</w:t>
      </w:r>
    </w:p>
    <w:p w:rsidR="00000000" w:rsidDel="00000000" w:rsidP="00000000" w:rsidRDefault="00000000" w:rsidRPr="00000000" w14:paraId="0000013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Sistemas de razonamiento basado en casos.</w:t>
      </w:r>
    </w:p>
    <w:p w:rsidR="00000000" w:rsidDel="00000000" w:rsidP="00000000" w:rsidRDefault="00000000" w:rsidRPr="00000000" w14:paraId="0000013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Sistemas de redes neuronales artificiales.</w:t>
      </w:r>
    </w:p>
    <w:p w:rsidR="00000000" w:rsidDel="00000000" w:rsidP="00000000" w:rsidRDefault="00000000" w:rsidRPr="00000000" w14:paraId="0000013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Sistemas basados en algoritmos genéticos.</w:t>
      </w:r>
    </w:p>
    <w:p w:rsidR="00000000" w:rsidDel="00000000" w:rsidP="00000000" w:rsidRDefault="00000000" w:rsidRPr="00000000" w14:paraId="00000139">
      <w:pPr>
        <w:pStyle w:val="Heading2"/>
        <w:numPr>
          <w:ilvl w:val="1"/>
          <w:numId w:val="17"/>
        </w:numPr>
        <w:ind w:left="576" w:hanging="576"/>
        <w:rPr/>
      </w:pPr>
      <w:bookmarkStart w:colFirst="0" w:colLast="0" w:name="_heading=h.3whwml4" w:id="24"/>
      <w:bookmarkEnd w:id="24"/>
      <w:r w:rsidDel="00000000" w:rsidR="00000000" w:rsidRPr="00000000">
        <w:rPr>
          <w:rtl w:val="0"/>
        </w:rPr>
        <w:t xml:space="preserve">SISTEMAS WEB</w:t>
      </w:r>
    </w:p>
    <w:p w:rsidR="00000000" w:rsidDel="00000000" w:rsidP="00000000" w:rsidRDefault="00000000" w:rsidRPr="00000000" w14:paraId="0000013A">
      <w:pPr>
        <w:rPr>
          <w:b w:val="1"/>
        </w:rPr>
      </w:pPr>
      <w:r w:rsidDel="00000000" w:rsidR="00000000" w:rsidRPr="00000000">
        <w:rPr>
          <w:rtl w:val="0"/>
        </w:rPr>
        <w:t xml:space="preserve">“Los "sistemas Web" o también conocido como "aplicaciones Web" son aquellos que están creados e instalados no sobre una plataforma o sistemas operativos ( Windows, Linux)” (Baez, 2012).</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Un Sistema Web es un conjunto de páginas dinámicas las cuales su contenido aún está sin determinar, el objetivo principal de una aplicación web es brindar al usuario la posibilidad de realizar una o varias tareas además de que funciona mediante un navegador y no es necesario instalarlo en la computadora   o algún dispositivo móvil. Las aplicaciones Web se utilizan en Bancos, Instituciones Educativas, Redes Sociales, etc.</w:t>
      </w:r>
    </w:p>
    <w:p w:rsidR="00000000" w:rsidDel="00000000" w:rsidP="00000000" w:rsidRDefault="00000000" w:rsidRPr="00000000" w14:paraId="0000013C">
      <w:pPr>
        <w:rPr/>
      </w:pPr>
      <w:r w:rsidDel="00000000" w:rsidR="00000000" w:rsidRPr="00000000">
        <w:rPr>
          <w:rtl w:val="0"/>
        </w:rPr>
        <w:t xml:space="preserve">Las aplicaciones web en la actualidad son de gran ayuda para todo tipo de empresa y a través de ella podemos interactuar con toda la información de los clientes, es por ello que trabajan con una base de datos en la cual puede modificar, registrar, eliminar, agregar todo tipo de información.</w:t>
      </w:r>
    </w:p>
    <w:p w:rsidR="00000000" w:rsidDel="00000000" w:rsidP="00000000" w:rsidRDefault="00000000" w:rsidRPr="00000000" w14:paraId="0000013D">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Sistema Web</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858929" cy="2733148"/>
            <wp:effectExtent b="0" l="0" r="0" t="0"/>
            <wp:docPr descr="See the source image" id="109" name="image20.png"/>
            <a:graphic>
              <a:graphicData uri="http://schemas.openxmlformats.org/drawingml/2006/picture">
                <pic:pic>
                  <pic:nvPicPr>
                    <pic:cNvPr descr="See the source image" id="0" name="image20.png"/>
                    <pic:cNvPicPr preferRelativeResize="0"/>
                  </pic:nvPicPr>
                  <pic:blipFill>
                    <a:blip r:embed="rId10"/>
                    <a:srcRect b="0" l="0" r="0" t="0"/>
                    <a:stretch>
                      <a:fillRect/>
                    </a:stretch>
                  </pic:blipFill>
                  <pic:spPr>
                    <a:xfrm>
                      <a:off x="0" y="0"/>
                      <a:ext cx="4858929" cy="273314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https://awakebrasil.com.br/wp-content/uploads/2014/07/sistemas-web.png</w:t>
      </w:r>
    </w:p>
    <w:p w:rsidR="00000000" w:rsidDel="00000000" w:rsidP="00000000" w:rsidRDefault="00000000" w:rsidRPr="00000000" w14:paraId="00000140">
      <w:pPr>
        <w:pStyle w:val="Heading2"/>
        <w:numPr>
          <w:ilvl w:val="1"/>
          <w:numId w:val="17"/>
        </w:numPr>
        <w:ind w:left="576" w:hanging="576"/>
        <w:rPr/>
      </w:pPr>
      <w:bookmarkStart w:colFirst="0" w:colLast="0" w:name="_heading=h.qsh70q" w:id="26"/>
      <w:bookmarkEnd w:id="26"/>
      <w:r w:rsidDel="00000000" w:rsidR="00000000" w:rsidRPr="00000000">
        <w:rPr>
          <w:rtl w:val="0"/>
        </w:rPr>
        <w:t xml:space="preserve">ANÁLISIS Y DISEÑO DE SISTEMAS</w:t>
      </w:r>
    </w:p>
    <w:p w:rsidR="00000000" w:rsidDel="00000000" w:rsidP="00000000" w:rsidRDefault="00000000" w:rsidRPr="00000000" w14:paraId="00000141">
      <w:pPr>
        <w:pStyle w:val="Heading3"/>
        <w:numPr>
          <w:ilvl w:val="2"/>
          <w:numId w:val="17"/>
        </w:numPr>
        <w:ind w:left="720" w:hanging="720"/>
        <w:rPr/>
      </w:pPr>
      <w:bookmarkStart w:colFirst="0" w:colLast="0" w:name="_heading=h.3as4poj" w:id="27"/>
      <w:bookmarkEnd w:id="27"/>
      <w:r w:rsidDel="00000000" w:rsidR="00000000" w:rsidRPr="00000000">
        <w:rPr>
          <w:rtl w:val="0"/>
        </w:rPr>
        <w:t xml:space="preserve">Fundamentos de Diseño de Sistemas</w:t>
      </w:r>
    </w:p>
    <w:p w:rsidR="00000000" w:rsidDel="00000000" w:rsidP="00000000" w:rsidRDefault="00000000" w:rsidRPr="00000000" w14:paraId="00000142">
      <w:pPr>
        <w:rPr/>
      </w:pPr>
      <w:r w:rsidDel="00000000" w:rsidR="00000000" w:rsidRPr="00000000">
        <w:rPr>
          <w:rtl w:val="0"/>
        </w:rPr>
        <w:t xml:space="preserve">El diseño de sistemas, se refiere a buscar defectos dentro de una empresa con la intención de encontrar una solución para mejorarla mediante métodos o procesos. Además, es el proceso de planificar, reemplazar o complementar un orden u organización de procesos existentes dentro de la empresa (Eddie Malca, 2013).</w:t>
      </w:r>
    </w:p>
    <w:p w:rsidR="00000000" w:rsidDel="00000000" w:rsidP="00000000" w:rsidRDefault="00000000" w:rsidRPr="00000000" w14:paraId="00000143">
      <w:pPr>
        <w:rPr/>
      </w:pPr>
      <w:r w:rsidDel="00000000" w:rsidR="00000000" w:rsidRPr="00000000">
        <w:rPr>
          <w:rtl w:val="0"/>
        </w:rPr>
        <w:t xml:space="preserve"> Uno de los principales problemas que existe dentro de la biblioteca del INSTITUTO SUPERIOR TECNOLÓGICO “VICENTE LEÓN”, es la falta de organización que genera varios problemas tales como, la pérdida de tiempo al momento de solicitar un libro. </w:t>
      </w:r>
    </w:p>
    <w:p w:rsidR="00000000" w:rsidDel="00000000" w:rsidP="00000000" w:rsidRDefault="00000000" w:rsidRPr="00000000" w14:paraId="00000144">
      <w:pPr>
        <w:pStyle w:val="Heading3"/>
        <w:numPr>
          <w:ilvl w:val="2"/>
          <w:numId w:val="17"/>
        </w:numPr>
        <w:ind w:left="720" w:hanging="720"/>
        <w:rPr/>
      </w:pPr>
      <w:bookmarkStart w:colFirst="0" w:colLast="0" w:name="_heading=h.1pxezwc" w:id="28"/>
      <w:bookmarkEnd w:id="28"/>
      <w:r w:rsidDel="00000000" w:rsidR="00000000" w:rsidRPr="00000000">
        <w:rPr>
          <w:rtl w:val="0"/>
        </w:rPr>
        <w:t xml:space="preserve">Ciclo de vida del desarrollo de software</w:t>
      </w:r>
    </w:p>
    <w:p w:rsidR="00000000" w:rsidDel="00000000" w:rsidP="00000000" w:rsidRDefault="00000000" w:rsidRPr="00000000" w14:paraId="00000145">
      <w:pPr>
        <w:rPr/>
      </w:pPr>
      <w:r w:rsidDel="00000000" w:rsidR="00000000" w:rsidRPr="00000000">
        <w:rPr>
          <w:rtl w:val="0"/>
        </w:rPr>
        <w:t xml:space="preserve">El ciclo de vida de un software son las diferentes etapas que pasa un software para que tenga un funcionamiento correcto.</w:t>
      </w:r>
    </w:p>
    <w:p w:rsidR="00000000" w:rsidDel="00000000" w:rsidP="00000000" w:rsidRDefault="00000000" w:rsidRPr="00000000" w14:paraId="00000146">
      <w:pPr>
        <w:rPr/>
      </w:pPr>
      <w:r w:rsidDel="00000000" w:rsidR="00000000" w:rsidRPr="00000000">
        <w:rPr>
          <w:rtl w:val="0"/>
        </w:rPr>
        <w:t xml:space="preserve">Existen varios modelos de ciclos de vida de un software tales como: modelo en cascada, modelo en espiral, modelo repetitivo, modelo en V, etc. Uno de los ciclos de vida de software más   básico es el modelo en cascada </w:t>
      </w:r>
      <w:r w:rsidDel="00000000" w:rsidR="00000000" w:rsidRPr="00000000">
        <w:rPr>
          <w:b w:val="1"/>
          <w:rtl w:val="0"/>
        </w:rPr>
        <w:t xml:space="preserve">Figura </w:t>
      </w:r>
      <w:r w:rsidDel="00000000" w:rsidR="00000000" w:rsidRPr="00000000">
        <w:rPr>
          <w:b w:val="1"/>
          <w:i w:val="1"/>
          <w:rtl w:val="0"/>
        </w:rPr>
        <w:t xml:space="preserve">3</w:t>
      </w:r>
      <w:r w:rsidDel="00000000" w:rsidR="00000000" w:rsidRPr="00000000">
        <w:rPr>
          <w:rtl w:val="0"/>
        </w:rPr>
        <w:t xml:space="preserve"> que permite la organización del desarrollo de software a través de las siguientes etapas:</w:t>
      </w:r>
    </w:p>
    <w:p w:rsidR="00000000" w:rsidDel="00000000" w:rsidP="00000000" w:rsidRDefault="00000000" w:rsidRPr="00000000" w14:paraId="0000014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Requerimientos. - Se trata de los requisitos de software.</w:t>
      </w:r>
    </w:p>
    <w:p w:rsidR="00000000" w:rsidDel="00000000" w:rsidP="00000000" w:rsidRDefault="00000000" w:rsidRPr="00000000" w14:paraId="0000014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Análisis y Diseño. - Es el desarrollo del diseño o las especificaciones del producto.</w:t>
      </w:r>
    </w:p>
    <w:p w:rsidR="00000000" w:rsidDel="00000000" w:rsidP="00000000" w:rsidRDefault="00000000" w:rsidRPr="00000000" w14:paraId="0000014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Creación de Software. -  Consiste en utilizar los diseños o especificaciones desarrolladas en la etapa de Análisis y Diseño para crear los componentes.  </w:t>
      </w:r>
    </w:p>
    <w:p w:rsidR="00000000" w:rsidDel="00000000" w:rsidP="00000000" w:rsidRDefault="00000000" w:rsidRPr="00000000" w14:paraId="0000014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Prueba de software. - </w:t>
      </w:r>
      <w:r w:rsidDel="00000000" w:rsidR="00000000" w:rsidRPr="00000000">
        <w:rPr>
          <w:rtl w:val="0"/>
        </w:rPr>
        <w:t xml:space="preserve">Consiste en comprobar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que los componentes del sistema cumplan con los requerimientos creados durante la etapa de Análisis y Diseño.</w:t>
      </w:r>
    </w:p>
    <w:p w:rsidR="00000000" w:rsidDel="00000000" w:rsidP="00000000" w:rsidRDefault="00000000" w:rsidRPr="00000000" w14:paraId="0000014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Implementación. - Poner a disposición del producto a los clientes.</w:t>
      </w:r>
    </w:p>
    <w:p w:rsidR="00000000" w:rsidDel="00000000" w:rsidP="00000000" w:rsidRDefault="00000000" w:rsidRPr="00000000" w14:paraId="0000014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Mantenimiento. - Corregir los Problemas del Producto y Realizar Actualizaciones.</w:t>
      </w:r>
    </w:p>
    <w:p w:rsidR="00000000" w:rsidDel="00000000" w:rsidP="00000000" w:rsidRDefault="00000000" w:rsidRPr="00000000" w14:paraId="0000014D">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Modelo Cascada</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905250" cy="2603500"/>
            <wp:effectExtent b="0" l="0" r="0" t="0"/>
            <wp:docPr descr="See the source image" id="112" name="image43.jpg"/>
            <a:graphic>
              <a:graphicData uri="http://schemas.openxmlformats.org/drawingml/2006/picture">
                <pic:pic>
                  <pic:nvPicPr>
                    <pic:cNvPr descr="See the source image" id="0" name="image43.jpg"/>
                    <pic:cNvPicPr preferRelativeResize="0"/>
                  </pic:nvPicPr>
                  <pic:blipFill>
                    <a:blip r:embed="rId11"/>
                    <a:srcRect b="0" l="0" r="0" t="0"/>
                    <a:stretch>
                      <a:fillRect/>
                    </a:stretch>
                  </pic:blipFill>
                  <pic:spPr>
                    <a:xfrm>
                      <a:off x="0" y="0"/>
                      <a:ext cx="39052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https://www.synopsys.com/blogs/software-security/wp-content/uploads/2017/03/waterfall-small.jpg </w:t>
      </w:r>
    </w:p>
    <w:p w:rsidR="00000000" w:rsidDel="00000000" w:rsidP="00000000" w:rsidRDefault="00000000" w:rsidRPr="00000000" w14:paraId="00000150">
      <w:pPr>
        <w:pStyle w:val="Heading3"/>
        <w:numPr>
          <w:ilvl w:val="2"/>
          <w:numId w:val="17"/>
        </w:numPr>
        <w:ind w:left="720" w:hanging="720"/>
        <w:rPr/>
      </w:pPr>
      <w:bookmarkStart w:colFirst="0" w:colLast="0" w:name="_heading=h.2p2csry" w:id="30"/>
      <w:bookmarkEnd w:id="30"/>
      <w:r w:rsidDel="00000000" w:rsidR="00000000" w:rsidRPr="00000000">
        <w:rPr>
          <w:rtl w:val="0"/>
        </w:rPr>
        <w:t xml:space="preserve">Herramientas de Análisis y Diseño de Sistemas </w:t>
      </w:r>
    </w:p>
    <w:p w:rsidR="00000000" w:rsidDel="00000000" w:rsidP="00000000" w:rsidRDefault="00000000" w:rsidRPr="00000000" w14:paraId="00000151">
      <w:pPr>
        <w:pStyle w:val="Heading4"/>
        <w:numPr>
          <w:ilvl w:val="3"/>
          <w:numId w:val="17"/>
        </w:numPr>
        <w:ind w:left="864" w:hanging="864"/>
        <w:rPr/>
      </w:pPr>
      <w:bookmarkStart w:colFirst="0" w:colLast="0" w:name="_heading=h.147n2zr" w:id="31"/>
      <w:bookmarkEnd w:id="31"/>
      <w:r w:rsidDel="00000000" w:rsidR="00000000" w:rsidRPr="00000000">
        <w:rPr>
          <w:rtl w:val="0"/>
        </w:rPr>
        <w:t xml:space="preserve">Diagramas de flujo</w:t>
      </w:r>
    </w:p>
    <w:p w:rsidR="00000000" w:rsidDel="00000000" w:rsidP="00000000" w:rsidRDefault="00000000" w:rsidRPr="00000000" w14:paraId="00000152">
      <w:pPr>
        <w:rPr/>
      </w:pPr>
      <w:r w:rsidDel="00000000" w:rsidR="00000000" w:rsidRPr="00000000">
        <w:rPr>
          <w:rtl w:val="0"/>
        </w:rPr>
        <w:t xml:space="preserve">Los diagramas de flujo son representaciones gráficas de procesos o rutinas que realiza un empleado dentro de una empresa. La representación gráfica de estos diagramas constan con una serie de símbolos estándar </w:t>
      </w:r>
      <w:r w:rsidDel="00000000" w:rsidR="00000000" w:rsidRPr="00000000">
        <w:rPr>
          <w:b w:val="1"/>
          <w:rtl w:val="0"/>
        </w:rPr>
        <w:t xml:space="preserve">Figura 4</w:t>
      </w:r>
      <w:r w:rsidDel="00000000" w:rsidR="00000000" w:rsidRPr="00000000">
        <w:rPr>
          <w:rtl w:val="0"/>
        </w:rPr>
        <w:t xml:space="preserve"> que representan cada paso, además, pueden ser gráficas de diferentes formas o modelos:</w:t>
      </w:r>
    </w:p>
    <w:p w:rsidR="00000000" w:rsidDel="00000000" w:rsidP="00000000" w:rsidRDefault="00000000" w:rsidRPr="00000000" w14:paraId="00000153">
      <w:pPr>
        <w:rPr/>
      </w:pPr>
      <w:r w:rsidDel="00000000" w:rsidR="00000000" w:rsidRPr="00000000">
        <w:rPr>
          <w:b w:val="1"/>
          <w:rtl w:val="0"/>
        </w:rPr>
        <w:t xml:space="preserve">Horizontal. – </w:t>
      </w:r>
      <w:r w:rsidDel="00000000" w:rsidR="00000000" w:rsidRPr="00000000">
        <w:rPr>
          <w:rtl w:val="0"/>
        </w:rPr>
        <w:t xml:space="preserve">Se lo grafica de derecha a izquierda según el orden de los procesos.</w:t>
      </w:r>
    </w:p>
    <w:p w:rsidR="00000000" w:rsidDel="00000000" w:rsidP="00000000" w:rsidRDefault="00000000" w:rsidRPr="00000000" w14:paraId="00000154">
      <w:pPr>
        <w:rPr/>
      </w:pPr>
      <w:r w:rsidDel="00000000" w:rsidR="00000000" w:rsidRPr="00000000">
        <w:rPr>
          <w:b w:val="1"/>
          <w:rtl w:val="0"/>
        </w:rPr>
        <w:t xml:space="preserve">Vertical. – </w:t>
      </w:r>
      <w:r w:rsidDel="00000000" w:rsidR="00000000" w:rsidRPr="00000000">
        <w:rPr>
          <w:rtl w:val="0"/>
        </w:rPr>
        <w:t xml:space="preserve">Se lo grafica de arriba hacia abajo como una lista ordenada. </w:t>
      </w:r>
    </w:p>
    <w:p w:rsidR="00000000" w:rsidDel="00000000" w:rsidP="00000000" w:rsidRDefault="00000000" w:rsidRPr="00000000" w14:paraId="00000155">
      <w:pPr>
        <w:rPr/>
      </w:pPr>
      <w:r w:rsidDel="00000000" w:rsidR="00000000" w:rsidRPr="00000000">
        <w:rPr>
          <w:b w:val="1"/>
          <w:rtl w:val="0"/>
        </w:rPr>
        <w:t xml:space="preserve">Panorámica. – </w:t>
      </w:r>
      <w:r w:rsidDel="00000000" w:rsidR="00000000" w:rsidRPr="00000000">
        <w:rPr>
          <w:rtl w:val="0"/>
        </w:rPr>
        <w:t xml:space="preserve">Es el uso del modelo vertical y horizontal detallando todos los procesos en una hoja (ConceptoDe, n.d.).  </w:t>
      </w:r>
    </w:p>
    <w:p w:rsidR="00000000" w:rsidDel="00000000" w:rsidP="00000000" w:rsidRDefault="00000000" w:rsidRPr="00000000" w14:paraId="00000156">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4</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Símbolos Estándar</w:t>
      </w:r>
    </w:p>
    <w:p w:rsidR="00000000" w:rsidDel="00000000" w:rsidP="00000000" w:rsidRDefault="00000000" w:rsidRPr="00000000" w14:paraId="00000157">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3082355" cy="2892671"/>
            <wp:effectExtent b="0" l="0" r="0" t="0"/>
            <wp:docPr descr="See the source image" id="111" name="image29.png"/>
            <a:graphic>
              <a:graphicData uri="http://schemas.openxmlformats.org/drawingml/2006/picture">
                <pic:pic>
                  <pic:nvPicPr>
                    <pic:cNvPr descr="See the source image" id="0" name="image29.png"/>
                    <pic:cNvPicPr preferRelativeResize="0"/>
                  </pic:nvPicPr>
                  <pic:blipFill>
                    <a:blip r:embed="rId12"/>
                    <a:srcRect b="0" l="0" r="0" t="0"/>
                    <a:stretch>
                      <a:fillRect/>
                    </a:stretch>
                  </pic:blipFill>
                  <pic:spPr>
                    <a:xfrm>
                      <a:off x="0" y="0"/>
                      <a:ext cx="3082355" cy="289267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https://jorge613.files.wordpress.com/2012/09/simbologia.png  </w:t>
      </w:r>
    </w:p>
    <w:p w:rsidR="00000000" w:rsidDel="00000000" w:rsidP="00000000" w:rsidRDefault="00000000" w:rsidRPr="00000000" w14:paraId="00000159">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5</w:t>
        <w:br w:type="textWrapp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Diagrama De Flujo</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672190" cy="2318574"/>
            <wp:effectExtent b="0" l="0" r="0" t="0"/>
            <wp:docPr descr="diagrama de flujo - compra de zapatos" id="114" name="image34.png"/>
            <a:graphic>
              <a:graphicData uri="http://schemas.openxmlformats.org/drawingml/2006/picture">
                <pic:pic>
                  <pic:nvPicPr>
                    <pic:cNvPr descr="diagrama de flujo - compra de zapatos" id="0" name="image34.png"/>
                    <pic:cNvPicPr preferRelativeResize="0"/>
                  </pic:nvPicPr>
                  <pic:blipFill>
                    <a:blip r:embed="rId13"/>
                    <a:srcRect b="0" l="0" r="0" t="0"/>
                    <a:stretch>
                      <a:fillRect/>
                    </a:stretch>
                  </pic:blipFill>
                  <pic:spPr>
                    <a:xfrm>
                      <a:off x="0" y="0"/>
                      <a:ext cx="4672190" cy="2318574"/>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https://concepto.de/wp-content/uploads/2018/02/diagrama-flujo-zapatos-min-e1518707863582.png</w:t>
      </w:r>
    </w:p>
    <w:p w:rsidR="00000000" w:rsidDel="00000000" w:rsidP="00000000" w:rsidRDefault="00000000" w:rsidRPr="00000000" w14:paraId="0000015C">
      <w:pPr>
        <w:pStyle w:val="Heading2"/>
        <w:numPr>
          <w:ilvl w:val="1"/>
          <w:numId w:val="17"/>
        </w:numPr>
        <w:ind w:left="576" w:hanging="576"/>
        <w:rPr/>
      </w:pPr>
      <w:bookmarkStart w:colFirst="0" w:colLast="0" w:name="_heading=h.ihv636" w:id="34"/>
      <w:bookmarkEnd w:id="34"/>
      <w:r w:rsidDel="00000000" w:rsidR="00000000" w:rsidRPr="00000000">
        <w:rPr>
          <w:rtl w:val="0"/>
        </w:rPr>
        <w:t xml:space="preserve">LENGUAJES DE PROGRAMACIÓN</w:t>
      </w:r>
    </w:p>
    <w:p w:rsidR="00000000" w:rsidDel="00000000" w:rsidP="00000000" w:rsidRDefault="00000000" w:rsidRPr="00000000" w14:paraId="0000015D">
      <w:pPr>
        <w:rPr>
          <w:highlight w:val="white"/>
        </w:rPr>
      </w:pPr>
      <w:r w:rsidDel="00000000" w:rsidR="00000000" w:rsidRPr="00000000">
        <w:rPr>
          <w:highlight w:val="white"/>
          <w:rtl w:val="0"/>
        </w:rPr>
        <w:t xml:space="preserve">Los lenguajes de programación son lenguajes diseñados de una forma específica con una serie instrucciones o procesos que entiende un ordenador o computadora. Estos lenguajes se encuentran en constante evolución,están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(Florido, 2020). </w:t>
      </w:r>
    </w:p>
    <w:p w:rsidR="00000000" w:rsidDel="00000000" w:rsidP="00000000" w:rsidRDefault="00000000" w:rsidRPr="00000000" w14:paraId="0000015E">
      <w:pPr>
        <w:pStyle w:val="Heading3"/>
        <w:numPr>
          <w:ilvl w:val="2"/>
          <w:numId w:val="17"/>
        </w:numPr>
        <w:ind w:left="720" w:hanging="720"/>
        <w:rPr>
          <w:highlight w:val="white"/>
        </w:rPr>
      </w:pPr>
      <w:bookmarkStart w:colFirst="0" w:colLast="0" w:name="_heading=h.32hioqz" w:id="35"/>
      <w:bookmarkEnd w:id="35"/>
      <w:r w:rsidDel="00000000" w:rsidR="00000000" w:rsidRPr="00000000">
        <w:rPr>
          <w:highlight w:val="white"/>
          <w:rtl w:val="0"/>
        </w:rPr>
        <w:t xml:space="preserve">Tipos de Lenguajes de Programación</w:t>
      </w:r>
    </w:p>
    <w:p w:rsidR="00000000" w:rsidDel="00000000" w:rsidP="00000000" w:rsidRDefault="00000000" w:rsidRPr="00000000" w14:paraId="0000015F">
      <w:pPr>
        <w:rPr/>
      </w:pPr>
      <w:r w:rsidDel="00000000" w:rsidR="00000000" w:rsidRPr="00000000">
        <w:rPr>
          <w:rtl w:val="0"/>
        </w:rPr>
        <w:t xml:space="preserve">En la actualidad existen 2 tipos de lenguajes de programación:</w:t>
      </w:r>
    </w:p>
    <w:p w:rsidR="00000000" w:rsidDel="00000000" w:rsidP="00000000" w:rsidRDefault="00000000" w:rsidRPr="00000000" w14:paraId="00000160">
      <w:pPr>
        <w:rPr/>
      </w:pPr>
      <w:r w:rsidDel="00000000" w:rsidR="00000000" w:rsidRPr="00000000">
        <w:rPr>
          <w:b w:val="1"/>
          <w:rtl w:val="0"/>
        </w:rPr>
        <w:t xml:space="preserve">Lenguajes de bajo nivel. – </w:t>
      </w:r>
      <w:r w:rsidDel="00000000" w:rsidR="00000000" w:rsidRPr="00000000">
        <w:rPr>
          <w:rtl w:val="0"/>
        </w:rPr>
        <w:t xml:space="preserve"> Estos lenguajes están orientados a las máquinas, depende mucho de la capacidad de la misma, además son más fáciles de utilizar. Dentro de estos lenguajes necesita el programador conocer  la máquina, estos lenguajes se dividen:</w:t>
      </w:r>
    </w:p>
    <w:p w:rsidR="00000000" w:rsidDel="00000000" w:rsidP="00000000" w:rsidRDefault="00000000" w:rsidRPr="00000000" w14:paraId="00000161">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Lenguaje </w:t>
      </w:r>
      <w:r w:rsidDel="00000000" w:rsidR="00000000" w:rsidRPr="00000000">
        <w:rPr>
          <w:b w:val="1"/>
          <w:rtl w:val="0"/>
        </w:rPr>
        <w:t xml:space="preserve">Máquina</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Este lenguaje de programación está formado por la utilización de números binarios es decir 0 y 1 para poder comunicarse con una computadora</w:t>
      </w:r>
      <w:sdt>
        <w:sdtPr>
          <w:tag w:val="goog_rdk_12"/>
        </w:sdtPr>
        <w:sdtContent>
          <w:ins w:author="Klever Osorio" w:id="8" w:date="2021-02-04T05:49:0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agregar la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bibliográfica)</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r:id="rId14">
        <w:r w:rsidDel="00000000" w:rsidR="00000000" w:rsidRPr="00000000">
          <w:rPr>
            <w:color w:val="1155cc"/>
            <w:u w:val="single"/>
            <w:rtl w:val="0"/>
          </w:rPr>
          <w:t xml:space="preserve">¿Qué es un lenguaje de programación y qué tipos existen? (rockcontent.com)</w:t>
        </w:r>
      </w:hyperlink>
      <w:r w:rsidDel="00000000" w:rsidR="00000000" w:rsidRPr="00000000">
        <w:rPr>
          <w:rtl w:val="0"/>
        </w:rPr>
      </w:r>
    </w:p>
    <w:p w:rsidR="00000000" w:rsidDel="00000000" w:rsidP="00000000" w:rsidRDefault="00000000" w:rsidRPr="00000000" w14:paraId="00000162">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Lenguaje Ensamblador.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Este lenguaje sustituye al lenguaje máquina, </w:t>
      </w:r>
      <w:r w:rsidDel="00000000" w:rsidR="00000000" w:rsidRPr="00000000">
        <w:rPr>
          <w:rtl w:val="0"/>
        </w:rPr>
        <w:t xml:space="preserve">está</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escrito en un idioma que </w:t>
      </w:r>
      <w:r w:rsidDel="00000000" w:rsidR="00000000" w:rsidRPr="00000000">
        <w:rPr>
          <w:rtl w:val="0"/>
        </w:rPr>
        <w:t xml:space="preserve">entiende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 programador y es tratado por un programa ensamblador para poderlo transformarlo en un lenguaje que entienda la máquina</w:t>
      </w:r>
      <w:sdt>
        <w:sdtPr>
          <w:tag w:val="goog_rdk_13"/>
        </w:sdtPr>
        <w:sdtContent>
          <w:ins w:author="Klever Osorio" w:id="9" w:date="2021-02-04T05:49:2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(agregar la ci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 bibliográfica y mejorar la redacción)</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63">
      <w:pPr>
        <w:rPr/>
      </w:pPr>
      <w:r w:rsidDel="00000000" w:rsidR="00000000" w:rsidRPr="00000000">
        <w:rPr>
          <w:b w:val="1"/>
          <w:rtl w:val="0"/>
        </w:rPr>
        <w:t xml:space="preserve">Lenguajes de alto nivel. – </w:t>
      </w:r>
      <w:r w:rsidDel="00000000" w:rsidR="00000000" w:rsidRPr="00000000">
        <w:rPr>
          <w:rtl w:val="0"/>
        </w:rPr>
        <w:t xml:space="preserve">Estos lenguajes de programación son muy fáciles  aprendizaje, ya que usan palabras o comandos en un lenguaje que pueda entender el programador, </w:t>
      </w:r>
      <w:r w:rsidDel="00000000" w:rsidR="00000000" w:rsidRPr="00000000">
        <w:rPr>
          <w:rtl w:val="0"/>
        </w:rPr>
        <w:t xml:space="preserve">para </w:t>
      </w:r>
      <w:r w:rsidDel="00000000" w:rsidR="00000000" w:rsidRPr="00000000">
        <w:rPr>
          <w:rtl w:val="0"/>
        </w:rPr>
        <w:t xml:space="preserve">ejecutar la programación se traduce al lenguaje máquina con la utilización de traductores y compiladores</w:t>
      </w:r>
      <w:sdt>
        <w:sdtPr>
          <w:tag w:val="goog_rdk_14"/>
        </w:sdtPr>
        <w:sdtContent>
          <w:ins w:author="Klever Osorio" w:id="10" w:date="2021-02-04T05:50:34Z">
            <w:r w:rsidDel="00000000" w:rsidR="00000000" w:rsidRPr="00000000">
              <w:rPr>
                <w:rtl w:val="0"/>
              </w:rPr>
              <w:t xml:space="preserve"> (agregar la cita bibliográfica mejorar la redacción)</w:t>
            </w:r>
          </w:ins>
        </w:sdtContent>
      </w:sdt>
      <w:r w:rsidDel="00000000" w:rsidR="00000000" w:rsidRPr="00000000">
        <w:rPr>
          <w:rtl w:val="0"/>
        </w:rPr>
        <w:t xml:space="preserve">:</w:t>
      </w:r>
    </w:p>
    <w:p w:rsidR="00000000" w:rsidDel="00000000" w:rsidP="00000000" w:rsidRDefault="00000000" w:rsidRPr="00000000" w14:paraId="00000164">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480" w:lineRule="auto"/>
        <w:ind w:left="1288"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Traductor.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Traduce los programas escritos en un lenguaje de programación a lenguaje máquina para ejecutar</w:t>
      </w:r>
      <w:r w:rsidDel="00000000" w:rsidR="00000000" w:rsidRPr="00000000">
        <w:rPr>
          <w:rtl w:val="0"/>
        </w:rPr>
        <w:t xml:space="preserve">lo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5">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60" w:before="0" w:line="480" w:lineRule="auto"/>
        <w:ind w:left="1288"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Compilador.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Permite traducir todo el programa una vez, esto genera que el programa se ejecute más rápido.</w:t>
      </w:r>
      <w:r w:rsidDel="00000000" w:rsidR="00000000" w:rsidRPr="00000000">
        <w:rPr>
          <w:rtl w:val="0"/>
        </w:rPr>
      </w:r>
    </w:p>
    <w:p w:rsidR="00000000" w:rsidDel="00000000" w:rsidP="00000000" w:rsidRDefault="00000000" w:rsidRPr="00000000" w14:paraId="00000166">
      <w:pPr>
        <w:pStyle w:val="Heading2"/>
        <w:numPr>
          <w:ilvl w:val="1"/>
          <w:numId w:val="17"/>
        </w:numPr>
        <w:ind w:left="576" w:hanging="576"/>
        <w:rPr/>
      </w:pPr>
      <w:bookmarkStart w:colFirst="0" w:colLast="0" w:name="_heading=h.41mghml" w:id="36"/>
      <w:bookmarkEnd w:id="36"/>
      <w:r w:rsidDel="00000000" w:rsidR="00000000" w:rsidRPr="00000000">
        <w:rPr>
          <w:rtl w:val="0"/>
        </w:rPr>
        <w:t xml:space="preserve">FRAMEWORK DE DESARROLLO WEB</w:t>
      </w:r>
    </w:p>
    <w:p w:rsidR="00000000" w:rsidDel="00000000" w:rsidP="00000000" w:rsidRDefault="00000000" w:rsidRPr="00000000" w14:paraId="00000167">
      <w:pPr>
        <w:rPr/>
      </w:pPr>
      <w:bookmarkStart w:colFirst="0" w:colLast="0" w:name="_heading=h.2grqrue" w:id="37"/>
      <w:bookmarkEnd w:id="37"/>
      <w:r w:rsidDel="00000000" w:rsidR="00000000" w:rsidRPr="00000000">
        <w:rPr>
          <w:rtl w:val="0"/>
        </w:rPr>
        <w:t xml:space="preserve"> Un Framework es un entorno o marco de trabajo, con una serie de clases, funciones y estructuras de directorios para mejorar el código y fomentar buenas prácticas al momento de desarrollar un proyecto. Los objetivos de un Framework son:</w:t>
      </w:r>
    </w:p>
    <w:p w:rsidR="00000000" w:rsidDel="00000000" w:rsidP="00000000" w:rsidRDefault="00000000" w:rsidRPr="00000000" w14:paraId="0000016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Evitar tareas repetitivas.</w:t>
      </w:r>
    </w:p>
    <w:p w:rsidR="00000000" w:rsidDel="00000000" w:rsidP="00000000" w:rsidRDefault="00000000" w:rsidRPr="00000000" w14:paraId="0000016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Aumentar la productividad.</w:t>
      </w:r>
    </w:p>
    <w:p w:rsidR="00000000" w:rsidDel="00000000" w:rsidP="00000000" w:rsidRDefault="00000000" w:rsidRPr="00000000" w14:paraId="0000016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Favorece al trabajo en equipo.</w:t>
      </w:r>
    </w:p>
    <w:p w:rsidR="00000000" w:rsidDel="00000000" w:rsidP="00000000" w:rsidRDefault="00000000" w:rsidRPr="00000000" w14:paraId="0000016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nfund</w:t>
      </w:r>
      <w:r w:rsidDel="00000000" w:rsidR="00000000" w:rsidRPr="00000000">
        <w:rPr>
          <w:rtl w:val="0"/>
        </w:rPr>
        <w:t xml:space="preserve">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buenas </w:t>
      </w:r>
      <w:r w:rsidDel="00000000" w:rsidR="00000000" w:rsidRPr="00000000">
        <w:rPr>
          <w:rtl w:val="0"/>
        </w:rPr>
        <w:t xml:space="preserve">prácticas de programación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Existen una gran variedad  Framework para desarrollar aplicaciones web  que permite ayudar  a la organización con el grupo de trabajo y el control del código, además, garantiza la mayor productividad del desarrollo de la aplicación y minimiza los errores  . </w:t>
      </w:r>
      <w:sdt>
        <w:sdtPr>
          <w:tag w:val="goog_rdk_15"/>
        </w:sdtPr>
        <w:sdtContent>
          <w:ins w:author="Klever Osorio" w:id="11" w:date="2021-02-04T06:00:23Z">
            <w:r w:rsidDel="00000000" w:rsidR="00000000" w:rsidRPr="00000000">
              <w:rPr>
                <w:rtl w:val="0"/>
              </w:rPr>
              <w:t xml:space="preserve"> (agregar cita)</w:t>
            </w:r>
          </w:ins>
        </w:sdtContent>
      </w:sdt>
      <w:hyperlink r:id="rId15">
        <w:r w:rsidDel="00000000" w:rsidR="00000000" w:rsidRPr="00000000">
          <w:rPr>
            <w:color w:val="1155cc"/>
            <w:u w:val="single"/>
            <w:rtl w:val="0"/>
          </w:rPr>
          <w:t xml:space="preserve">¿Qué es un Framework y para que sirve? - Neo Wiki | NeoAttack</w:t>
        </w:r>
      </w:hyperlink>
      <w:r w:rsidDel="00000000" w:rsidR="00000000" w:rsidRPr="00000000">
        <w:rPr>
          <w:rtl w:val="0"/>
        </w:rPr>
      </w:r>
    </w:p>
    <w:p w:rsidR="00000000" w:rsidDel="00000000" w:rsidP="00000000" w:rsidRDefault="00000000" w:rsidRPr="00000000" w14:paraId="0000016D">
      <w:pPr>
        <w:pStyle w:val="Heading3"/>
        <w:numPr>
          <w:ilvl w:val="2"/>
          <w:numId w:val="17"/>
        </w:numPr>
        <w:ind w:left="720" w:hanging="720"/>
        <w:rPr/>
      </w:pPr>
      <w:bookmarkStart w:colFirst="0" w:colLast="0" w:name="_heading=h.vx1227" w:id="38"/>
      <w:bookmarkEnd w:id="38"/>
      <w:r w:rsidDel="00000000" w:rsidR="00000000" w:rsidRPr="00000000">
        <w:rPr>
          <w:rtl w:val="0"/>
        </w:rPr>
        <w:t xml:space="preserve">Symfony </w:t>
      </w:r>
    </w:p>
    <w:p w:rsidR="00000000" w:rsidDel="00000000" w:rsidP="00000000" w:rsidRDefault="00000000" w:rsidRPr="00000000" w14:paraId="0000016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6</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 Symfony</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18152" cy="2178496"/>
            <wp:effectExtent b="0" l="0" r="0" t="0"/>
            <wp:docPr descr="Symfony, High Performance PHP Framework for Web Development" id="113" name="image24.png"/>
            <a:graphic>
              <a:graphicData uri="http://schemas.openxmlformats.org/drawingml/2006/picture">
                <pic:pic>
                  <pic:nvPicPr>
                    <pic:cNvPr descr="Symfony, High Performance PHP Framework for Web Development" id="0" name="image24.png"/>
                    <pic:cNvPicPr preferRelativeResize="0"/>
                  </pic:nvPicPr>
                  <pic:blipFill>
                    <a:blip r:embed="rId16"/>
                    <a:srcRect b="0" l="9321" r="12564" t="3881"/>
                    <a:stretch>
                      <a:fillRect/>
                    </a:stretch>
                  </pic:blipFill>
                  <pic:spPr>
                    <a:xfrm>
                      <a:off x="0" y="0"/>
                      <a:ext cx="3318152" cy="217849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symfony.png (1500×800)</w:t>
      </w:r>
    </w:p>
    <w:p w:rsidR="00000000" w:rsidDel="00000000" w:rsidP="00000000" w:rsidRDefault="00000000" w:rsidRPr="00000000" w14:paraId="00000171">
      <w:pPr>
        <w:rPr/>
      </w:pPr>
      <w:r w:rsidDel="00000000" w:rsidR="00000000" w:rsidRPr="00000000">
        <w:rPr>
          <w:rtl w:val="0"/>
        </w:rPr>
        <w:t xml:space="preserve">Es el framework más utilizado por empresas digitales y preferido por varios programadores web, además aporta una estructura MVC (Modelo Vista Controlador), está compuesto por numerosos componentes reutilizables</w:t>
      </w:r>
      <w:sdt>
        <w:sdtPr>
          <w:tag w:val="goog_rdk_16"/>
        </w:sdtPr>
        <w:sdtContent>
          <w:ins w:author="Klever Osorio" w:id="12" w:date="2021-02-04T06:00:51Z">
            <w:r w:rsidDel="00000000" w:rsidR="00000000" w:rsidRPr="00000000">
              <w:rPr>
                <w:rtl w:val="0"/>
              </w:rPr>
              <w:t xml:space="preserve"> (citar)</w:t>
            </w:r>
          </w:ins>
        </w:sdtContent>
      </w:sdt>
      <w:r w:rsidDel="00000000" w:rsidR="00000000" w:rsidRPr="00000000">
        <w:rPr>
          <w:rtl w:val="0"/>
        </w:rPr>
        <w:t xml:space="preserve"> </w:t>
      </w:r>
      <w:hyperlink r:id="rId17">
        <w:r w:rsidDel="00000000" w:rsidR="00000000" w:rsidRPr="00000000">
          <w:rPr>
            <w:color w:val="1155cc"/>
            <w:u w:val="single"/>
            <w:rtl w:val="0"/>
          </w:rPr>
          <w:t xml:space="preserve">Los mejores frameworks webs para tu negocio online | WAM (wearemarketing.com)</w:t>
        </w:r>
      </w:hyperlink>
      <w:r w:rsidDel="00000000" w:rsidR="00000000" w:rsidRPr="00000000">
        <w:rPr>
          <w:rtl w:val="0"/>
        </w:rPr>
        <w:t xml:space="preserve">.</w:t>
      </w:r>
    </w:p>
    <w:p w:rsidR="00000000" w:rsidDel="00000000" w:rsidP="00000000" w:rsidRDefault="00000000" w:rsidRPr="00000000" w14:paraId="00000172">
      <w:pPr>
        <w:rPr>
          <w:b w:val="1"/>
        </w:rPr>
      </w:pPr>
      <w:r w:rsidDel="00000000" w:rsidR="00000000" w:rsidRPr="00000000">
        <w:rPr>
          <w:b w:val="1"/>
          <w:rtl w:val="0"/>
        </w:rPr>
        <w:t xml:space="preserve">Características:</w:t>
      </w:r>
    </w:p>
    <w:p w:rsidR="00000000" w:rsidDel="00000000" w:rsidP="00000000" w:rsidRDefault="00000000" w:rsidRPr="00000000" w14:paraId="00000173">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Tiene mayores estándares al momento de limpiar el código.</w:t>
      </w:r>
    </w:p>
    <w:p w:rsidR="00000000" w:rsidDel="00000000" w:rsidP="00000000" w:rsidRDefault="00000000" w:rsidRPr="00000000" w14:paraId="00000174">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Mejores prácticas de programación.</w:t>
      </w:r>
    </w:p>
    <w:p w:rsidR="00000000" w:rsidDel="00000000" w:rsidP="00000000" w:rsidRDefault="00000000" w:rsidRPr="00000000" w14:paraId="00000175">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Permite la creación de app en distintos idiomas.</w:t>
      </w:r>
    </w:p>
    <w:p w:rsidR="00000000" w:rsidDel="00000000" w:rsidP="00000000" w:rsidRDefault="00000000" w:rsidRPr="00000000" w14:paraId="00000176">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Tiene una licencia MIT que permite desarrollar aplicaciones web gratis y Software libre.</w:t>
      </w:r>
    </w:p>
    <w:p w:rsidR="00000000" w:rsidDel="00000000" w:rsidP="00000000" w:rsidRDefault="00000000" w:rsidRPr="00000000" w14:paraId="00000177">
      <w:pPr>
        <w:pStyle w:val="Heading3"/>
        <w:numPr>
          <w:ilvl w:val="2"/>
          <w:numId w:val="17"/>
        </w:numPr>
        <w:ind w:left="720" w:hanging="720"/>
        <w:rPr/>
      </w:pPr>
      <w:bookmarkStart w:colFirst="0" w:colLast="0" w:name="_heading=h.3fwokq0" w:id="39"/>
      <w:bookmarkEnd w:id="39"/>
      <w:r w:rsidDel="00000000" w:rsidR="00000000" w:rsidRPr="00000000">
        <w:rPr>
          <w:rtl w:val="0"/>
        </w:rPr>
        <w:t xml:space="preserve">Laravel</w:t>
      </w:r>
    </w:p>
    <w:p w:rsidR="00000000" w:rsidDel="00000000" w:rsidP="00000000" w:rsidRDefault="00000000" w:rsidRPr="00000000" w14:paraId="00000178">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7</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Laravel</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13739" cy="2127730"/>
            <wp:effectExtent b="0" l="0" r="0" t="0"/>
            <wp:docPr descr="Upgrade to PHP 7 in Cloud9 - Marc Llopart" id="116" name="image30.png"/>
            <a:graphic>
              <a:graphicData uri="http://schemas.openxmlformats.org/drawingml/2006/picture">
                <pic:pic>
                  <pic:nvPicPr>
                    <pic:cNvPr descr="Upgrade to PHP 7 in Cloud9 - Marc Llopart" id="0" name="image30.png"/>
                    <pic:cNvPicPr preferRelativeResize="0"/>
                  </pic:nvPicPr>
                  <pic:blipFill>
                    <a:blip r:embed="rId18"/>
                    <a:srcRect b="29808" l="1621" r="1784" t="12020"/>
                    <a:stretch>
                      <a:fillRect/>
                    </a:stretch>
                  </pic:blipFill>
                  <pic:spPr>
                    <a:xfrm>
                      <a:off x="0" y="0"/>
                      <a:ext cx="4713739" cy="212773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2048 × 1536 (googleusercontent.com)</w:t>
      </w:r>
    </w:p>
    <w:p w:rsidR="00000000" w:rsidDel="00000000" w:rsidP="00000000" w:rsidRDefault="00000000" w:rsidRPr="00000000" w14:paraId="0000017B">
      <w:pPr>
        <w:rPr/>
      </w:pPr>
      <w:r w:rsidDel="00000000" w:rsidR="00000000" w:rsidRPr="00000000">
        <w:rPr>
          <w:rtl w:val="0"/>
        </w:rPr>
        <w:t xml:space="preserve">Es un framework que utiliza algunos componentes de Symfony, el objetivo de este framework es desarrollar aplicaciones de forma elegante y simple. Se caracteriza por sus funcionalidades para el desarrollo de aplicaciones modernas y fáciles</w:t>
      </w:r>
      <w:sdt>
        <w:sdtPr>
          <w:tag w:val="goog_rdk_17"/>
        </w:sdtPr>
        <w:sdtContent>
          <w:ins w:author="Klever Osorio" w:id="13" w:date="2021-02-04T06:01:19Z">
            <w:r w:rsidDel="00000000" w:rsidR="00000000" w:rsidRPr="00000000">
              <w:rPr>
                <w:rtl w:val="0"/>
              </w:rPr>
              <w:t xml:space="preserve">(citar)</w:t>
            </w:r>
          </w:ins>
        </w:sdtContent>
      </w:sdt>
      <w:r w:rsidDel="00000000" w:rsidR="00000000" w:rsidRPr="00000000">
        <w:rPr>
          <w:rtl w:val="0"/>
        </w:rPr>
        <w:t xml:space="preserve">.</w:t>
      </w:r>
    </w:p>
    <w:p w:rsidR="00000000" w:rsidDel="00000000" w:rsidP="00000000" w:rsidRDefault="00000000" w:rsidRPr="00000000" w14:paraId="0000017C">
      <w:pPr>
        <w:rPr>
          <w:b w:val="1"/>
        </w:rPr>
      </w:pPr>
      <w:r w:rsidDel="00000000" w:rsidR="00000000" w:rsidRPr="00000000">
        <w:rPr>
          <w:b w:val="1"/>
          <w:rtl w:val="0"/>
        </w:rPr>
        <w:t xml:space="preserve">Características Generales:</w:t>
      </w:r>
    </w:p>
    <w:p w:rsidR="00000000" w:rsidDel="00000000" w:rsidP="00000000" w:rsidRDefault="00000000" w:rsidRPr="00000000" w14:paraId="0000017D">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tiene tanta complejidad. </w:t>
      </w:r>
    </w:p>
    <w:p w:rsidR="00000000" w:rsidDel="00000000" w:rsidP="00000000" w:rsidRDefault="00000000" w:rsidRPr="00000000" w14:paraId="0000017E">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más rápido al momento de ejecutar un proyecto.</w:t>
      </w:r>
    </w:p>
    <w:p w:rsidR="00000000" w:rsidDel="00000000" w:rsidP="00000000" w:rsidRDefault="00000000" w:rsidRPr="00000000" w14:paraId="0000017F">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más fácil la configuración del ORM.</w:t>
      </w:r>
    </w:p>
    <w:p w:rsidR="00000000" w:rsidDel="00000000" w:rsidP="00000000" w:rsidRDefault="00000000" w:rsidRPr="00000000" w14:paraId="00000180">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Utiliza la estructura MVC.</w:t>
      </w:r>
    </w:p>
    <w:p w:rsidR="00000000" w:rsidDel="00000000" w:rsidP="00000000" w:rsidRDefault="00000000" w:rsidRPr="00000000" w14:paraId="00000181">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Mejores prácticas de programación.</w:t>
      </w:r>
    </w:p>
    <w:p w:rsidR="00000000" w:rsidDel="00000000" w:rsidP="00000000" w:rsidRDefault="00000000" w:rsidRPr="00000000" w14:paraId="00000182">
      <w:pPr>
        <w:pStyle w:val="Heading3"/>
        <w:numPr>
          <w:ilvl w:val="2"/>
          <w:numId w:val="17"/>
        </w:numPr>
        <w:ind w:left="720" w:hanging="720"/>
        <w:rPr/>
      </w:pPr>
      <w:bookmarkStart w:colFirst="0" w:colLast="0" w:name="_heading=h.1v1yuxt" w:id="40"/>
      <w:bookmarkEnd w:id="40"/>
      <w:r w:rsidDel="00000000" w:rsidR="00000000" w:rsidRPr="00000000">
        <w:rPr>
          <w:rtl w:val="0"/>
        </w:rPr>
        <w:t xml:space="preserve">Codeigniter</w:t>
      </w:r>
      <w:r w:rsidDel="00000000" w:rsidR="00000000" w:rsidRPr="00000000">
        <w:rPr>
          <w:rtl w:val="0"/>
        </w:rPr>
      </w:r>
    </w:p>
    <w:p w:rsidR="00000000" w:rsidDel="00000000" w:rsidP="00000000" w:rsidRDefault="00000000" w:rsidRPr="00000000" w14:paraId="00000183">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8</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br w:type="textWrapping"/>
      </w:r>
      <w:r w:rsidDel="00000000" w:rsidR="00000000" w:rsidRPr="00000000">
        <w:rPr>
          <w:i w:val="1"/>
          <w:rtl w:val="0"/>
        </w:rPr>
        <w:t xml:space="preserve">Codeigniter</w:t>
      </w: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553185" cy="2136665"/>
            <wp:effectExtent b="0" l="0" r="0" t="0"/>
            <wp:docPr descr="CodeIgniter | 小惡魔- 電腦技術- 工作筆記- AppleBOY - Part 6" id="115" name="image25.png"/>
            <a:graphic>
              <a:graphicData uri="http://schemas.openxmlformats.org/drawingml/2006/picture">
                <pic:pic>
                  <pic:nvPicPr>
                    <pic:cNvPr descr="CodeIgniter | 小惡魔- 電腦技術- 工作筆記- AppleBOY - Part 6" id="0" name="image25.png"/>
                    <pic:cNvPicPr preferRelativeResize="0"/>
                  </pic:nvPicPr>
                  <pic:blipFill>
                    <a:blip r:embed="rId19"/>
                    <a:srcRect b="0" l="0" r="0" t="0"/>
                    <a:stretch>
                      <a:fillRect/>
                    </a:stretch>
                  </pic:blipFill>
                  <pic:spPr>
                    <a:xfrm>
                      <a:off x="0" y="0"/>
                      <a:ext cx="1553185" cy="213666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137 × 189 (wp.com)</w:t>
      </w:r>
    </w:p>
    <w:p w:rsidR="00000000" w:rsidDel="00000000" w:rsidP="00000000" w:rsidRDefault="00000000" w:rsidRPr="00000000" w14:paraId="00000186">
      <w:pPr>
        <w:rPr/>
      </w:pPr>
      <w:r w:rsidDel="00000000" w:rsidR="00000000" w:rsidRPr="00000000">
        <w:rPr>
          <w:rtl w:val="0"/>
        </w:rPr>
        <w:t xml:space="preserve">Es un Framework para PHP que contiene varias librerías que sirven para el desarrollo de aplicaciones web, es un Framework de código libre, además implementa la estructura MVC (Modelo, Vista, Controlador), utilizado tanto para desarrollar aplicaciones web como de escritorio (desarrolloweb.com, 2009).</w:t>
      </w:r>
    </w:p>
    <w:p w:rsidR="00000000" w:rsidDel="00000000" w:rsidP="00000000" w:rsidRDefault="00000000" w:rsidRPr="00000000" w14:paraId="00000187">
      <w:pPr>
        <w:rPr>
          <w:b w:val="1"/>
          <w:u w:val="single"/>
        </w:rPr>
      </w:pPr>
      <w:r w:rsidDel="00000000" w:rsidR="00000000" w:rsidRPr="00000000">
        <w:rPr>
          <w:b w:val="1"/>
          <w:rtl w:val="0"/>
        </w:rPr>
        <w:t xml:space="preserve">Características:</w:t>
      </w:r>
      <w:r w:rsidDel="00000000" w:rsidR="00000000" w:rsidRPr="00000000">
        <w:rPr>
          <w:rtl w:val="0"/>
        </w:rPr>
      </w:r>
    </w:p>
    <w:p w:rsidR="00000000" w:rsidDel="00000000" w:rsidP="00000000" w:rsidRDefault="00000000" w:rsidRPr="00000000" w14:paraId="00000188">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muy ligero por lo que permite que no se sobrecargue el servicio.</w:t>
      </w:r>
    </w:p>
    <w:p w:rsidR="00000000" w:rsidDel="00000000" w:rsidP="00000000" w:rsidRDefault="00000000" w:rsidRPr="00000000" w14:paraId="00000189">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Está basado en la estructura MVC.</w:t>
      </w:r>
    </w:p>
    <w:p w:rsidR="00000000" w:rsidDel="00000000" w:rsidP="00000000" w:rsidRDefault="00000000" w:rsidRPr="00000000" w14:paraId="0000018A">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Contiene una licencia Open Source, es decir de código libre.</w:t>
      </w:r>
    </w:p>
    <w:p w:rsidR="00000000" w:rsidDel="00000000" w:rsidP="00000000" w:rsidRDefault="00000000" w:rsidRPr="00000000" w14:paraId="0000018B">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Mejores prácticas de programación</w:t>
      </w:r>
    </w:p>
    <w:p w:rsidR="00000000" w:rsidDel="00000000" w:rsidP="00000000" w:rsidRDefault="00000000" w:rsidRPr="00000000" w14:paraId="0000018C">
      <w:pPr>
        <w:pStyle w:val="Heading3"/>
        <w:numPr>
          <w:ilvl w:val="2"/>
          <w:numId w:val="17"/>
        </w:numPr>
        <w:ind w:left="720" w:hanging="720"/>
        <w:rPr/>
      </w:pPr>
      <w:bookmarkStart w:colFirst="0" w:colLast="0" w:name="_heading=h.4f1mdlm" w:id="41"/>
      <w:bookmarkEnd w:id="41"/>
      <w:r w:rsidDel="00000000" w:rsidR="00000000" w:rsidRPr="00000000">
        <w:rPr>
          <w:rtl w:val="0"/>
        </w:rPr>
        <w:t xml:space="preserve">Angular</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8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9</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Angular</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962493" cy="1962493"/>
            <wp:effectExtent b="0" l="0" r="0" t="0"/>
            <wp:docPr descr="Angular (web framework) - Wikipedia" id="119" name="image35.png"/>
            <a:graphic>
              <a:graphicData uri="http://schemas.openxmlformats.org/drawingml/2006/picture">
                <pic:pic>
                  <pic:nvPicPr>
                    <pic:cNvPr descr="Angular (web framework) - Wikipedia" id="0" name="image35.png"/>
                    <pic:cNvPicPr preferRelativeResize="0"/>
                  </pic:nvPicPr>
                  <pic:blipFill>
                    <a:blip r:embed="rId20"/>
                    <a:srcRect b="0" l="0" r="0" t="0"/>
                    <a:stretch>
                      <a:fillRect/>
                    </a:stretch>
                  </pic:blipFill>
                  <pic:spPr>
                    <a:xfrm>
                      <a:off x="0" y="0"/>
                      <a:ext cx="1962493" cy="196249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1200 × 1200 (wikimedia.org)</w:t>
      </w:r>
    </w:p>
    <w:p w:rsidR="00000000" w:rsidDel="00000000" w:rsidP="00000000" w:rsidRDefault="00000000" w:rsidRPr="00000000" w14:paraId="00000191">
      <w:pPr>
        <w:rPr/>
      </w:pPr>
      <w:r w:rsidDel="00000000" w:rsidR="00000000" w:rsidRPr="00000000">
        <w:rPr>
          <w:rtl w:val="0"/>
        </w:rPr>
        <w:t xml:space="preserve">Es un Framework para JavaScript, pero utiliza TypeScript para su programación que permite crear páginas de tipo SPA (Single Page Application), es decir, una aplicación web que no se recarga toda la página del navegador, es muy reactivo y dinámico. Angular es el framework más utilizado para el desarrollo de aplicaciones, sistemas web modernos de lado frontend. (desarrolloweb.com, n.d.).</w:t>
      </w:r>
    </w:p>
    <w:p w:rsidR="00000000" w:rsidDel="00000000" w:rsidP="00000000" w:rsidRDefault="00000000" w:rsidRPr="00000000" w14:paraId="00000192">
      <w:pPr>
        <w:rPr>
          <w:b w:val="1"/>
        </w:rPr>
      </w:pPr>
      <w:r w:rsidDel="00000000" w:rsidR="00000000" w:rsidRPr="00000000">
        <w:rPr>
          <w:b w:val="1"/>
          <w:rtl w:val="0"/>
        </w:rPr>
        <w:t xml:space="preserve">Características:</w:t>
      </w:r>
    </w:p>
    <w:p w:rsidR="00000000" w:rsidDel="00000000" w:rsidP="00000000" w:rsidRDefault="00000000" w:rsidRPr="00000000" w14:paraId="00000193">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Contiene un sistema de testing unitario, integración y e2e para la detección de errores.</w:t>
      </w:r>
    </w:p>
    <w:p w:rsidR="00000000" w:rsidDel="00000000" w:rsidP="00000000" w:rsidRDefault="00000000" w:rsidRPr="00000000" w14:paraId="00000194">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enfoca en modular el código mediante componentes que son reutilizables en todo el proyecto.</w:t>
      </w:r>
    </w:p>
    <w:p w:rsidR="00000000" w:rsidDel="00000000" w:rsidP="00000000" w:rsidRDefault="00000000" w:rsidRPr="00000000" w14:paraId="00000195">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Permite crear aplicaciones web más rápidas y eficaces gracias a su diseño basado en componentes reutilizables.</w:t>
      </w:r>
    </w:p>
    <w:p w:rsidR="00000000" w:rsidDel="00000000" w:rsidP="00000000" w:rsidRDefault="00000000" w:rsidRPr="00000000" w14:paraId="00000196">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Mejores prácticas de programación</w:t>
      </w:r>
    </w:p>
    <w:p w:rsidR="00000000" w:rsidDel="00000000" w:rsidP="00000000" w:rsidRDefault="00000000" w:rsidRPr="00000000" w14:paraId="00000197">
      <w:pPr>
        <w:pStyle w:val="Heading3"/>
        <w:numPr>
          <w:ilvl w:val="2"/>
          <w:numId w:val="17"/>
        </w:numPr>
        <w:ind w:left="720" w:hanging="720"/>
        <w:rPr/>
      </w:pPr>
      <w:bookmarkStart w:colFirst="0" w:colLast="0" w:name="_heading=h.2u6wntf" w:id="42"/>
      <w:bookmarkEnd w:id="42"/>
      <w:r w:rsidDel="00000000" w:rsidR="00000000" w:rsidRPr="00000000">
        <w:rPr>
          <w:rtl w:val="0"/>
        </w:rPr>
        <w:t xml:space="preserve">React.</w:t>
      </w:r>
    </w:p>
    <w:p w:rsidR="00000000" w:rsidDel="00000000" w:rsidP="00000000" w:rsidRDefault="00000000" w:rsidRPr="00000000" w14:paraId="00000198">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10</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React</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819783" cy="1993430"/>
            <wp:effectExtent b="0" l="0" r="0" t="0"/>
            <wp:docPr descr="React (web framework) - Wikipedia" id="117" name="image33.png"/>
            <a:graphic>
              <a:graphicData uri="http://schemas.openxmlformats.org/drawingml/2006/picture">
                <pic:pic>
                  <pic:nvPicPr>
                    <pic:cNvPr descr="React (web framework) - Wikipedia" id="0" name="image33.png"/>
                    <pic:cNvPicPr preferRelativeResize="0"/>
                  </pic:nvPicPr>
                  <pic:blipFill>
                    <a:blip r:embed="rId21"/>
                    <a:srcRect b="0" l="0" r="0" t="0"/>
                    <a:stretch>
                      <a:fillRect/>
                    </a:stretch>
                  </pic:blipFill>
                  <pic:spPr>
                    <a:xfrm>
                      <a:off x="0" y="0"/>
                      <a:ext cx="2819783" cy="199343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1200 × 848 (wikimedia.org)</w:t>
      </w:r>
    </w:p>
    <w:p w:rsidR="00000000" w:rsidDel="00000000" w:rsidP="00000000" w:rsidRDefault="00000000" w:rsidRPr="00000000" w14:paraId="0000019B">
      <w:pPr>
        <w:rPr/>
      </w:pPr>
      <w:r w:rsidDel="00000000" w:rsidR="00000000" w:rsidRPr="00000000">
        <w:rPr>
          <w:rtl w:val="0"/>
        </w:rPr>
        <w:t xml:space="preserve">Es un framework de JavaScript creado por Facebook, utilizado para la creación de todo tipo de aplicaciones como; web, móvil y mucho más. Este framework es utilizado para la creación del frontend moderno y permite un desarrollo flexible (Equipo Geek, 2020).</w:t>
      </w:r>
    </w:p>
    <w:p w:rsidR="00000000" w:rsidDel="00000000" w:rsidP="00000000" w:rsidRDefault="00000000" w:rsidRPr="00000000" w14:paraId="0000019C">
      <w:pPr>
        <w:rPr>
          <w:b w:val="1"/>
        </w:rPr>
      </w:pPr>
      <w:r w:rsidDel="00000000" w:rsidR="00000000" w:rsidRPr="00000000">
        <w:rPr>
          <w:b w:val="1"/>
          <w:rtl w:val="0"/>
        </w:rPr>
        <w:t xml:space="preserve">Características:</w:t>
      </w:r>
    </w:p>
    <w:p w:rsidR="00000000" w:rsidDel="00000000" w:rsidP="00000000" w:rsidRDefault="00000000" w:rsidRPr="00000000" w14:paraId="0000019D">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Está compuesto por componentes.</w:t>
      </w:r>
    </w:p>
    <w:p w:rsidR="00000000" w:rsidDel="00000000" w:rsidP="00000000" w:rsidRDefault="00000000" w:rsidRPr="00000000" w14:paraId="0000019E">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Puede ser utilizado para sustituir partes de otro framework.</w:t>
      </w:r>
    </w:p>
    <w:p w:rsidR="00000000" w:rsidDel="00000000" w:rsidP="00000000" w:rsidRDefault="00000000" w:rsidRPr="00000000" w14:paraId="0000019F">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Mejores prácticas de programación.</w:t>
      </w:r>
    </w:p>
    <w:p w:rsidR="00000000" w:rsidDel="00000000" w:rsidP="00000000" w:rsidRDefault="00000000" w:rsidRPr="00000000" w14:paraId="000001A0">
      <w:pPr>
        <w:pStyle w:val="Heading3"/>
        <w:numPr>
          <w:ilvl w:val="2"/>
          <w:numId w:val="17"/>
        </w:numPr>
        <w:ind w:left="720" w:hanging="720"/>
        <w:rPr/>
      </w:pPr>
      <w:bookmarkStart w:colFirst="0" w:colLast="0" w:name="_heading=h.19c6y18" w:id="43"/>
      <w:bookmarkEnd w:id="43"/>
      <w:r w:rsidDel="00000000" w:rsidR="00000000" w:rsidRPr="00000000">
        <w:rPr>
          <w:rtl w:val="0"/>
        </w:rPr>
        <w:t xml:space="preserve">Express.js</w:t>
      </w:r>
    </w:p>
    <w:p w:rsidR="00000000" w:rsidDel="00000000" w:rsidP="00000000" w:rsidRDefault="00000000" w:rsidRPr="00000000" w14:paraId="000001A1">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Express.js</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472815" cy="1916430"/>
            <wp:effectExtent b="0" l="0" r="0" t="0"/>
            <wp:docPr descr="Introducción a express js. Antes de comenzar a utilizar express se… | by  Aarón López Sosa | Medium" id="118" name="image42.png"/>
            <a:graphic>
              <a:graphicData uri="http://schemas.openxmlformats.org/drawingml/2006/picture">
                <pic:pic>
                  <pic:nvPicPr>
                    <pic:cNvPr descr="Introducción a express js. Antes de comenzar a utilizar express se… | by  Aarón López Sosa | Medium" id="0" name="image42.png"/>
                    <pic:cNvPicPr preferRelativeResize="0"/>
                  </pic:nvPicPr>
                  <pic:blipFill>
                    <a:blip r:embed="rId22"/>
                    <a:srcRect b="0" l="0" r="0" t="0"/>
                    <a:stretch>
                      <a:fillRect/>
                    </a:stretch>
                  </pic:blipFill>
                  <pic:spPr>
                    <a:xfrm>
                      <a:off x="0" y="0"/>
                      <a:ext cx="3472815" cy="191643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365 × 201 (medium.com)</w:t>
      </w:r>
    </w:p>
    <w:p w:rsidR="00000000" w:rsidDel="00000000" w:rsidP="00000000" w:rsidRDefault="00000000" w:rsidRPr="00000000" w14:paraId="000001A4">
      <w:pPr>
        <w:rPr/>
      </w:pPr>
      <w:r w:rsidDel="00000000" w:rsidR="00000000" w:rsidRPr="00000000">
        <w:rPr>
          <w:rtl w:val="0"/>
        </w:rPr>
        <w:t xml:space="preserve">Express es un Framework de Nodejs   que nos permite crear aplicaciones web del lado del servidor utilizando JavaScript. También proporciona mecanismos para</w:t>
      </w:r>
      <w:sdt>
        <w:sdtPr>
          <w:tag w:val="goog_rdk_18"/>
        </w:sdtPr>
        <w:sdtContent>
          <w:ins w:author="Klever Osorio" w:id="14" w:date="2021-02-04T06:02:00Z">
            <w:r w:rsidDel="00000000" w:rsidR="00000000" w:rsidRPr="00000000">
              <w:rPr>
                <w:rtl w:val="0"/>
              </w:rPr>
              <w:t xml:space="preserve">(citar)</w:t>
            </w:r>
          </w:ins>
        </w:sdtContent>
      </w:sdt>
      <w:r w:rsidDel="00000000" w:rsidR="00000000" w:rsidRPr="00000000">
        <w:rPr>
          <w:rtl w:val="0"/>
        </w:rPr>
        <w:t xml:space="preserve">:</w:t>
      </w:r>
    </w:p>
    <w:p w:rsidR="00000000" w:rsidDel="00000000" w:rsidP="00000000" w:rsidRDefault="00000000" w:rsidRPr="00000000" w14:paraId="000001A5">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Escritura de manejadores de peticiones (rutas).</w:t>
      </w:r>
    </w:p>
    <w:p w:rsidR="00000000" w:rsidDel="00000000" w:rsidP="00000000" w:rsidRDefault="00000000" w:rsidRPr="00000000" w14:paraId="000001A6">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Integración de motores de plantillas para el desarrollo de vistas. </w:t>
      </w:r>
    </w:p>
    <w:p w:rsidR="00000000" w:rsidDel="00000000" w:rsidP="00000000" w:rsidRDefault="00000000" w:rsidRPr="00000000" w14:paraId="000001A7">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puede añadir peticiones “middleware” adicionales. </w:t>
      </w:r>
    </w:p>
    <w:p w:rsidR="00000000" w:rsidDel="00000000" w:rsidP="00000000" w:rsidRDefault="00000000" w:rsidRPr="00000000" w14:paraId="000001A8">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puede configurar el puerto que se </w:t>
      </w:r>
      <w:r w:rsidDel="00000000" w:rsidR="00000000" w:rsidRPr="00000000">
        <w:rPr>
          <w:rtl w:val="0"/>
        </w:rPr>
        <w:t xml:space="preserve">usará</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para conectar y la ubicación de las plantillas que se utilizara para </w:t>
      </w:r>
      <w:r w:rsidDel="00000000" w:rsidR="00000000" w:rsidRPr="00000000">
        <w:rPr>
          <w:rtl w:val="0"/>
        </w:rPr>
        <w:t xml:space="preserve">renderizar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las respuestas.</w:t>
      </w:r>
    </w:p>
    <w:p w:rsidR="00000000" w:rsidDel="00000000" w:rsidP="00000000" w:rsidRDefault="00000000" w:rsidRPr="00000000" w14:paraId="000001A9">
      <w:pPr>
        <w:rPr/>
      </w:pPr>
      <w:r w:rsidDel="00000000" w:rsidR="00000000" w:rsidRPr="00000000">
        <w:rPr>
          <w:rtl w:val="0"/>
        </w:rPr>
        <w:t xml:space="preserve">Express reutiliza módulos de otras personas, tales como:</w:t>
      </w:r>
    </w:p>
    <w:p w:rsidR="00000000" w:rsidDel="00000000" w:rsidP="00000000" w:rsidRDefault="00000000" w:rsidRPr="00000000" w14:paraId="000001AA">
      <w:pPr>
        <w:rPr/>
      </w:pPr>
      <w:r w:rsidDel="00000000" w:rsidR="00000000" w:rsidRPr="00000000">
        <w:rPr>
          <w:b w:val="1"/>
          <w:rtl w:val="0"/>
        </w:rPr>
        <w:t xml:space="preserve">Express-Handlebars:</w:t>
      </w:r>
      <w:r w:rsidDel="00000000" w:rsidR="00000000" w:rsidRPr="00000000">
        <w:rPr>
          <w:rtl w:val="0"/>
        </w:rPr>
        <w:t xml:space="preserve"> Es un motor de plantillas, este módulo nos permite implementar el motor de plantillas de Handlebars.</w:t>
      </w:r>
    </w:p>
    <w:p w:rsidR="00000000" w:rsidDel="00000000" w:rsidP="00000000" w:rsidRDefault="00000000" w:rsidRPr="00000000" w14:paraId="000001AB">
      <w:pPr>
        <w:rPr/>
      </w:pPr>
      <w:r w:rsidDel="00000000" w:rsidR="00000000" w:rsidRPr="00000000">
        <w:rPr>
          <w:b w:val="1"/>
          <w:rtl w:val="0"/>
        </w:rPr>
        <w:t xml:space="preserve">Express-session:</w:t>
      </w:r>
      <w:r w:rsidDel="00000000" w:rsidR="00000000" w:rsidRPr="00000000">
        <w:rPr>
          <w:rtl w:val="0"/>
        </w:rPr>
        <w:t xml:space="preserve"> Este módulo permite guardar determinado dato en una sesión dentro de la memoria del servidor o configurarlo para guardarlo dentro de una base de datos base de datos.</w:t>
      </w:r>
    </w:p>
    <w:p w:rsidR="00000000" w:rsidDel="00000000" w:rsidP="00000000" w:rsidRDefault="00000000" w:rsidRPr="00000000" w14:paraId="000001AC">
      <w:pPr>
        <w:rPr/>
      </w:pPr>
      <w:r w:rsidDel="00000000" w:rsidR="00000000" w:rsidRPr="00000000">
        <w:rPr>
          <w:b w:val="1"/>
          <w:rtl w:val="0"/>
        </w:rPr>
        <w:t xml:space="preserve">Express-MySQL-session: </w:t>
      </w:r>
      <w:r w:rsidDel="00000000" w:rsidR="00000000" w:rsidRPr="00000000">
        <w:rPr>
          <w:rtl w:val="0"/>
        </w:rPr>
        <w:t xml:space="preserve">Este módulo nos permite guardar las sesiones dentro de la base de datos en lugar del servidor. Esto es ideal cuando la aplicación se encuentra en producción.</w:t>
      </w:r>
    </w:p>
    <w:p w:rsidR="00000000" w:rsidDel="00000000" w:rsidP="00000000" w:rsidRDefault="00000000" w:rsidRPr="00000000" w14:paraId="000001AD">
      <w:pPr>
        <w:rPr/>
      </w:pPr>
      <w:r w:rsidDel="00000000" w:rsidR="00000000" w:rsidRPr="00000000">
        <w:rPr>
          <w:b w:val="1"/>
          <w:rtl w:val="0"/>
        </w:rPr>
        <w:t xml:space="preserve">Morgan:</w:t>
      </w:r>
      <w:r w:rsidDel="00000000" w:rsidR="00000000" w:rsidRPr="00000000">
        <w:rPr>
          <w:rtl w:val="0"/>
        </w:rPr>
        <w:t xml:space="preserve"> Permite mostrar por consola las peticiones que van llegando al servidor. </w:t>
      </w:r>
    </w:p>
    <w:p w:rsidR="00000000" w:rsidDel="00000000" w:rsidP="00000000" w:rsidRDefault="00000000" w:rsidRPr="00000000" w14:paraId="000001AE">
      <w:pPr>
        <w:rPr>
          <w:b w:val="1"/>
        </w:rPr>
      </w:pPr>
      <w:r w:rsidDel="00000000" w:rsidR="00000000" w:rsidRPr="00000000">
        <w:rPr>
          <w:b w:val="1"/>
          <w:rtl w:val="0"/>
        </w:rPr>
        <w:t xml:space="preserve">Bcryptjs: </w:t>
      </w:r>
      <w:r w:rsidDel="00000000" w:rsidR="00000000" w:rsidRPr="00000000">
        <w:rPr>
          <w:rtl w:val="0"/>
        </w:rPr>
        <w:t xml:space="preserve">Este módulo nos permite cifrar las contraseñas de los usuarios antes de guardarlas dentro de una base de datos.</w:t>
      </w:r>
      <w:r w:rsidDel="00000000" w:rsidR="00000000" w:rsidRPr="00000000">
        <w:rPr>
          <w:rtl w:val="0"/>
        </w:rPr>
      </w:r>
    </w:p>
    <w:p w:rsidR="00000000" w:rsidDel="00000000" w:rsidP="00000000" w:rsidRDefault="00000000" w:rsidRPr="00000000" w14:paraId="000001AF">
      <w:pPr>
        <w:rPr/>
      </w:pPr>
      <w:r w:rsidDel="00000000" w:rsidR="00000000" w:rsidRPr="00000000">
        <w:rPr>
          <w:b w:val="1"/>
          <w:rtl w:val="0"/>
        </w:rPr>
        <w:t xml:space="preserve">Passport: </w:t>
      </w:r>
      <w:r w:rsidDel="00000000" w:rsidR="00000000" w:rsidRPr="00000000">
        <w:rPr>
          <w:rtl w:val="0"/>
        </w:rPr>
        <w:t xml:space="preserve">Este módulo nos ayuda dentro del proceso de autenticación.</w:t>
      </w:r>
    </w:p>
    <w:p w:rsidR="00000000" w:rsidDel="00000000" w:rsidP="00000000" w:rsidRDefault="00000000" w:rsidRPr="00000000" w14:paraId="000001B0">
      <w:pPr>
        <w:rPr>
          <w:b w:val="1"/>
        </w:rPr>
      </w:pPr>
      <w:r w:rsidDel="00000000" w:rsidR="00000000" w:rsidRPr="00000000">
        <w:rPr>
          <w:b w:val="1"/>
          <w:rtl w:val="0"/>
        </w:rPr>
        <w:t xml:space="preserve">Passport-local: </w:t>
      </w:r>
      <w:r w:rsidDel="00000000" w:rsidR="00000000" w:rsidRPr="00000000">
        <w:rPr>
          <w:rtl w:val="0"/>
        </w:rPr>
        <w:t xml:space="preserve">Es un complemento de Passport para la autenticación de los usuarios dentro de nuestra propia base de datos.</w:t>
      </w:r>
      <w:r w:rsidDel="00000000" w:rsidR="00000000" w:rsidRPr="00000000">
        <w:rPr>
          <w:rtl w:val="0"/>
        </w:rPr>
      </w:r>
    </w:p>
    <w:p w:rsidR="00000000" w:rsidDel="00000000" w:rsidP="00000000" w:rsidRDefault="00000000" w:rsidRPr="00000000" w14:paraId="000001B1">
      <w:pPr>
        <w:pStyle w:val="Heading3"/>
        <w:numPr>
          <w:ilvl w:val="2"/>
          <w:numId w:val="17"/>
        </w:numPr>
        <w:ind w:left="720" w:hanging="720"/>
        <w:rPr/>
      </w:pPr>
      <w:bookmarkStart w:colFirst="0" w:colLast="0" w:name="_heading=h.3tbugp1" w:id="44"/>
      <w:bookmarkEnd w:id="44"/>
      <w:r w:rsidDel="00000000" w:rsidR="00000000" w:rsidRPr="00000000">
        <w:rPr>
          <w:rtl w:val="0"/>
        </w:rPr>
        <w:t xml:space="preserve"> Bootstrap</w:t>
      </w:r>
    </w:p>
    <w:p w:rsidR="00000000" w:rsidDel="00000000" w:rsidP="00000000" w:rsidRDefault="00000000" w:rsidRPr="00000000" w14:paraId="000001B2">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 Bootstrap</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047947" cy="2047947"/>
            <wp:effectExtent b="0" l="0" r="0" t="0"/>
            <wp:docPr descr="Bootstrap logo.svg" id="120" name="image38.png"/>
            <a:graphic>
              <a:graphicData uri="http://schemas.openxmlformats.org/drawingml/2006/picture">
                <pic:pic>
                  <pic:nvPicPr>
                    <pic:cNvPr descr="Bootstrap logo.svg" id="0" name="image38.png"/>
                    <pic:cNvPicPr preferRelativeResize="0"/>
                  </pic:nvPicPr>
                  <pic:blipFill>
                    <a:blip r:embed="rId23"/>
                    <a:srcRect b="0" l="0" r="0" t="0"/>
                    <a:stretch>
                      <a:fillRect/>
                    </a:stretch>
                  </pic:blipFill>
                  <pic:spPr>
                    <a:xfrm>
                      <a:off x="0" y="0"/>
                      <a:ext cx="2047947" cy="204794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https://upload.wikimedia.org/wikipedia/commons/thumb/b/b2/Bootstrap_logo.svg/800px-Bootstrap_logo.svg.png </w:t>
      </w:r>
    </w:p>
    <w:p w:rsidR="00000000" w:rsidDel="00000000" w:rsidP="00000000" w:rsidRDefault="00000000" w:rsidRPr="00000000" w14:paraId="000001B5">
      <w:pPr>
        <w:rPr/>
      </w:pPr>
      <w:r w:rsidDel="00000000" w:rsidR="00000000" w:rsidRPr="00000000">
        <w:rPr>
          <w:rtl w:val="0"/>
        </w:rPr>
        <w:t xml:space="preserve">Es un framework de diseño web. Es un conjunto de herramientas que podemos utilizar al momento de realizar un diseño web</w:t>
      </w:r>
      <w:sdt>
        <w:sdtPr>
          <w:tag w:val="goog_rdk_19"/>
        </w:sdtPr>
        <w:sdtContent>
          <w:ins w:author="Klever Osorio" w:id="15" w:date="2021-02-04T06:02:16Z">
            <w:r w:rsidDel="00000000" w:rsidR="00000000" w:rsidRPr="00000000">
              <w:rPr>
                <w:rtl w:val="0"/>
              </w:rPr>
              <w:t xml:space="preserve">(citar)</w:t>
            </w:r>
          </w:ins>
        </w:sdtContent>
      </w:sdt>
      <w:r w:rsidDel="00000000" w:rsidR="00000000" w:rsidRPr="00000000">
        <w:rPr>
          <w:rtl w:val="0"/>
        </w:rPr>
        <w:t xml:space="preserve">.</w:t>
      </w:r>
    </w:p>
    <w:p w:rsidR="00000000" w:rsidDel="00000000" w:rsidP="00000000" w:rsidRDefault="00000000" w:rsidRPr="00000000" w14:paraId="000001B6">
      <w:pPr>
        <w:pStyle w:val="Heading2"/>
        <w:numPr>
          <w:ilvl w:val="1"/>
          <w:numId w:val="17"/>
        </w:numPr>
        <w:ind w:left="576" w:hanging="576"/>
        <w:rPr/>
      </w:pPr>
      <w:bookmarkStart w:colFirst="0" w:colLast="0" w:name="_heading=h.28h4qwu" w:id="45"/>
      <w:bookmarkEnd w:id="45"/>
      <w:r w:rsidDel="00000000" w:rsidR="00000000" w:rsidRPr="00000000">
        <w:rPr>
          <w:rtl w:val="0"/>
        </w:rPr>
        <w:t xml:space="preserve">BASE DE DATOS </w:t>
      </w:r>
    </w:p>
    <w:p w:rsidR="00000000" w:rsidDel="00000000" w:rsidP="00000000" w:rsidRDefault="00000000" w:rsidRPr="00000000" w14:paraId="000001B7">
      <w:pPr>
        <w:pStyle w:val="Heading3"/>
        <w:numPr>
          <w:ilvl w:val="2"/>
          <w:numId w:val="17"/>
        </w:numPr>
        <w:ind w:left="720" w:hanging="720"/>
        <w:rPr/>
      </w:pPr>
      <w:bookmarkStart w:colFirst="0" w:colLast="0" w:name="_heading=h.nmf14n" w:id="46"/>
      <w:bookmarkEnd w:id="46"/>
      <w:r w:rsidDel="00000000" w:rsidR="00000000" w:rsidRPr="00000000">
        <w:rPr>
          <w:rtl w:val="0"/>
        </w:rPr>
        <w:t xml:space="preserve">Definición</w:t>
      </w:r>
    </w:p>
    <w:p w:rsidR="00000000" w:rsidDel="00000000" w:rsidP="00000000" w:rsidRDefault="00000000" w:rsidRPr="00000000" w14:paraId="000001B8">
      <w:pPr>
        <w:rPr/>
      </w:pPr>
      <w:r w:rsidDel="00000000" w:rsidR="00000000" w:rsidRPr="00000000">
        <w:rPr>
          <w:rtl w:val="0"/>
        </w:rPr>
        <w:t xml:space="preserve">Una base de datos o banco de datos son conjuntos de datos relacionados entre sí, organizados y estructurados. Las bases de datos son el resultado producido por las necesidades de las personas de almacenar información. Estas son utilizadas mediante los Sistemas Gestores De Bases De Datos (SGBD).</w:t>
      </w:r>
    </w:p>
    <w:p w:rsidR="00000000" w:rsidDel="00000000" w:rsidP="00000000" w:rsidRDefault="00000000" w:rsidRPr="00000000" w14:paraId="000001B9">
      <w:pPr>
        <w:pStyle w:val="Heading3"/>
        <w:numPr>
          <w:ilvl w:val="2"/>
          <w:numId w:val="17"/>
        </w:numPr>
        <w:ind w:left="720" w:hanging="720"/>
        <w:rPr/>
      </w:pPr>
      <w:bookmarkStart w:colFirst="0" w:colLast="0" w:name="_heading=h.37m2jsg" w:id="47"/>
      <w:bookmarkEnd w:id="47"/>
      <w:r w:rsidDel="00000000" w:rsidR="00000000" w:rsidRPr="00000000">
        <w:rPr>
          <w:rtl w:val="0"/>
        </w:rPr>
        <w:t xml:space="preserve">Componentes de una Base de datos:</w:t>
      </w:r>
    </w:p>
    <w:p w:rsidR="00000000" w:rsidDel="00000000" w:rsidP="00000000" w:rsidRDefault="00000000" w:rsidRPr="00000000" w14:paraId="000001B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Campo. - Es el área de almacenar</w:t>
      </w:r>
      <w:r w:rsidDel="00000000" w:rsidR="00000000" w:rsidRPr="00000000">
        <w:rPr>
          <w:rtl w:val="0"/>
        </w:rPr>
        <w:t xml:space="preserve"> datos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un mismo tipo. </w:t>
      </w:r>
    </w:p>
    <w:p w:rsidR="00000000" w:rsidDel="00000000" w:rsidP="00000000" w:rsidRDefault="00000000" w:rsidRPr="00000000" w14:paraId="000001B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Registro. - Es una colección de datos iguales o de diferente tipo relacionados.  </w:t>
      </w:r>
    </w:p>
    <w:p w:rsidR="00000000" w:rsidDel="00000000" w:rsidP="00000000" w:rsidRDefault="00000000" w:rsidRPr="00000000" w14:paraId="000001B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Archivo. - Es una colección de registros siendo una estructura.</w:t>
      </w:r>
    </w:p>
    <w:p w:rsidR="00000000" w:rsidDel="00000000" w:rsidP="00000000" w:rsidRDefault="00000000" w:rsidRPr="00000000" w14:paraId="000001BD">
      <w:pPr>
        <w:pStyle w:val="Heading3"/>
        <w:numPr>
          <w:ilvl w:val="2"/>
          <w:numId w:val="17"/>
        </w:numPr>
        <w:ind w:left="720" w:hanging="720"/>
        <w:rPr/>
      </w:pPr>
      <w:bookmarkStart w:colFirst="0" w:colLast="0" w:name="_heading=h.1mrcu09" w:id="48"/>
      <w:bookmarkEnd w:id="48"/>
      <w:r w:rsidDel="00000000" w:rsidR="00000000" w:rsidRPr="00000000">
        <w:rPr>
          <w:rtl w:val="0"/>
        </w:rPr>
        <w:t xml:space="preserve">Base de datos SQL</w:t>
      </w:r>
    </w:p>
    <w:p w:rsidR="00000000" w:rsidDel="00000000" w:rsidP="00000000" w:rsidRDefault="00000000" w:rsidRPr="00000000" w14:paraId="000001BE">
      <w:pPr>
        <w:rPr/>
      </w:pPr>
      <w:r w:rsidDel="00000000" w:rsidR="00000000" w:rsidRPr="00000000">
        <w:rPr>
          <w:rtl w:val="0"/>
        </w:rPr>
        <w:t xml:space="preserve">Es una base de datos relacional escrita en el lenguaje SQL (</w:t>
      </w:r>
      <w:r w:rsidDel="00000000" w:rsidR="00000000" w:rsidRPr="00000000">
        <w:rPr>
          <w:rFonts w:ascii="Open Sans" w:cs="Open Sans" w:eastAsia="Open Sans" w:hAnsi="Open Sans"/>
          <w:i w:val="0"/>
          <w:sz w:val="23"/>
          <w:szCs w:val="23"/>
          <w:shd w:fill="fefefe" w:val="clear"/>
          <w:rtl w:val="0"/>
        </w:rPr>
        <w:t xml:space="preserve">Structured Query Language</w:t>
      </w:r>
      <w:r w:rsidDel="00000000" w:rsidR="00000000" w:rsidRPr="00000000">
        <w:rPr>
          <w:rtl w:val="0"/>
        </w:rPr>
        <w:t xml:space="preserve">) o lenguaje estructurado. Este lenguaje según la ANIS (American National Standards Institute), es considerado como un lenguaje estándar para el desarrollo de bases de datos.</w:t>
      </w:r>
    </w:p>
    <w:p w:rsidR="00000000" w:rsidDel="00000000" w:rsidP="00000000" w:rsidRDefault="00000000" w:rsidRPr="00000000" w14:paraId="000001BF">
      <w:pPr>
        <w:pStyle w:val="Heading4"/>
        <w:numPr>
          <w:ilvl w:val="3"/>
          <w:numId w:val="17"/>
        </w:numPr>
        <w:ind w:left="864" w:hanging="864"/>
        <w:rPr/>
      </w:pPr>
      <w:bookmarkStart w:colFirst="0" w:colLast="0" w:name="_heading=h.46r0co2" w:id="49"/>
      <w:bookmarkEnd w:id="49"/>
      <w:r w:rsidDel="00000000" w:rsidR="00000000" w:rsidRPr="00000000">
        <w:rPr>
          <w:rtl w:val="0"/>
        </w:rPr>
        <w:t xml:space="preserve">Historia de la base de datos Relacional.</w:t>
      </w:r>
    </w:p>
    <w:p w:rsidR="00000000" w:rsidDel="00000000" w:rsidP="00000000" w:rsidRDefault="00000000" w:rsidRPr="00000000" w14:paraId="000001C0">
      <w:pPr>
        <w:rPr/>
      </w:pPr>
      <w:r w:rsidDel="00000000" w:rsidR="00000000" w:rsidRPr="00000000">
        <w:rPr>
          <w:rtl w:val="0"/>
        </w:rPr>
        <w:t xml:space="preserve">En 1970 Edgar Frank Codd crea el primer modelo relación con el objetivo de optimizar el espacio que ocuparan esos datos, en 1977 IBM creó el lenguaje SEQUEL (Structured English Query Language) con el cual es posible realizar consultas a una base de datos relacional, mientras que en 1986 la ANSI crea un estándar SQL (Structure Query Language) para los lenguajes relacionales. El último estándar y actual es el SQL 2008 que fue adoptado por la ISO. (Quiroz, 2003).</w:t>
      </w:r>
    </w:p>
    <w:p w:rsidR="00000000" w:rsidDel="00000000" w:rsidP="00000000" w:rsidRDefault="00000000" w:rsidRPr="00000000" w14:paraId="000001C1">
      <w:pPr>
        <w:pStyle w:val="Heading4"/>
        <w:numPr>
          <w:ilvl w:val="3"/>
          <w:numId w:val="17"/>
        </w:numPr>
        <w:ind w:left="864" w:hanging="864"/>
        <w:rPr/>
      </w:pPr>
      <w:bookmarkStart w:colFirst="0" w:colLast="0" w:name="_heading=h.2lwamvv" w:id="50"/>
      <w:bookmarkEnd w:id="50"/>
      <w:r w:rsidDel="00000000" w:rsidR="00000000" w:rsidRPr="00000000">
        <w:rPr>
          <w:rtl w:val="0"/>
        </w:rPr>
        <w:t xml:space="preserve">Modelo Relacional.</w:t>
      </w:r>
    </w:p>
    <w:p w:rsidR="00000000" w:rsidDel="00000000" w:rsidP="00000000" w:rsidRDefault="00000000" w:rsidRPr="00000000" w14:paraId="000001C2">
      <w:pPr>
        <w:rPr/>
      </w:pPr>
      <w:r w:rsidDel="00000000" w:rsidR="00000000" w:rsidRPr="00000000">
        <w:rPr>
          <w:rtl w:val="0"/>
        </w:rPr>
        <w:t xml:space="preserve">Basada en la relación de esquemas de Edgar Frank Codd y contiene:</w:t>
      </w:r>
    </w:p>
    <w:p w:rsidR="00000000" w:rsidDel="00000000" w:rsidP="00000000" w:rsidRDefault="00000000" w:rsidRPr="00000000" w14:paraId="000001C3">
      <w:pPr>
        <w:rPr/>
      </w:pPr>
      <w:r w:rsidDel="00000000" w:rsidR="00000000" w:rsidRPr="00000000">
        <w:rPr>
          <w:rtl w:val="0"/>
        </w:rPr>
        <w:t xml:space="preserve">Esquema: Prácticamente es la definición o estructura de la entidad (tablas) que contiene campos.</w:t>
      </w:r>
    </w:p>
    <w:p w:rsidR="00000000" w:rsidDel="00000000" w:rsidP="00000000" w:rsidRDefault="00000000" w:rsidRPr="00000000" w14:paraId="000001C4">
      <w:pPr>
        <w:keepNext w:val="1"/>
        <w:keepLines w:val="0"/>
        <w:widowControl w:val="1"/>
        <w:pBdr>
          <w:top w:space="0" w:sz="0" w:val="nil"/>
          <w:left w:space="0" w:sz="0" w:val="nil"/>
          <w:bottom w:space="0" w:sz="0" w:val="nil"/>
          <w:right w:space="0" w:sz="0" w:val="nil"/>
          <w:between w:space="0" w:sz="0" w:val="nil"/>
        </w:pBdr>
        <w:shd w:fill="auto" w:val="clear"/>
        <w:spacing w:after="200" w:before="0" w:line="480" w:lineRule="auto"/>
        <w:ind w:left="284"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11kx3o" w:id="51"/>
      <w:bookmarkEnd w:id="5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13</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Modelo Relacional Esquema</w:t>
      </w:r>
    </w:p>
    <w:p w:rsidR="00000000" w:rsidDel="00000000" w:rsidP="00000000" w:rsidRDefault="00000000" w:rsidRPr="00000000" w14:paraId="000001C5">
      <w:pPr>
        <w:rPr/>
      </w:pPr>
      <w:r w:rsidDel="00000000" w:rsidR="00000000" w:rsidRPr="00000000">
        <w:rPr/>
        <w:drawing>
          <wp:inline distB="0" distT="0" distL="0" distR="0">
            <wp:extent cx="2177434" cy="2459452"/>
            <wp:effectExtent b="0" l="0" r="0" t="0"/>
            <wp:docPr id="121"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2177434" cy="245945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i w:val="1"/>
        </w:rPr>
      </w:pPr>
      <w:r w:rsidDel="00000000" w:rsidR="00000000" w:rsidRPr="00000000">
        <w:rPr>
          <w:rtl w:val="0"/>
        </w:rPr>
        <w:t xml:space="preserve">Fuente: </w:t>
      </w:r>
      <w:r w:rsidDel="00000000" w:rsidR="00000000" w:rsidRPr="00000000">
        <w:rPr>
          <w:i w:val="1"/>
          <w:rtl w:val="0"/>
        </w:rPr>
        <w:t xml:space="preserve">Propia</w:t>
      </w:r>
    </w:p>
    <w:p w:rsidR="00000000" w:rsidDel="00000000" w:rsidP="00000000" w:rsidRDefault="00000000" w:rsidRPr="00000000" w14:paraId="000001C7">
      <w:pPr>
        <w:rPr/>
      </w:pPr>
      <w:r w:rsidDel="00000000" w:rsidR="00000000" w:rsidRPr="00000000">
        <w:rPr>
          <w:rtl w:val="0"/>
        </w:rPr>
        <w:t xml:space="preserve">En la </w:t>
      </w:r>
      <w:r w:rsidDel="00000000" w:rsidR="00000000" w:rsidRPr="00000000">
        <w:rPr>
          <w:b w:val="1"/>
          <w:i w:val="1"/>
          <w:rtl w:val="0"/>
        </w:rPr>
        <w:t xml:space="preserve">Figura 13</w:t>
      </w:r>
      <w:r w:rsidDel="00000000" w:rsidR="00000000" w:rsidRPr="00000000">
        <w:rPr>
          <w:rtl w:val="0"/>
        </w:rPr>
        <w:t xml:space="preserve"> tenemos 1 esquema que contiene 2 tablas llamado usuarios y tipo usuario el cual contiene sus respectivos campos y claves primarias.</w:t>
      </w:r>
    </w:p>
    <w:p w:rsidR="00000000" w:rsidDel="00000000" w:rsidP="00000000" w:rsidRDefault="00000000" w:rsidRPr="00000000" w14:paraId="000001C8">
      <w:pPr>
        <w:rPr/>
      </w:pPr>
      <w:r w:rsidDel="00000000" w:rsidR="00000000" w:rsidRPr="00000000">
        <w:rPr>
          <w:b w:val="1"/>
          <w:rtl w:val="0"/>
        </w:rPr>
        <w:t xml:space="preserve">Instancia:</w:t>
      </w:r>
      <w:r w:rsidDel="00000000" w:rsidR="00000000" w:rsidRPr="00000000">
        <w:rPr>
          <w:rtl w:val="0"/>
        </w:rPr>
        <w:t xml:space="preserve"> Es el estado actual que contiene ese esquema (datos que contiene tuplas).</w:t>
      </w:r>
    </w:p>
    <w:p w:rsidR="00000000" w:rsidDel="00000000" w:rsidP="00000000" w:rsidRDefault="00000000" w:rsidRPr="00000000" w14:paraId="000001C9">
      <w:pPr>
        <w:keepNext w:val="1"/>
        <w:keepLines w:val="0"/>
        <w:widowControl w:val="1"/>
        <w:pBdr>
          <w:top w:space="0" w:sz="0" w:val="nil"/>
          <w:left w:space="0" w:sz="0" w:val="nil"/>
          <w:bottom w:space="0" w:sz="0" w:val="nil"/>
          <w:right w:space="0" w:sz="0" w:val="nil"/>
          <w:between w:space="0" w:sz="0" w:val="nil"/>
        </w:pBdr>
        <w:shd w:fill="auto" w:val="clear"/>
        <w:spacing w:after="200" w:before="0" w:line="480" w:lineRule="auto"/>
        <w:ind w:left="284"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l18frh" w:id="52"/>
      <w:bookmarkEnd w:id="5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14</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Modelo Relaciona Instancia</w:t>
      </w:r>
    </w:p>
    <w:p w:rsidR="00000000" w:rsidDel="00000000" w:rsidP="00000000" w:rsidRDefault="00000000" w:rsidRPr="00000000" w14:paraId="000001CA">
      <w:pPr>
        <w:rPr/>
      </w:pPr>
      <w:r w:rsidDel="00000000" w:rsidR="00000000" w:rsidRPr="00000000">
        <w:rPr/>
        <w:drawing>
          <wp:inline distB="0" distT="0" distL="0" distR="0">
            <wp:extent cx="5400040" cy="2292985"/>
            <wp:effectExtent b="0" l="0" r="0" t="0"/>
            <wp:docPr id="122"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400040" cy="229298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Fuente: </w:t>
      </w:r>
      <w:r w:rsidDel="00000000" w:rsidR="00000000" w:rsidRPr="00000000">
        <w:rPr>
          <w:i w:val="1"/>
          <w:rtl w:val="0"/>
        </w:rPr>
        <w:t xml:space="preserve">Propia</w:t>
      </w:r>
      <w:r w:rsidDel="00000000" w:rsidR="00000000" w:rsidRPr="00000000">
        <w:rPr>
          <w:rtl w:val="0"/>
        </w:rPr>
      </w:r>
    </w:p>
    <w:p w:rsidR="00000000" w:rsidDel="00000000" w:rsidP="00000000" w:rsidRDefault="00000000" w:rsidRPr="00000000" w14:paraId="000001CC">
      <w:pPr>
        <w:rPr/>
      </w:pPr>
      <w:r w:rsidDel="00000000" w:rsidR="00000000" w:rsidRPr="00000000">
        <w:rPr>
          <w:b w:val="1"/>
          <w:rtl w:val="0"/>
        </w:rPr>
        <w:t xml:space="preserve">Tupla:</w:t>
      </w:r>
      <w:r w:rsidDel="00000000" w:rsidR="00000000" w:rsidRPr="00000000">
        <w:rPr>
          <w:rtl w:val="0"/>
        </w:rPr>
        <w:t xml:space="preserve"> Una tupla es una fila dentro de una tabla.</w:t>
      </w:r>
    </w:p>
    <w:p w:rsidR="00000000" w:rsidDel="00000000" w:rsidP="00000000" w:rsidRDefault="00000000" w:rsidRPr="00000000" w14:paraId="000001CD">
      <w:pPr>
        <w:rPr/>
      </w:pPr>
      <w:r w:rsidDel="00000000" w:rsidR="00000000" w:rsidRPr="00000000">
        <w:rPr>
          <w:b w:val="1"/>
          <w:rtl w:val="0"/>
        </w:rPr>
        <w:t xml:space="preserve">Campos:</w:t>
      </w:r>
      <w:r w:rsidDel="00000000" w:rsidR="00000000" w:rsidRPr="00000000">
        <w:rPr>
          <w:rtl w:val="0"/>
        </w:rPr>
        <w:t xml:space="preserve"> Representa la unidad mínima de información de un estado del esquema.</w:t>
      </w:r>
    </w:p>
    <w:p w:rsidR="00000000" w:rsidDel="00000000" w:rsidP="00000000" w:rsidRDefault="00000000" w:rsidRPr="00000000" w14:paraId="000001CE">
      <w:pPr>
        <w:pStyle w:val="Heading3"/>
        <w:numPr>
          <w:ilvl w:val="2"/>
          <w:numId w:val="17"/>
        </w:numPr>
        <w:ind w:left="720" w:hanging="720"/>
        <w:rPr/>
      </w:pPr>
      <w:bookmarkStart w:colFirst="0" w:colLast="0" w:name="_heading=h.206ipza" w:id="53"/>
      <w:bookmarkEnd w:id="53"/>
      <w:r w:rsidDel="00000000" w:rsidR="00000000" w:rsidRPr="00000000">
        <w:rPr>
          <w:rtl w:val="0"/>
        </w:rPr>
        <w:t xml:space="preserve">Base de datos noSQL </w:t>
      </w:r>
    </w:p>
    <w:p w:rsidR="00000000" w:rsidDel="00000000" w:rsidP="00000000" w:rsidRDefault="00000000" w:rsidRPr="00000000" w14:paraId="000001CF">
      <w:pPr>
        <w:rPr/>
      </w:pPr>
      <w:r w:rsidDel="00000000" w:rsidR="00000000" w:rsidRPr="00000000">
        <w:rPr>
          <w:rtl w:val="0"/>
        </w:rPr>
        <w:t xml:space="preserve">Se denomina como una base de datos no relacional y se lo caracteriza por ser flexible al momento de crear aplicaciones modernas y no utilizar el lenguaje SQL. Esta base de datos está optimizada para aplicaciones con gran cantidad de datos o información.</w:t>
      </w:r>
    </w:p>
    <w:p w:rsidR="00000000" w:rsidDel="00000000" w:rsidP="00000000" w:rsidRDefault="00000000" w:rsidRPr="00000000" w14:paraId="000001D0">
      <w:pPr>
        <w:pStyle w:val="Heading4"/>
        <w:numPr>
          <w:ilvl w:val="3"/>
          <w:numId w:val="17"/>
        </w:numPr>
        <w:ind w:left="864" w:hanging="864"/>
        <w:rPr/>
      </w:pPr>
      <w:bookmarkStart w:colFirst="0" w:colLast="0" w:name="_heading=h.4k668n3" w:id="54"/>
      <w:bookmarkEnd w:id="54"/>
      <w:r w:rsidDel="00000000" w:rsidR="00000000" w:rsidRPr="00000000">
        <w:rPr>
          <w:rtl w:val="0"/>
        </w:rPr>
        <w:t xml:space="preserve">Características </w:t>
      </w:r>
    </w:p>
    <w:p w:rsidR="00000000" w:rsidDel="00000000" w:rsidP="00000000" w:rsidRDefault="00000000" w:rsidRPr="00000000" w14:paraId="000001D1">
      <w:pPr>
        <w:rPr/>
      </w:pPr>
      <w:r w:rsidDel="00000000" w:rsidR="00000000" w:rsidRPr="00000000">
        <w:rPr>
          <w:rtl w:val="0"/>
        </w:rPr>
        <w:t xml:space="preserve">Las principales características de una base de datos noSQL son: </w:t>
      </w:r>
    </w:p>
    <w:p w:rsidR="00000000" w:rsidDel="00000000" w:rsidP="00000000" w:rsidRDefault="00000000" w:rsidRPr="00000000" w14:paraId="000001D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480" w:lineRule="auto"/>
        <w:ind w:left="106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información </w:t>
      </w:r>
      <w:r w:rsidDel="00000000" w:rsidR="00000000" w:rsidRPr="00000000">
        <w:rPr>
          <w:rtl w:val="0"/>
        </w:rPr>
        <w:t xml:space="preserve">se almacena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a través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documentos.</w:t>
      </w:r>
    </w:p>
    <w:p w:rsidR="00000000" w:rsidDel="00000000" w:rsidP="00000000" w:rsidRDefault="00000000" w:rsidRPr="00000000" w14:paraId="000001D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480" w:lineRule="auto"/>
        <w:ind w:left="106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Son muy útiles para gestionar la información no estructurada.</w:t>
      </w:r>
    </w:p>
    <w:p w:rsidR="00000000" w:rsidDel="00000000" w:rsidP="00000000" w:rsidRDefault="00000000" w:rsidRPr="00000000" w14:paraId="000001D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480" w:lineRule="auto"/>
        <w:ind w:left="106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utiliza lenguaje SQL.</w:t>
      </w:r>
    </w:p>
    <w:p w:rsidR="00000000" w:rsidDel="00000000" w:rsidP="00000000" w:rsidRDefault="00000000" w:rsidRPr="00000000" w14:paraId="000001D5">
      <w:pPr>
        <w:pStyle w:val="Heading2"/>
        <w:numPr>
          <w:ilvl w:val="1"/>
          <w:numId w:val="17"/>
        </w:numPr>
        <w:ind w:left="576" w:hanging="576"/>
        <w:rPr/>
      </w:pPr>
      <w:bookmarkStart w:colFirst="0" w:colLast="0" w:name="_heading=h.2zbgiuw" w:id="55"/>
      <w:bookmarkEnd w:id="55"/>
      <w:r w:rsidDel="00000000" w:rsidR="00000000" w:rsidRPr="00000000">
        <w:rPr>
          <w:rtl w:val="0"/>
        </w:rPr>
        <w:t xml:space="preserve">Protocolo HTTP</w:t>
      </w:r>
    </w:p>
    <w:p w:rsidR="00000000" w:rsidDel="00000000" w:rsidP="00000000" w:rsidRDefault="00000000" w:rsidRPr="00000000" w14:paraId="000001D6">
      <w:pPr>
        <w:rPr/>
      </w:pPr>
      <w:r w:rsidDel="00000000" w:rsidR="00000000" w:rsidRPr="00000000">
        <w:rPr>
          <w:rtl w:val="0"/>
        </w:rPr>
        <w:t xml:space="preserve">Según el autor. Ramos &amp; Ramos (2014) afirma: “Lenguaje de marcas de hipertexto que son interpretados por el navegador como comandos de formateo de texto. El protocolo HTTP permite solicitar documentos que contengan hipertexto” (p.3).  De este modo podemos afirmar que el HTTP se basa en la comunicación con Word Wide Web(WWW).</w:t>
      </w:r>
    </w:p>
    <w:p w:rsidR="00000000" w:rsidDel="00000000" w:rsidP="00000000" w:rsidRDefault="00000000" w:rsidRPr="00000000" w14:paraId="000001D7">
      <w:pPr>
        <w:pStyle w:val="Heading3"/>
        <w:numPr>
          <w:ilvl w:val="2"/>
          <w:numId w:val="17"/>
        </w:numPr>
        <w:ind w:left="720" w:hanging="720"/>
        <w:rPr/>
      </w:pPr>
      <w:bookmarkStart w:colFirst="0" w:colLast="0" w:name="_heading=h.1egqt2p" w:id="56"/>
      <w:bookmarkEnd w:id="56"/>
      <w:r w:rsidDel="00000000" w:rsidR="00000000" w:rsidRPr="00000000">
        <w:rPr>
          <w:rtl w:val="0"/>
        </w:rPr>
        <w:t xml:space="preserve">Códigos de estado HTTP</w:t>
      </w:r>
    </w:p>
    <w:p w:rsidR="00000000" w:rsidDel="00000000" w:rsidP="00000000" w:rsidRDefault="00000000" w:rsidRPr="00000000" w14:paraId="000001D8">
      <w:pPr>
        <w:rPr/>
      </w:pPr>
      <w:r w:rsidDel="00000000" w:rsidR="00000000" w:rsidRPr="00000000">
        <w:rPr>
          <w:rtl w:val="0"/>
        </w:rPr>
        <w:t xml:space="preserve">Los códigos de estado HTTP nos describen de una forma abreviada el estado de respuesta en el cual se encuentra. A continuación, se presenta los códigos más comunes y su significado  </w:t>
      </w:r>
    </w:p>
    <w:p w:rsidR="00000000" w:rsidDel="00000000" w:rsidP="00000000" w:rsidRDefault="00000000" w:rsidRPr="00000000" w14:paraId="000001D9">
      <w:pPr>
        <w:rPr>
          <w:b w:val="1"/>
        </w:rPr>
      </w:pPr>
      <w:r w:rsidDel="00000000" w:rsidR="00000000" w:rsidRPr="00000000">
        <w:rPr>
          <w:b w:val="1"/>
          <w:rtl w:val="0"/>
        </w:rPr>
        <w:t xml:space="preserve">100 (continuar): </w:t>
      </w:r>
      <w:r w:rsidDel="00000000" w:rsidR="00000000" w:rsidRPr="00000000">
        <w:rPr>
          <w:rtl w:val="0"/>
        </w:rPr>
        <w:t xml:space="preserve">El servidor ha recibido los datos del cliente y está preparado para reenvié una respuesta</w:t>
      </w:r>
      <w:r w:rsidDel="00000000" w:rsidR="00000000" w:rsidRPr="00000000">
        <w:rPr>
          <w:b w:val="1"/>
          <w:rtl w:val="0"/>
        </w:rPr>
        <w:t xml:space="preserve">.</w:t>
      </w:r>
    </w:p>
    <w:p w:rsidR="00000000" w:rsidDel="00000000" w:rsidP="00000000" w:rsidRDefault="00000000" w:rsidRPr="00000000" w14:paraId="000001DA">
      <w:pPr>
        <w:rPr>
          <w:b w:val="1"/>
        </w:rPr>
      </w:pPr>
      <w:r w:rsidDel="00000000" w:rsidR="00000000" w:rsidRPr="00000000">
        <w:rPr>
          <w:b w:val="1"/>
          <w:rtl w:val="0"/>
        </w:rPr>
        <w:t xml:space="preserve">101 (Cambio de protocolo): </w:t>
      </w:r>
      <w:r w:rsidDel="00000000" w:rsidR="00000000" w:rsidRPr="00000000">
        <w:rPr>
          <w:rtl w:val="0"/>
        </w:rPr>
        <w:t xml:space="preserve">El navegador solicita al servidor que cambie los protocolos.</w:t>
      </w:r>
      <w:r w:rsidDel="00000000" w:rsidR="00000000" w:rsidRPr="00000000">
        <w:rPr>
          <w:rtl w:val="0"/>
        </w:rPr>
      </w:r>
    </w:p>
    <w:p w:rsidR="00000000" w:rsidDel="00000000" w:rsidP="00000000" w:rsidRDefault="00000000" w:rsidRPr="00000000" w14:paraId="000001DB">
      <w:pPr>
        <w:rPr>
          <w:b w:val="1"/>
        </w:rPr>
      </w:pPr>
      <w:r w:rsidDel="00000000" w:rsidR="00000000" w:rsidRPr="00000000">
        <w:rPr>
          <w:b w:val="1"/>
          <w:rtl w:val="0"/>
        </w:rPr>
        <w:t xml:space="preserve">103 (Insinuaciones tempranas): </w:t>
      </w:r>
      <w:r w:rsidDel="00000000" w:rsidR="00000000" w:rsidRPr="00000000">
        <w:rPr>
          <w:rtl w:val="0"/>
        </w:rPr>
        <w:t xml:space="preserve">El servidor devuelve una respuesta al cliente antes que la información sea procesada.</w:t>
      </w:r>
      <w:r w:rsidDel="00000000" w:rsidR="00000000" w:rsidRPr="00000000">
        <w:rPr>
          <w:rtl w:val="0"/>
        </w:rPr>
      </w:r>
    </w:p>
    <w:p w:rsidR="00000000" w:rsidDel="00000000" w:rsidP="00000000" w:rsidRDefault="00000000" w:rsidRPr="00000000" w14:paraId="000001DC">
      <w:pPr>
        <w:rPr>
          <w:b w:val="1"/>
        </w:rPr>
      </w:pPr>
      <w:r w:rsidDel="00000000" w:rsidR="00000000" w:rsidRPr="00000000">
        <w:rPr>
          <w:b w:val="1"/>
          <w:rtl w:val="0"/>
        </w:rPr>
        <w:t xml:space="preserve">200 (Todo está correcto): </w:t>
      </w:r>
      <w:r w:rsidDel="00000000" w:rsidR="00000000" w:rsidRPr="00000000">
        <w:rPr>
          <w:rtl w:val="0"/>
        </w:rPr>
        <w:t xml:space="preserve">Este código actúa siempre y cuando el sistema web se comporte de la manera esperada.</w:t>
      </w: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201 (creado): </w:t>
      </w:r>
      <w:r w:rsidDel="00000000" w:rsidR="00000000" w:rsidRPr="00000000">
        <w:rPr>
          <w:rtl w:val="0"/>
        </w:rPr>
        <w:t xml:space="preserve">El servidor ha cumplido la solicitud del cliente,</w:t>
      </w:r>
      <w:r w:rsidDel="00000000" w:rsidR="00000000" w:rsidRPr="00000000">
        <w:rPr>
          <w:rtl w:val="0"/>
        </w:rPr>
      </w:r>
    </w:p>
    <w:p w:rsidR="00000000" w:rsidDel="00000000" w:rsidP="00000000" w:rsidRDefault="00000000" w:rsidRPr="00000000" w14:paraId="000001DE">
      <w:pPr>
        <w:rPr/>
      </w:pPr>
      <w:r w:rsidDel="00000000" w:rsidR="00000000" w:rsidRPr="00000000">
        <w:rPr>
          <w:b w:val="1"/>
          <w:rtl w:val="0"/>
        </w:rPr>
        <w:t xml:space="preserve">202 (Aceptado): </w:t>
      </w:r>
      <w:r w:rsidDel="00000000" w:rsidR="00000000" w:rsidRPr="00000000">
        <w:rPr>
          <w:rtl w:val="0"/>
        </w:rPr>
        <w:t xml:space="preserve">El servidor ha aceptado los cambios de su navegador, pero todavía sique en proceso.</w:t>
      </w:r>
    </w:p>
    <w:p w:rsidR="00000000" w:rsidDel="00000000" w:rsidP="00000000" w:rsidRDefault="00000000" w:rsidRPr="00000000" w14:paraId="000001DF">
      <w:pPr>
        <w:rPr/>
      </w:pPr>
      <w:r w:rsidDel="00000000" w:rsidR="00000000" w:rsidRPr="00000000">
        <w:rPr>
          <w:b w:val="1"/>
          <w:rtl w:val="0"/>
        </w:rPr>
        <w:t xml:space="preserve">204(No Content): </w:t>
      </w:r>
      <w:r w:rsidDel="00000000" w:rsidR="00000000" w:rsidRPr="00000000">
        <w:rPr>
          <w:rtl w:val="0"/>
        </w:rPr>
        <w:t xml:space="preserve">Este código nos indica que no existen datos para enviar.</w:t>
      </w:r>
    </w:p>
    <w:p w:rsidR="00000000" w:rsidDel="00000000" w:rsidP="00000000" w:rsidRDefault="00000000" w:rsidRPr="00000000" w14:paraId="000001E0">
      <w:pPr>
        <w:pStyle w:val="Heading2"/>
        <w:numPr>
          <w:ilvl w:val="1"/>
          <w:numId w:val="17"/>
        </w:numPr>
        <w:ind w:left="576" w:hanging="576"/>
        <w:rPr/>
      </w:pPr>
      <w:bookmarkStart w:colFirst="0" w:colLast="0" w:name="_heading=h.3ygebqi" w:id="57"/>
      <w:bookmarkEnd w:id="57"/>
      <w:r w:rsidDel="00000000" w:rsidR="00000000" w:rsidRPr="00000000">
        <w:rPr>
          <w:rtl w:val="0"/>
        </w:rPr>
        <w:t xml:space="preserve">API-REST</w:t>
      </w:r>
    </w:p>
    <w:p w:rsidR="00000000" w:rsidDel="00000000" w:rsidP="00000000" w:rsidRDefault="00000000" w:rsidRPr="00000000" w14:paraId="000001E1">
      <w:pPr>
        <w:rPr/>
      </w:pPr>
      <w:r w:rsidDel="00000000" w:rsidR="00000000" w:rsidRPr="00000000">
        <w:rPr>
          <w:rtl w:val="0"/>
        </w:rPr>
        <w:t xml:space="preserve">API-REST es cualquier interfaz que se entrelazan y utilizan un protocolo HTTP ya que a través de ella nos brinda toda la información necesaria, en la cual podemos guardar o enviar algún tipo de información.</w:t>
      </w:r>
    </w:p>
    <w:p w:rsidR="00000000" w:rsidDel="00000000" w:rsidP="00000000" w:rsidRDefault="00000000" w:rsidRPr="00000000" w14:paraId="000001E2">
      <w:pPr>
        <w:rPr/>
      </w:pPr>
      <w:r w:rsidDel="00000000" w:rsidR="00000000" w:rsidRPr="00000000">
        <w:rPr>
          <w:rtl w:val="0"/>
        </w:rPr>
        <w:t xml:space="preserve">El principal funcionamiento que cumple es el simplificar el trabajo para los programadores a la hora de realizar cualquier programa ya que solo modificara el código según su necesidad dependiendo del tipo de aplicación que va a realizar, además API REST nos permite comunicar con las páginas web que tenga alguna base de datos o donde se almacena toda la información que contenga dicha página, las restricciones que defiende a API REST son:</w:t>
      </w:r>
    </w:p>
    <w:p w:rsidR="00000000" w:rsidDel="00000000" w:rsidP="00000000" w:rsidRDefault="00000000" w:rsidRPr="00000000" w14:paraId="000001E3">
      <w:pPr>
        <w:rPr>
          <w:b w:val="1"/>
        </w:rPr>
      </w:pPr>
      <w:r w:rsidDel="00000000" w:rsidR="00000000" w:rsidRPr="00000000">
        <w:rPr>
          <w:b w:val="1"/>
          <w:rtl w:val="0"/>
        </w:rPr>
        <w:t xml:space="preserve">Cliente servidor: </w:t>
      </w:r>
      <w:r w:rsidDel="00000000" w:rsidR="00000000" w:rsidRPr="00000000">
        <w:rPr>
          <w:rtl w:val="0"/>
        </w:rPr>
        <w:t xml:space="preserve">Es donde se mantiene al servidor y al cliente acoplado para su respectivo funcionamiento.</w:t>
      </w:r>
      <w:r w:rsidDel="00000000" w:rsidR="00000000" w:rsidRPr="00000000">
        <w:rPr>
          <w:rtl w:val="0"/>
        </w:rPr>
      </w:r>
    </w:p>
    <w:p w:rsidR="00000000" w:rsidDel="00000000" w:rsidP="00000000" w:rsidRDefault="00000000" w:rsidRPr="00000000" w14:paraId="000001E4">
      <w:pPr>
        <w:rPr>
          <w:b w:val="1"/>
        </w:rPr>
      </w:pPr>
      <w:r w:rsidDel="00000000" w:rsidR="00000000" w:rsidRPr="00000000">
        <w:rPr>
          <w:b w:val="1"/>
          <w:rtl w:val="0"/>
        </w:rPr>
        <w:t xml:space="preserve">Sin estado: C</w:t>
      </w:r>
      <w:r w:rsidDel="00000000" w:rsidR="00000000" w:rsidRPr="00000000">
        <w:rPr>
          <w:rtl w:val="0"/>
        </w:rPr>
        <w:t xml:space="preserve">ada petición que recibe el servidor tendría que manejarse de una forma independiente. </w:t>
      </w:r>
      <w:r w:rsidDel="00000000" w:rsidR="00000000" w:rsidRPr="00000000">
        <w:rPr>
          <w:rtl w:val="0"/>
        </w:rPr>
      </w:r>
    </w:p>
    <w:p w:rsidR="00000000" w:rsidDel="00000000" w:rsidP="00000000" w:rsidRDefault="00000000" w:rsidRPr="00000000" w14:paraId="000001E5">
      <w:pPr>
        <w:rPr>
          <w:b w:val="1"/>
        </w:rPr>
      </w:pPr>
      <w:r w:rsidDel="00000000" w:rsidR="00000000" w:rsidRPr="00000000">
        <w:rPr>
          <w:b w:val="1"/>
          <w:rtl w:val="0"/>
        </w:rPr>
        <w:t xml:space="preserve">Cacheable: </w:t>
      </w:r>
      <w:r w:rsidDel="00000000" w:rsidR="00000000" w:rsidRPr="00000000">
        <w:rPr>
          <w:rtl w:val="0"/>
        </w:rPr>
        <w:t xml:space="preserve">La infraestructura que tiene la red debe soportar un cache de varios niveles con la finalidad de brindar un buen servicio.</w:t>
      </w: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tl w:val="0"/>
        </w:rPr>
        <w:t xml:space="preserve">Interfaz uniforme: </w:t>
      </w:r>
      <w:r w:rsidDel="00000000" w:rsidR="00000000" w:rsidRPr="00000000">
        <w:rPr>
          <w:rtl w:val="0"/>
        </w:rPr>
        <w:t xml:space="preserve">Es producida entre el cliente y el servidor de una forma uniforme.</w:t>
      </w:r>
      <w:r w:rsidDel="00000000" w:rsidR="00000000" w:rsidRPr="00000000">
        <w:rPr>
          <w:rtl w:val="0"/>
        </w:rPr>
      </w:r>
    </w:p>
    <w:p w:rsidR="00000000" w:rsidDel="00000000" w:rsidP="00000000" w:rsidRDefault="00000000" w:rsidRPr="00000000" w14:paraId="000001E7">
      <w:pPr>
        <w:rPr/>
      </w:pPr>
      <w:r w:rsidDel="00000000" w:rsidR="00000000" w:rsidRPr="00000000">
        <w:rPr>
          <w:b w:val="1"/>
          <w:rtl w:val="0"/>
        </w:rPr>
        <w:t xml:space="preserve">Sistema de capas</w:t>
      </w:r>
      <w:r w:rsidDel="00000000" w:rsidR="00000000" w:rsidRPr="00000000">
        <w:rPr>
          <w:rtl w:val="0"/>
        </w:rPr>
        <w:t xml:space="preserve">: Ayuda a mejorar la estabilidad, el rendimiento y la seguridad.</w:t>
      </w:r>
    </w:p>
    <w:p w:rsidR="00000000" w:rsidDel="00000000" w:rsidP="00000000" w:rsidRDefault="00000000" w:rsidRPr="00000000" w14:paraId="000001E8">
      <w:pPr>
        <w:rPr/>
      </w:pPr>
      <w:r w:rsidDel="00000000" w:rsidR="00000000" w:rsidRPr="00000000">
        <w:rPr>
          <w:rtl w:val="0"/>
        </w:rPr>
        <w:t xml:space="preserve">     Las características más importantes que nos brinda API REST es relacionar los datos con cualquier sistema con varias peticiones como: </w:t>
      </w:r>
    </w:p>
    <w:p w:rsidR="00000000" w:rsidDel="00000000" w:rsidP="00000000" w:rsidRDefault="00000000" w:rsidRPr="00000000" w14:paraId="000001E9">
      <w:pPr>
        <w:rPr/>
      </w:pPr>
      <w:r w:rsidDel="00000000" w:rsidR="00000000" w:rsidRPr="00000000">
        <w:rPr>
          <w:b w:val="1"/>
          <w:rtl w:val="0"/>
        </w:rPr>
        <w:t xml:space="preserve">GET:</w:t>
      </w:r>
      <w:r w:rsidDel="00000000" w:rsidR="00000000" w:rsidRPr="00000000">
        <w:rPr>
          <w:rtl w:val="0"/>
        </w:rPr>
        <w:t xml:space="preserve"> Consultar y leer.</w:t>
      </w:r>
    </w:p>
    <w:p w:rsidR="00000000" w:rsidDel="00000000" w:rsidP="00000000" w:rsidRDefault="00000000" w:rsidRPr="00000000" w14:paraId="000001EA">
      <w:pPr>
        <w:rPr/>
      </w:pPr>
      <w:r w:rsidDel="00000000" w:rsidR="00000000" w:rsidRPr="00000000">
        <w:rPr>
          <w:b w:val="1"/>
          <w:rtl w:val="0"/>
        </w:rPr>
        <w:t xml:space="preserve">POST: </w:t>
      </w:r>
      <w:r w:rsidDel="00000000" w:rsidR="00000000" w:rsidRPr="00000000">
        <w:rPr>
          <w:rtl w:val="0"/>
        </w:rPr>
        <w:t xml:space="preserve">Crear datos.</w:t>
      </w:r>
    </w:p>
    <w:p w:rsidR="00000000" w:rsidDel="00000000" w:rsidP="00000000" w:rsidRDefault="00000000" w:rsidRPr="00000000" w14:paraId="000001EB">
      <w:pPr>
        <w:rPr/>
      </w:pPr>
      <w:r w:rsidDel="00000000" w:rsidR="00000000" w:rsidRPr="00000000">
        <w:rPr>
          <w:b w:val="1"/>
          <w:rtl w:val="0"/>
        </w:rPr>
        <w:t xml:space="preserve">PUT:</w:t>
      </w:r>
      <w:r w:rsidDel="00000000" w:rsidR="00000000" w:rsidRPr="00000000">
        <w:rPr>
          <w:rtl w:val="0"/>
        </w:rPr>
        <w:t xml:space="preserve"> Editar datos. </w:t>
      </w:r>
    </w:p>
    <w:p w:rsidR="00000000" w:rsidDel="00000000" w:rsidP="00000000" w:rsidRDefault="00000000" w:rsidRPr="00000000" w14:paraId="000001EC">
      <w:pPr>
        <w:rPr/>
      </w:pPr>
      <w:r w:rsidDel="00000000" w:rsidR="00000000" w:rsidRPr="00000000">
        <w:rPr>
          <w:b w:val="1"/>
          <w:rtl w:val="0"/>
        </w:rPr>
        <w:t xml:space="preserve">DELETE:</w:t>
      </w:r>
      <w:r w:rsidDel="00000000" w:rsidR="00000000" w:rsidRPr="00000000">
        <w:rPr>
          <w:rtl w:val="0"/>
        </w:rPr>
        <w:t xml:space="preserve"> Eliminar datos.</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1"/>
        <w:rPr/>
      </w:pPr>
      <w:bookmarkStart w:colFirst="0" w:colLast="0" w:name="_heading=h.2dlolyb" w:id="58"/>
      <w:bookmarkEnd w:id="58"/>
      <w:r w:rsidDel="00000000" w:rsidR="00000000" w:rsidRPr="00000000">
        <w:rPr>
          <w:rtl w:val="0"/>
        </w:rPr>
        <w:t xml:space="preserve">CAPÍTULO II</w:t>
      </w:r>
    </w:p>
    <w:p w:rsidR="00000000" w:rsidDel="00000000" w:rsidP="00000000" w:rsidRDefault="00000000" w:rsidRPr="00000000" w14:paraId="000001EF">
      <w:pPr>
        <w:pStyle w:val="Heading2"/>
        <w:numPr>
          <w:ilvl w:val="1"/>
          <w:numId w:val="38"/>
        </w:numPr>
        <w:ind w:left="576" w:hanging="576"/>
        <w:rPr/>
      </w:pPr>
      <w:bookmarkStart w:colFirst="0" w:colLast="0" w:name="_heading=h.sqyw64" w:id="59"/>
      <w:bookmarkEnd w:id="59"/>
      <w:r w:rsidDel="00000000" w:rsidR="00000000" w:rsidRPr="00000000">
        <w:rPr>
          <w:rtl w:val="0"/>
        </w:rPr>
        <w:t xml:space="preserve">METODOLOGIA DE INVESTIGACION</w:t>
      </w:r>
    </w:p>
    <w:p w:rsidR="00000000" w:rsidDel="00000000" w:rsidP="00000000" w:rsidRDefault="00000000" w:rsidRPr="00000000" w14:paraId="000001F0">
      <w:pPr>
        <w:pStyle w:val="Heading3"/>
        <w:numPr>
          <w:ilvl w:val="2"/>
          <w:numId w:val="38"/>
        </w:numPr>
        <w:ind w:left="720" w:hanging="720"/>
        <w:rPr/>
      </w:pPr>
      <w:bookmarkStart w:colFirst="0" w:colLast="0" w:name="_heading=h.3cqmetx" w:id="60"/>
      <w:bookmarkEnd w:id="60"/>
      <w:r w:rsidDel="00000000" w:rsidR="00000000" w:rsidRPr="00000000">
        <w:rPr>
          <w:rtl w:val="0"/>
        </w:rPr>
        <w:t xml:space="preserve">Método Inductivo Deductivo</w:t>
      </w:r>
    </w:p>
    <w:p w:rsidR="00000000" w:rsidDel="00000000" w:rsidP="00000000" w:rsidRDefault="00000000" w:rsidRPr="00000000" w14:paraId="000001F1">
      <w:pPr>
        <w:rPr/>
      </w:pPr>
      <w:r w:rsidDel="00000000" w:rsidR="00000000" w:rsidRPr="00000000">
        <w:rPr>
          <w:rtl w:val="0"/>
        </w:rPr>
        <w:t xml:space="preserve">Dentro de este proyecto de investigación se utilizó el método inductivo que nos permite integrar y comprender los resultados en un menor tiempo y la deductiva que permite realizar conclusiones en base a los propósitos del sistema.  </w:t>
      </w:r>
    </w:p>
    <w:p w:rsidR="00000000" w:rsidDel="00000000" w:rsidP="00000000" w:rsidRDefault="00000000" w:rsidRPr="00000000" w14:paraId="000001F2">
      <w:pPr>
        <w:rPr/>
      </w:pPr>
      <w:r w:rsidDel="00000000" w:rsidR="00000000" w:rsidRPr="00000000">
        <w:rPr>
          <w:rtl w:val="0"/>
        </w:rPr>
        <w:t xml:space="preserve">Mediante estos métodos, podemos comprobar los problemas actuales que existen dentro de la biblioteca del INSTITUTO SUPERIOR TECNOLÓGICO VICENTE LEÓN, por no contar con un sistema que sirva de apoyo para optimizar el tiempo al momento de realizar los préstamos de libros, como también, el registro de docentes y estudiantes de la misma institución y el manejo de inventario del material bibliográfico.</w:t>
      </w:r>
    </w:p>
    <w:p w:rsidR="00000000" w:rsidDel="00000000" w:rsidP="00000000" w:rsidRDefault="00000000" w:rsidRPr="00000000" w14:paraId="000001F3">
      <w:pPr>
        <w:pStyle w:val="Heading3"/>
        <w:numPr>
          <w:ilvl w:val="2"/>
          <w:numId w:val="38"/>
        </w:numPr>
        <w:ind w:left="720" w:hanging="720"/>
        <w:rPr/>
      </w:pPr>
      <w:bookmarkStart w:colFirst="0" w:colLast="0" w:name="_heading=h.1rvwp1q" w:id="61"/>
      <w:bookmarkEnd w:id="61"/>
      <w:r w:rsidDel="00000000" w:rsidR="00000000" w:rsidRPr="00000000">
        <w:rPr>
          <w:rtl w:val="0"/>
        </w:rPr>
        <w:t xml:space="preserve">Técnicas</w:t>
      </w:r>
    </w:p>
    <w:p w:rsidR="00000000" w:rsidDel="00000000" w:rsidP="00000000" w:rsidRDefault="00000000" w:rsidRPr="00000000" w14:paraId="000001F4">
      <w:pPr>
        <w:rPr/>
      </w:pPr>
      <w:r w:rsidDel="00000000" w:rsidR="00000000" w:rsidRPr="00000000">
        <w:rPr>
          <w:b w:val="1"/>
          <w:rtl w:val="0"/>
        </w:rPr>
        <w:t xml:space="preserve">Observación. -  </w:t>
      </w:r>
      <w:r w:rsidDel="00000000" w:rsidR="00000000" w:rsidRPr="00000000">
        <w:rPr>
          <w:rtl w:val="0"/>
        </w:rPr>
        <w:t xml:space="preserve">Mediante esta técnica podemos identificar los recursos, tanto físicos, como recursos humanos y el flujo de procesos dentro de la biblioteca. Se realizaron visitas para conocer los procesos que realizaban desde otro punto de vista, buscando de esta manera opiniones diferentes. Estas visitas tenían como objetivo conocer los procesos que realizaban dentro de la biblioteca, tales como:</w:t>
      </w:r>
    </w:p>
    <w:p w:rsidR="00000000" w:rsidDel="00000000" w:rsidP="00000000" w:rsidRDefault="00000000" w:rsidRPr="00000000" w14:paraId="000001F5">
      <w:pPr>
        <w:rPr/>
      </w:pPr>
      <w:r w:rsidDel="00000000" w:rsidR="00000000" w:rsidRPr="00000000">
        <w:rPr>
          <w:rtl w:val="0"/>
        </w:rPr>
        <w:t xml:space="preserve">Préstamos de libros.</w:t>
      </w:r>
    </w:p>
    <w:p w:rsidR="00000000" w:rsidDel="00000000" w:rsidP="00000000" w:rsidRDefault="00000000" w:rsidRPr="00000000" w14:paraId="000001F6">
      <w:pPr>
        <w:rPr/>
      </w:pPr>
      <w:r w:rsidDel="00000000" w:rsidR="00000000" w:rsidRPr="00000000">
        <w:rPr>
          <w:rtl w:val="0"/>
        </w:rPr>
        <w:t xml:space="preserve">Manejo del material bibliográfico.</w:t>
      </w:r>
    </w:p>
    <w:p w:rsidR="00000000" w:rsidDel="00000000" w:rsidP="00000000" w:rsidRDefault="00000000" w:rsidRPr="00000000" w14:paraId="000001F7">
      <w:pPr>
        <w:rPr/>
      </w:pPr>
      <w:r w:rsidDel="00000000" w:rsidR="00000000" w:rsidRPr="00000000">
        <w:rPr>
          <w:rtl w:val="0"/>
        </w:rPr>
        <w:t xml:space="preserve">Almacenamiento del material bibliográfico.</w:t>
      </w:r>
    </w:p>
    <w:p w:rsidR="00000000" w:rsidDel="00000000" w:rsidP="00000000" w:rsidRDefault="00000000" w:rsidRPr="00000000" w14:paraId="000001F8">
      <w:pPr>
        <w:rPr/>
      </w:pPr>
      <w:r w:rsidDel="00000000" w:rsidR="00000000" w:rsidRPr="00000000">
        <w:rPr>
          <w:rtl w:val="0"/>
        </w:rPr>
        <w:t xml:space="preserve">Registro de usuarios de la biblioteca.</w:t>
      </w:r>
    </w:p>
    <w:p w:rsidR="00000000" w:rsidDel="00000000" w:rsidP="00000000" w:rsidRDefault="00000000" w:rsidRPr="00000000" w14:paraId="000001F9">
      <w:pPr>
        <w:rPr>
          <w:b w:val="1"/>
        </w:rPr>
      </w:pPr>
      <w:r w:rsidDel="00000000" w:rsidR="00000000" w:rsidRPr="00000000">
        <w:rPr>
          <w:b w:val="1"/>
          <w:rtl w:val="0"/>
        </w:rPr>
        <w:t xml:space="preserve">Entrevista</w:t>
      </w:r>
    </w:p>
    <w:p w:rsidR="00000000" w:rsidDel="00000000" w:rsidP="00000000" w:rsidRDefault="00000000" w:rsidRPr="00000000" w14:paraId="000001FA">
      <w:pPr>
        <w:rPr/>
      </w:pPr>
      <w:r w:rsidDel="00000000" w:rsidR="00000000" w:rsidRPr="00000000">
        <w:rPr>
          <w:rtl w:val="0"/>
        </w:rPr>
        <w:t xml:space="preserve">Se realizó la entrevista al administrador de la biblioteca</w:t>
      </w:r>
    </w:p>
    <w:p w:rsidR="00000000" w:rsidDel="00000000" w:rsidP="00000000" w:rsidRDefault="00000000" w:rsidRPr="00000000" w14:paraId="000001FB">
      <w:pPr>
        <w:rPr/>
      </w:pPr>
      <w:r w:rsidDel="00000000" w:rsidR="00000000" w:rsidRPr="00000000">
        <w:rPr>
          <w:rtl w:val="0"/>
        </w:rPr>
        <w:t xml:space="preserve">… quien nos explicó y mostró de forma detallada los procesos que se realizan dándonos un diferente punto de vista al que se tenía por simple observación. </w:t>
      </w:r>
    </w:p>
    <w:p w:rsidR="00000000" w:rsidDel="00000000" w:rsidP="00000000" w:rsidRDefault="00000000" w:rsidRPr="00000000" w14:paraId="000001FC">
      <w:pPr>
        <w:pStyle w:val="Heading2"/>
        <w:numPr>
          <w:ilvl w:val="1"/>
          <w:numId w:val="38"/>
        </w:numPr>
        <w:ind w:left="576" w:hanging="576"/>
        <w:rPr/>
      </w:pPr>
      <w:bookmarkStart w:colFirst="0" w:colLast="0" w:name="_heading=h.4bvk7pj" w:id="62"/>
      <w:bookmarkEnd w:id="62"/>
      <w:r w:rsidDel="00000000" w:rsidR="00000000" w:rsidRPr="00000000">
        <w:rPr>
          <w:rtl w:val="0"/>
        </w:rPr>
        <w:t xml:space="preserve">METODOLOGÍA DE DESARROLLO DE SOFTWARE</w:t>
      </w:r>
    </w:p>
    <w:p w:rsidR="00000000" w:rsidDel="00000000" w:rsidP="00000000" w:rsidRDefault="00000000" w:rsidRPr="00000000" w14:paraId="000001FD">
      <w:pPr>
        <w:pStyle w:val="Heading3"/>
        <w:numPr>
          <w:ilvl w:val="2"/>
          <w:numId w:val="38"/>
        </w:numPr>
        <w:ind w:left="720" w:hanging="720"/>
        <w:rPr/>
      </w:pPr>
      <w:bookmarkStart w:colFirst="0" w:colLast="0" w:name="_heading=h.2r0uhxc" w:id="63"/>
      <w:bookmarkEnd w:id="63"/>
      <w:r w:rsidDel="00000000" w:rsidR="00000000" w:rsidRPr="00000000">
        <w:rPr>
          <w:rtl w:val="0"/>
        </w:rPr>
        <w:t xml:space="preserve">Metodología de Desarrollo de software</w:t>
      </w:r>
    </w:p>
    <w:p w:rsidR="00000000" w:rsidDel="00000000" w:rsidP="00000000" w:rsidRDefault="00000000" w:rsidRPr="00000000" w14:paraId="000001FE">
      <w:pPr>
        <w:rPr/>
      </w:pPr>
      <w:r w:rsidDel="00000000" w:rsidR="00000000" w:rsidRPr="00000000">
        <w:rPr>
          <w:highlight w:val="red"/>
          <w:rtl w:val="0"/>
        </w:rPr>
        <w:t xml:space="preserve">Según (Lizardo, 2011), para la creación del sistema web de la bibliotecario se realizó el análisis de dos grupos de Metodologías de desarrollo de software:</w:t>
      </w:r>
      <w:r w:rsidDel="00000000" w:rsidR="00000000" w:rsidRPr="00000000">
        <w:rPr>
          <w:rtl w:val="0"/>
        </w:rPr>
      </w:r>
    </w:p>
    <w:p w:rsidR="00000000" w:rsidDel="00000000" w:rsidP="00000000" w:rsidRDefault="00000000" w:rsidRPr="00000000" w14:paraId="000001F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143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Metodologías Tradicionales. </w:t>
      </w:r>
    </w:p>
    <w:p w:rsidR="00000000" w:rsidDel="00000000" w:rsidP="00000000" w:rsidRDefault="00000000" w:rsidRPr="00000000" w14:paraId="0000020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1434"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Metodologías </w:t>
      </w:r>
      <w:r w:rsidDel="00000000" w:rsidR="00000000" w:rsidRPr="00000000">
        <w:rPr>
          <w:rtl w:val="0"/>
        </w:rPr>
        <w:t xml:space="preserve">Ágiles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1">
      <w:pPr>
        <w:pStyle w:val="Heading3"/>
        <w:numPr>
          <w:ilvl w:val="2"/>
          <w:numId w:val="38"/>
        </w:numPr>
        <w:ind w:left="720" w:hanging="720"/>
        <w:rPr/>
      </w:pPr>
      <w:bookmarkStart w:colFirst="0" w:colLast="0" w:name="_heading=h.1664s55" w:id="64"/>
      <w:bookmarkEnd w:id="64"/>
      <w:r w:rsidDel="00000000" w:rsidR="00000000" w:rsidRPr="00000000">
        <w:rPr>
          <w:rtl w:val="0"/>
        </w:rPr>
        <w:t xml:space="preserve">Metodologías Tradicionales</w:t>
      </w:r>
    </w:p>
    <w:p w:rsidR="00000000" w:rsidDel="00000000" w:rsidP="00000000" w:rsidRDefault="00000000" w:rsidRPr="00000000" w14:paraId="00000202">
      <w:pPr>
        <w:rPr/>
      </w:pPr>
      <w:r w:rsidDel="00000000" w:rsidR="00000000" w:rsidRPr="00000000">
        <w:rPr>
          <w:rtl w:val="0"/>
        </w:rPr>
        <w:t xml:space="preserve">“Las metodologías tradicionales se basan en dividir el proceso de desarrollo de un proyecto en diferentes etapas”, (Barreto, 2010). Varias de estas metodologías se han dejado de utilizar por la excesiva generación de documentación. </w:t>
      </w:r>
    </w:p>
    <w:p w:rsidR="00000000" w:rsidDel="00000000" w:rsidP="00000000" w:rsidRDefault="00000000" w:rsidRPr="00000000" w14:paraId="00000203">
      <w:pPr>
        <w:rPr/>
      </w:pPr>
      <w:r w:rsidDel="00000000" w:rsidR="00000000" w:rsidRPr="00000000">
        <w:rPr>
          <w:rtl w:val="0"/>
        </w:rPr>
        <w:t xml:space="preserve">Dentro de las metodologías tradicionales, existen varias opciones para el desarrollo de software, tales como:</w:t>
      </w:r>
    </w:p>
    <w:p w:rsidR="00000000" w:rsidDel="00000000" w:rsidP="00000000" w:rsidRDefault="00000000" w:rsidRPr="00000000" w14:paraId="00000204">
      <w:pPr>
        <w:rPr/>
      </w:pPr>
      <w:r w:rsidDel="00000000" w:rsidR="00000000" w:rsidRPr="00000000">
        <w:rPr>
          <w:rtl w:val="0"/>
        </w:rPr>
        <w:t xml:space="preserve">Modelo en Espiral.</w:t>
      </w:r>
    </w:p>
    <w:p w:rsidR="00000000" w:rsidDel="00000000" w:rsidP="00000000" w:rsidRDefault="00000000" w:rsidRPr="00000000" w14:paraId="00000205">
      <w:pPr>
        <w:rPr/>
      </w:pPr>
      <w:r w:rsidDel="00000000" w:rsidR="00000000" w:rsidRPr="00000000">
        <w:rPr>
          <w:rtl w:val="0"/>
        </w:rPr>
        <w:t xml:space="preserve">Modelo en Cascada.</w:t>
      </w:r>
    </w:p>
    <w:p w:rsidR="00000000" w:rsidDel="00000000" w:rsidP="00000000" w:rsidRDefault="00000000" w:rsidRPr="00000000" w14:paraId="00000206">
      <w:pPr>
        <w:rPr/>
      </w:pPr>
      <w:r w:rsidDel="00000000" w:rsidR="00000000" w:rsidRPr="00000000">
        <w:rPr>
          <w:rtl w:val="0"/>
        </w:rPr>
        <w:t xml:space="preserve">RUP (</w:t>
      </w:r>
      <w:r w:rsidDel="00000000" w:rsidR="00000000" w:rsidRPr="00000000">
        <w:rPr>
          <w:highlight w:val="white"/>
          <w:rtl w:val="0"/>
        </w:rPr>
        <w:t xml:space="preserve">Rational Unified Process</w:t>
      </w:r>
      <w:r w:rsidDel="00000000" w:rsidR="00000000" w:rsidRPr="00000000">
        <w:rPr>
          <w:rtl w:val="0"/>
        </w:rPr>
        <w:t xml:space="preserve">)</w:t>
      </w:r>
    </w:p>
    <w:p w:rsidR="00000000" w:rsidDel="00000000" w:rsidP="00000000" w:rsidRDefault="00000000" w:rsidRPr="00000000" w14:paraId="00000207">
      <w:pPr>
        <w:pStyle w:val="Heading4"/>
        <w:numPr>
          <w:ilvl w:val="3"/>
          <w:numId w:val="38"/>
        </w:numPr>
        <w:ind w:left="864" w:hanging="864"/>
        <w:rPr/>
      </w:pPr>
      <w:bookmarkStart w:colFirst="0" w:colLast="0" w:name="_heading=h.3q5sasy" w:id="65"/>
      <w:bookmarkEnd w:id="65"/>
      <w:r w:rsidDel="00000000" w:rsidR="00000000" w:rsidRPr="00000000">
        <w:rPr>
          <w:rtl w:val="0"/>
        </w:rPr>
        <w:t xml:space="preserve">RUP (Rational Unified Process)</w:t>
      </w:r>
    </w:p>
    <w:p w:rsidR="00000000" w:rsidDel="00000000" w:rsidP="00000000" w:rsidRDefault="00000000" w:rsidRPr="00000000" w14:paraId="00000208">
      <w:pPr>
        <w:rPr/>
      </w:pPr>
      <w:r w:rsidDel="00000000" w:rsidR="00000000" w:rsidRPr="00000000">
        <w:rPr>
          <w:rtl w:val="0"/>
        </w:rPr>
        <w:t xml:space="preserve"> Dentro de la metodología se define procesos y fases, existe 9 procesos esenciales para la creación de un software los cuales son:</w:t>
      </w:r>
    </w:p>
    <w:p w:rsidR="00000000" w:rsidDel="00000000" w:rsidP="00000000" w:rsidRDefault="00000000" w:rsidRPr="00000000" w14:paraId="0000020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Modelado de negocio.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Consiste en entender el funcionamiento del negocio.</w:t>
      </w:r>
    </w:p>
    <w:p w:rsidR="00000000" w:rsidDel="00000000" w:rsidP="00000000" w:rsidRDefault="00000000" w:rsidRPr="00000000" w14:paraId="0000020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Requerimientos.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Define la funcionalidad que tendrá el sistema. </w:t>
      </w:r>
    </w:p>
    <w:p w:rsidR="00000000" w:rsidDel="00000000" w:rsidP="00000000" w:rsidRDefault="00000000" w:rsidRPr="00000000" w14:paraId="0000020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Análisis y diseño.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w:t>
      </w:r>
      <w:r w:rsidDel="00000000" w:rsidR="00000000" w:rsidRPr="00000000">
        <w:rPr>
          <w:rtl w:val="0"/>
        </w:rPr>
        <w:t xml:space="preserve">cómo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realizarán las interfaces según los requerimientos.</w:t>
      </w:r>
    </w:p>
    <w:p w:rsidR="00000000" w:rsidDel="00000000" w:rsidP="00000000" w:rsidRDefault="00000000" w:rsidRPr="00000000" w14:paraId="0000020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Implementación.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Consiste en la construcción del sistema.</w:t>
      </w:r>
    </w:p>
    <w:p w:rsidR="00000000" w:rsidDel="00000000" w:rsidP="00000000" w:rsidRDefault="00000000" w:rsidRPr="00000000" w14:paraId="0000020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Pruebas.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Lleva a cabo la corrección de problemas, verificación y validación de calidad del producto. </w:t>
      </w:r>
    </w:p>
    <w:p w:rsidR="00000000" w:rsidDel="00000000" w:rsidP="00000000" w:rsidRDefault="00000000" w:rsidRPr="00000000" w14:paraId="0000020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Distribución.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Consisten en la entrega del producto.</w:t>
      </w:r>
    </w:p>
    <w:p w:rsidR="00000000" w:rsidDel="00000000" w:rsidP="00000000" w:rsidRDefault="00000000" w:rsidRPr="00000000" w14:paraId="0000020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Administración del Proyecto.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Define actividades para planear, presupuestar y dar seguimiento al proyecto.</w:t>
      </w:r>
    </w:p>
    <w:p w:rsidR="00000000" w:rsidDel="00000000" w:rsidP="00000000" w:rsidRDefault="00000000" w:rsidRPr="00000000" w14:paraId="0000021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Administración de cambios y configuración.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Consiste en realizar actualizaciones o crear nuevas versiones del proyecto.</w:t>
      </w:r>
    </w:p>
    <w:p w:rsidR="00000000" w:rsidDel="00000000" w:rsidP="00000000" w:rsidRDefault="00000000" w:rsidRPr="00000000" w14:paraId="0000021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Ambiente.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realiza el mantenimiento del proyecto.</w:t>
      </w:r>
    </w:p>
    <w:p w:rsidR="00000000" w:rsidDel="00000000" w:rsidP="00000000" w:rsidRDefault="00000000" w:rsidRPr="00000000" w14:paraId="00000212">
      <w:pPr>
        <w:pStyle w:val="Heading3"/>
        <w:numPr>
          <w:ilvl w:val="2"/>
          <w:numId w:val="38"/>
        </w:numPr>
        <w:ind w:left="720" w:hanging="720"/>
        <w:rPr/>
      </w:pPr>
      <w:bookmarkStart w:colFirst="0" w:colLast="0" w:name="_heading=h.25b2l0r" w:id="66"/>
      <w:bookmarkEnd w:id="66"/>
      <w:r w:rsidDel="00000000" w:rsidR="00000000" w:rsidRPr="00000000">
        <w:rPr>
          <w:rtl w:val="0"/>
        </w:rPr>
        <w:t xml:space="preserve">Metodologías Ágiles</w:t>
      </w:r>
    </w:p>
    <w:p w:rsidR="00000000" w:rsidDel="00000000" w:rsidP="00000000" w:rsidRDefault="00000000" w:rsidRPr="00000000" w14:paraId="00000213">
      <w:pPr>
        <w:rPr/>
      </w:pPr>
      <w:r w:rsidDel="00000000" w:rsidR="00000000" w:rsidRPr="00000000">
        <w:rPr>
          <w:rtl w:val="0"/>
        </w:rPr>
        <w:t xml:space="preserve">Las metodologías ágiles se basan en la creación de varias iteraciones del ciclo de vida de un software o proyecto que contiene:</w:t>
      </w:r>
    </w:p>
    <w:p w:rsidR="00000000" w:rsidDel="00000000" w:rsidP="00000000" w:rsidRDefault="00000000" w:rsidRPr="00000000" w14:paraId="000002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Planificación. </w:t>
      </w:r>
    </w:p>
    <w:p w:rsidR="00000000" w:rsidDel="00000000" w:rsidP="00000000" w:rsidRDefault="00000000" w:rsidRPr="00000000" w14:paraId="000002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Análisis.</w:t>
      </w:r>
    </w:p>
    <w:p w:rsidR="00000000" w:rsidDel="00000000" w:rsidP="00000000" w:rsidRDefault="00000000" w:rsidRPr="00000000" w14:paraId="000002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Diseño.</w:t>
      </w:r>
    </w:p>
    <w:p w:rsidR="00000000" w:rsidDel="00000000" w:rsidP="00000000" w:rsidRDefault="00000000" w:rsidRPr="00000000" w14:paraId="000002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Desarrollo. </w:t>
      </w:r>
    </w:p>
    <w:p w:rsidR="00000000" w:rsidDel="00000000" w:rsidP="00000000" w:rsidRDefault="00000000" w:rsidRPr="00000000" w14:paraId="000002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Pruebas. </w:t>
      </w:r>
    </w:p>
    <w:p w:rsidR="00000000" w:rsidDel="00000000" w:rsidP="00000000" w:rsidRDefault="00000000" w:rsidRPr="00000000" w14:paraId="000002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Documentación.</w:t>
      </w:r>
    </w:p>
    <w:p w:rsidR="00000000" w:rsidDel="00000000" w:rsidP="00000000" w:rsidRDefault="00000000" w:rsidRPr="00000000" w14:paraId="0000021A">
      <w:pPr>
        <w:rPr/>
      </w:pPr>
      <w:r w:rsidDel="00000000" w:rsidR="00000000" w:rsidRPr="00000000">
        <w:rPr>
          <w:rtl w:val="0"/>
        </w:rPr>
        <w:t xml:space="preserve">Dentro de cada iteración se mostrará un avance continuo de cómo se va desarrollando el proyecto y según su progreso </w:t>
      </w:r>
      <w:r w:rsidDel="00000000" w:rsidR="00000000" w:rsidRPr="00000000">
        <w:rPr>
          <w:shd w:fill="ff9900" w:val="clear"/>
          <w:rtl w:val="0"/>
        </w:rPr>
        <w:t xml:space="preserve">se evaluara</w:t>
      </w:r>
      <w:r w:rsidDel="00000000" w:rsidR="00000000" w:rsidRPr="00000000">
        <w:rPr>
          <w:rtl w:val="0"/>
        </w:rPr>
        <w:t xml:space="preserve"> la siguiente iteración. Estas son algunas de las metodologías ágiles más usadas:</w:t>
      </w:r>
    </w:p>
    <w:p w:rsidR="00000000" w:rsidDel="00000000" w:rsidP="00000000" w:rsidRDefault="00000000" w:rsidRPr="00000000" w14:paraId="000002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XP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eXpress Programing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SCRUM.</w:t>
      </w:r>
    </w:p>
    <w:p w:rsidR="00000000" w:rsidDel="00000000" w:rsidP="00000000" w:rsidRDefault="00000000" w:rsidRPr="00000000" w14:paraId="0000021D">
      <w:pPr>
        <w:pStyle w:val="Heading4"/>
        <w:numPr>
          <w:ilvl w:val="3"/>
          <w:numId w:val="38"/>
        </w:numPr>
        <w:ind w:left="864" w:hanging="864"/>
        <w:rPr/>
      </w:pPr>
      <w:bookmarkStart w:colFirst="0" w:colLast="0" w:name="_heading=h.kgcv8k" w:id="67"/>
      <w:bookmarkEnd w:id="67"/>
      <w:r w:rsidDel="00000000" w:rsidR="00000000" w:rsidRPr="00000000">
        <w:rPr>
          <w:rtl w:val="0"/>
        </w:rPr>
        <w:t xml:space="preserve">SCRUM</w:t>
      </w:r>
    </w:p>
    <w:p w:rsidR="00000000" w:rsidDel="00000000" w:rsidP="00000000" w:rsidRDefault="00000000" w:rsidRPr="00000000" w14:paraId="0000021E">
      <w:pPr>
        <w:rPr/>
      </w:pPr>
      <w:r w:rsidDel="00000000" w:rsidR="00000000" w:rsidRPr="00000000">
        <w:rPr>
          <w:rtl w:val="0"/>
        </w:rPr>
        <w:t xml:space="preserve">Para la creación del sistema bibliotecario, se tomará en cuenta la metodología ágil Scrum, el cual nos brinda un conjunto de prácticas y roles ágiles para el desarrollo de proyectos. Los roles principales de la metodología Scrum son:</w:t>
      </w:r>
    </w:p>
    <w:p w:rsidR="00000000" w:rsidDel="00000000" w:rsidP="00000000" w:rsidRDefault="00000000" w:rsidRPr="00000000" w14:paraId="0000021F">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Scrum Master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 la persona que mantiene los procesos y trabaja en forma similar que el director del proyecto.</w:t>
      </w:r>
    </w:p>
    <w:p w:rsidR="00000000" w:rsidDel="00000000" w:rsidP="00000000" w:rsidRDefault="00000000" w:rsidRPr="00000000" w14:paraId="00000220">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Dueño del Producto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Es la persona que representa a los clientes externos o internos.</w:t>
      </w:r>
    </w:p>
    <w:p w:rsidR="00000000" w:rsidDel="00000000" w:rsidP="00000000" w:rsidRDefault="00000000" w:rsidRPr="00000000" w14:paraId="00000221">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Equipo de Desarrollo.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Son todas las personas encargadas del desarrollo del proyecto. </w:t>
      </w:r>
    </w:p>
    <w:p w:rsidR="00000000" w:rsidDel="00000000" w:rsidP="00000000" w:rsidRDefault="00000000" w:rsidRPr="00000000" w14:paraId="00000222">
      <w:pPr>
        <w:pStyle w:val="Heading4"/>
        <w:numPr>
          <w:ilvl w:val="3"/>
          <w:numId w:val="38"/>
        </w:numPr>
        <w:ind w:left="864" w:hanging="864"/>
        <w:rPr/>
      </w:pPr>
      <w:bookmarkStart w:colFirst="0" w:colLast="0" w:name="_heading=h.34g0dwd" w:id="68"/>
      <w:bookmarkEnd w:id="68"/>
      <w:r w:rsidDel="00000000" w:rsidR="00000000" w:rsidRPr="00000000">
        <w:rPr>
          <w:rtl w:val="0"/>
        </w:rPr>
        <w:t xml:space="preserve"> Características de Scrum.</w:t>
      </w:r>
    </w:p>
    <w:p w:rsidR="00000000" w:rsidDel="00000000" w:rsidP="00000000" w:rsidRDefault="00000000" w:rsidRPr="00000000" w14:paraId="00000223">
      <w:pPr>
        <w:rPr/>
      </w:pPr>
      <w:r w:rsidDel="00000000" w:rsidR="00000000" w:rsidRPr="00000000">
        <w:rPr>
          <w:highlight w:val="yellow"/>
          <w:rtl w:val="0"/>
        </w:rPr>
        <w:t xml:space="preserve">Scrum es una metodología flexible, el cual establece diferentes procesos o sprint consecutivos para finalizar el proyecto exitosamente.</w:t>
      </w:r>
      <w:r w:rsidDel="00000000" w:rsidR="00000000" w:rsidRPr="00000000">
        <w:rPr>
          <w:rtl w:val="0"/>
        </w:rPr>
        <w:t xml:space="preserve"> La metodología Scrum se basa en el desarrollo de distintas iteraciones que se cumplen dentro de un determinado tiempo, en Scrum encontramos varios actores y elementos que intervienen dentro del proyecto.</w:t>
      </w:r>
    </w:p>
    <w:p w:rsidR="00000000" w:rsidDel="00000000" w:rsidP="00000000" w:rsidRDefault="00000000" w:rsidRPr="00000000" w14:paraId="00000224">
      <w:pPr>
        <w:rPr/>
      </w:pPr>
      <w:r w:rsidDel="00000000" w:rsidR="00000000" w:rsidRPr="00000000">
        <w:rPr>
          <w:rtl w:val="0"/>
        </w:rPr>
        <w:t xml:space="preserve">Otras características de la metodología SCRUM es:</w:t>
      </w:r>
    </w:p>
    <w:p w:rsidR="00000000" w:rsidDel="00000000" w:rsidP="00000000" w:rsidRDefault="00000000" w:rsidRPr="00000000" w14:paraId="0000022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Trabajar con una serie de roles con distintas tareas o actividades dentro del proyecto </w:t>
      </w:r>
    </w:p>
    <w:p w:rsidR="00000000" w:rsidDel="00000000" w:rsidP="00000000" w:rsidRDefault="00000000" w:rsidRPr="00000000" w14:paraId="0000022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equipos de </w:t>
      </w:r>
      <w:r w:rsidDel="00000000" w:rsidR="00000000" w:rsidRPr="00000000">
        <w:rPr>
          <w:rtl w:val="0"/>
        </w:rPr>
        <w:t xml:space="preserve">trabajo organizan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las tareas y se auto- dirigen.</w:t>
      </w:r>
    </w:p>
    <w:p w:rsidR="00000000" w:rsidDel="00000000" w:rsidP="00000000" w:rsidRDefault="00000000" w:rsidRPr="00000000" w14:paraId="0000022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Reuniones diarias con el equipo de trabajo para observar el avance del proyecto.</w:t>
      </w:r>
    </w:p>
    <w:p w:rsidR="00000000" w:rsidDel="00000000" w:rsidP="00000000" w:rsidRDefault="00000000" w:rsidRPr="00000000" w14:paraId="00000228">
      <w:pPr>
        <w:pStyle w:val="Heading4"/>
        <w:numPr>
          <w:ilvl w:val="3"/>
          <w:numId w:val="38"/>
        </w:numPr>
        <w:ind w:left="864" w:hanging="864"/>
        <w:rPr/>
      </w:pPr>
      <w:bookmarkStart w:colFirst="0" w:colLast="0" w:name="_heading=h.1jlao46" w:id="69"/>
      <w:bookmarkEnd w:id="69"/>
      <w:r w:rsidDel="00000000" w:rsidR="00000000" w:rsidRPr="00000000">
        <w:rPr>
          <w:rtl w:val="0"/>
        </w:rPr>
        <w:t xml:space="preserve">Actores.</w:t>
      </w:r>
    </w:p>
    <w:p w:rsidR="00000000" w:rsidDel="00000000" w:rsidP="00000000" w:rsidRDefault="00000000" w:rsidRPr="00000000" w14:paraId="00000229">
      <w:pPr>
        <w:rPr/>
      </w:pPr>
      <w:bookmarkStart w:colFirst="0" w:colLast="0" w:name="_heading=h.43ky6rz" w:id="70"/>
      <w:bookmarkEnd w:id="70"/>
      <w:r w:rsidDel="00000000" w:rsidR="00000000" w:rsidRPr="00000000">
        <w:rPr>
          <w:rFonts w:ascii="Times New Roman" w:cs="Times New Roman" w:eastAsia="Times New Roman" w:hAnsi="Times New Roman"/>
          <w:b w:val="1"/>
          <w:i w:val="0"/>
          <w:sz w:val="24"/>
          <w:szCs w:val="24"/>
          <w:rtl w:val="0"/>
        </w:rPr>
        <w:t xml:space="preserve">Dueños del Producto</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b w:val="1"/>
          <w:rtl w:val="0"/>
        </w:rPr>
        <w:t xml:space="preserve"> - </w:t>
      </w:r>
      <w:r w:rsidDel="00000000" w:rsidR="00000000" w:rsidRPr="00000000">
        <w:rPr>
          <w:rtl w:val="0"/>
        </w:rPr>
        <w:t xml:space="preserve">Es la persona que tiene una visión del proyecto y conoce el funcionamiento del negocio o empresa. Es el encargado de tomar todas las decisiones del cliente y ser propietario de toda la lista de requisitos y es el encargado de aceptar o rechazar los Sprint.</w:t>
      </w:r>
    </w:p>
    <w:p w:rsidR="00000000" w:rsidDel="00000000" w:rsidP="00000000" w:rsidRDefault="00000000" w:rsidRPr="00000000" w14:paraId="0000022A">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iq8gzs" w:id="71"/>
      <w:bookmarkEnd w:id="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15</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Dueños Del Producto</w:t>
      </w:r>
    </w:p>
    <w:p w:rsidR="00000000" w:rsidDel="00000000" w:rsidP="00000000" w:rsidRDefault="00000000" w:rsidRPr="00000000" w14:paraId="0000022B">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1219200" cy="2420470"/>
            <wp:effectExtent b="0" l="0" r="0" t="0"/>
            <wp:docPr descr="Resultado de imagen de propietario del productometodologia scrum" id="123" name="image41.png"/>
            <a:graphic>
              <a:graphicData uri="http://schemas.openxmlformats.org/drawingml/2006/picture">
                <pic:pic>
                  <pic:nvPicPr>
                    <pic:cNvPr descr="Resultado de imagen de propietario del productometodologia scrum" id="0" name="image41.png"/>
                    <pic:cNvPicPr preferRelativeResize="0"/>
                  </pic:nvPicPr>
                  <pic:blipFill>
                    <a:blip r:embed="rId26"/>
                    <a:srcRect b="17564" l="0" r="77422" t="0"/>
                    <a:stretch>
                      <a:fillRect/>
                    </a:stretch>
                  </pic:blipFill>
                  <pic:spPr>
                    <a:xfrm>
                      <a:off x="0" y="0"/>
                      <a:ext cx="1219200" cy="242047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https://1.bp.blogspot.com/-__CklAgJanM/Wq6qPkOF8SI/AAAAAAAAFZc/V9KhZNZlKbMm3m8OaWdRL0PTOCHOq39GACLcBGAs/s1600/El%2Brol%2Bdel%2BScrum%2BMaster%2Borig.png</w:t>
      </w:r>
    </w:p>
    <w:p w:rsidR="00000000" w:rsidDel="00000000" w:rsidP="00000000" w:rsidRDefault="00000000" w:rsidRPr="00000000" w14:paraId="0000022D">
      <w:pPr>
        <w:rPr/>
      </w:pPr>
      <w:bookmarkStart w:colFirst="0" w:colLast="0" w:name="_heading=h.xvir7l" w:id="72"/>
      <w:bookmarkEnd w:id="72"/>
      <w:r w:rsidDel="00000000" w:rsidR="00000000" w:rsidRPr="00000000">
        <w:rPr>
          <w:rFonts w:ascii="Times New Roman" w:cs="Times New Roman" w:eastAsia="Times New Roman" w:hAnsi="Times New Roman"/>
          <w:b w:val="1"/>
          <w:i w:val="0"/>
          <w:sz w:val="24"/>
          <w:szCs w:val="24"/>
          <w:rtl w:val="0"/>
        </w:rPr>
        <w:t xml:space="preserve">Scrum Master. -</w:t>
      </w:r>
      <w:r w:rsidDel="00000000" w:rsidR="00000000" w:rsidRPr="00000000">
        <w:rPr>
          <w:b w:val="1"/>
          <w:rtl w:val="0"/>
        </w:rPr>
        <w:t xml:space="preserve"> </w:t>
      </w:r>
      <w:r w:rsidDel="00000000" w:rsidR="00000000" w:rsidRPr="00000000">
        <w:rPr>
          <w:rtl w:val="0"/>
        </w:rPr>
        <w:t xml:space="preserve">Es la persona encargada de que todas las reglas de Scrum se cumplan correctamente y mantiene los procesos además funciona como conexión entre el Propietario del Producto y el Equipo de Desarrollo.</w:t>
      </w:r>
    </w:p>
    <w:p w:rsidR="00000000" w:rsidDel="00000000" w:rsidP="00000000" w:rsidRDefault="00000000" w:rsidRPr="00000000" w14:paraId="0000022E">
      <w:pPr>
        <w:rPr/>
      </w:pPr>
      <w:r w:rsidDel="00000000" w:rsidR="00000000" w:rsidRPr="00000000">
        <w:rPr>
          <w:rtl w:val="0"/>
        </w:rPr>
        <w:t xml:space="preserve">Algunas de las obligaciones del Scrum Master:</w:t>
      </w:r>
    </w:p>
    <w:p w:rsidR="00000000" w:rsidDel="00000000" w:rsidP="00000000" w:rsidRDefault="00000000" w:rsidRPr="00000000" w14:paraId="0000022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Revisar los sprint.</w:t>
      </w:r>
    </w:p>
    <w:p w:rsidR="00000000" w:rsidDel="00000000" w:rsidP="00000000" w:rsidRDefault="00000000" w:rsidRPr="00000000" w14:paraId="0000023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Moderar las reuniones.</w:t>
      </w:r>
    </w:p>
    <w:p w:rsidR="00000000" w:rsidDel="00000000" w:rsidP="00000000" w:rsidRDefault="00000000" w:rsidRPr="00000000" w14:paraId="0000023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 una solución a los problemas generados dentro de los Sprint.</w:t>
      </w:r>
    </w:p>
    <w:p w:rsidR="00000000" w:rsidDel="00000000" w:rsidP="00000000" w:rsidRDefault="00000000" w:rsidRPr="00000000" w14:paraId="00000232">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hv69ve" w:id="73"/>
      <w:bookmarkEnd w:id="7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16</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Scrum Master</w:t>
      </w:r>
    </w:p>
    <w:p w:rsidR="00000000" w:rsidDel="00000000" w:rsidP="00000000" w:rsidRDefault="00000000" w:rsidRPr="00000000" w14:paraId="00000233">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1647825" cy="2452744"/>
            <wp:effectExtent b="0" l="0" r="0" t="0"/>
            <wp:docPr descr="Resultado de imagen de propietario del productometodologia scrum" id="124" name="image41.png"/>
            <a:graphic>
              <a:graphicData uri="http://schemas.openxmlformats.org/drawingml/2006/picture">
                <pic:pic>
                  <pic:nvPicPr>
                    <pic:cNvPr descr="Resultado de imagen de propietario del productometodologia scrum" id="0" name="image41.png"/>
                    <pic:cNvPicPr preferRelativeResize="0"/>
                  </pic:nvPicPr>
                  <pic:blipFill>
                    <a:blip r:embed="rId26"/>
                    <a:srcRect b="16466" l="29281" r="40204" t="0"/>
                    <a:stretch>
                      <a:fillRect/>
                    </a:stretch>
                  </pic:blipFill>
                  <pic:spPr>
                    <a:xfrm>
                      <a:off x="0" y="0"/>
                      <a:ext cx="1647825" cy="2452744"/>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Fuentes: https://1.bp.blogspot.com/-__CklAgJanM/Wq6qPkOF8SI/AAAAAAAAFZc/V9KhZNZlKbMm3m8OaWdRL0PTOCHOq39GACLcBGAs/s1600/El%2Brol%2Bdel%2BScrum%2BMaster%2Borig.png</w:t>
      </w:r>
    </w:p>
    <w:p w:rsidR="00000000" w:rsidDel="00000000" w:rsidP="00000000" w:rsidRDefault="00000000" w:rsidRPr="00000000" w14:paraId="00000235">
      <w:pPr>
        <w:rPr/>
      </w:pPr>
      <w:r w:rsidDel="00000000" w:rsidR="00000000" w:rsidRPr="00000000">
        <w:rPr>
          <w:b w:val="1"/>
          <w:rtl w:val="0"/>
        </w:rPr>
        <w:t xml:space="preserve">Equipo de Desarrollo. -</w:t>
      </w:r>
      <w:r w:rsidDel="00000000" w:rsidR="00000000" w:rsidRPr="00000000">
        <w:rPr>
          <w:rtl w:val="0"/>
        </w:rPr>
        <w:t xml:space="preserve"> Son las personas encargadas en el desarrollo del sistema, es decir: convertir las iteraciones en incrementos de la funcionalidad del sistema. Una de las características del equipo de trabajo es ser auto gestionado, auto organizado y multifuncional. Dentro de este Equipo de trabajo encontramos:</w:t>
      </w:r>
    </w:p>
    <w:p w:rsidR="00000000" w:rsidDel="00000000" w:rsidP="00000000" w:rsidRDefault="00000000" w:rsidRPr="00000000" w14:paraId="00000236">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Desarrolladores.</w:t>
      </w:r>
    </w:p>
    <w:p w:rsidR="00000000" w:rsidDel="00000000" w:rsidP="00000000" w:rsidRDefault="00000000" w:rsidRPr="00000000" w14:paraId="00000237">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Diseñadores.</w:t>
      </w:r>
    </w:p>
    <w:p w:rsidR="00000000" w:rsidDel="00000000" w:rsidP="00000000" w:rsidRDefault="00000000" w:rsidRPr="00000000" w14:paraId="00000238">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Documentadores.</w:t>
      </w:r>
    </w:p>
    <w:p w:rsidR="00000000" w:rsidDel="00000000" w:rsidP="00000000" w:rsidRDefault="00000000" w:rsidRPr="00000000" w14:paraId="00000239">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Etc.</w:t>
      </w:r>
    </w:p>
    <w:p w:rsidR="00000000" w:rsidDel="00000000" w:rsidP="00000000" w:rsidRDefault="00000000" w:rsidRPr="00000000" w14:paraId="0000023A">
      <w:pPr>
        <w:rPr/>
      </w:pPr>
      <w:r w:rsidDel="00000000" w:rsidR="00000000" w:rsidRPr="00000000">
        <w:rPr>
          <w:rtl w:val="0"/>
        </w:rPr>
        <w:t xml:space="preserve">La cantidad de personas participantes dentro del Equipo de desarrollo depende de la dificultad del proyecto.</w:t>
      </w:r>
    </w:p>
    <w:p w:rsidR="00000000" w:rsidDel="00000000" w:rsidP="00000000" w:rsidRDefault="00000000" w:rsidRPr="00000000" w14:paraId="0000023B">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x0gk37" w:id="74"/>
      <w:bookmarkEnd w:id="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17</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Equipo De Desarrollo</w:t>
      </w:r>
    </w:p>
    <w:p w:rsidR="00000000" w:rsidDel="00000000" w:rsidP="00000000" w:rsidRDefault="00000000" w:rsidRPr="00000000" w14:paraId="0000023C">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1942465" cy="2431228"/>
            <wp:effectExtent b="0" l="0" r="0" t="0"/>
            <wp:docPr descr="Resultado de imagen de propietario del productometodologia scrum" id="125" name="image41.png"/>
            <a:graphic>
              <a:graphicData uri="http://schemas.openxmlformats.org/drawingml/2006/picture">
                <pic:pic>
                  <pic:nvPicPr>
                    <pic:cNvPr descr="Resultado de imagen de propietario del productometodologia scrum" id="0" name="image41.png"/>
                    <pic:cNvPicPr preferRelativeResize="0"/>
                  </pic:nvPicPr>
                  <pic:blipFill>
                    <a:blip r:embed="rId26"/>
                    <a:srcRect b="17198" l="64029" r="0" t="0"/>
                    <a:stretch>
                      <a:fillRect/>
                    </a:stretch>
                  </pic:blipFill>
                  <pic:spPr>
                    <a:xfrm>
                      <a:off x="0" y="0"/>
                      <a:ext cx="1942465" cy="243122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https://1.bp.blogspot.com/-__CklAgJanM/Wq6qPkOF8SI/AAAAAAAAFZc/V9KhZNZlKbMm3m8OaWdRL0PTOCHOq39GACLcBGAs/s1600/El%2Brol%2Bdel%2BScrum%2BMaster%2Borig.png</w:t>
      </w:r>
    </w:p>
    <w:p w:rsidR="00000000" w:rsidDel="00000000" w:rsidP="00000000" w:rsidRDefault="00000000" w:rsidRPr="00000000" w14:paraId="0000023E">
      <w:pPr>
        <w:pStyle w:val="Heading4"/>
        <w:numPr>
          <w:ilvl w:val="3"/>
          <w:numId w:val="38"/>
        </w:numPr>
        <w:ind w:left="864" w:hanging="864"/>
        <w:rPr/>
      </w:pPr>
      <w:bookmarkStart w:colFirst="0" w:colLast="0" w:name="_heading=h.4h042r0" w:id="75"/>
      <w:bookmarkEnd w:id="75"/>
      <w:r w:rsidDel="00000000" w:rsidR="00000000" w:rsidRPr="00000000">
        <w:rPr>
          <w:rtl w:val="0"/>
        </w:rPr>
        <w:t xml:space="preserve">Reuniones</w:t>
      </w:r>
    </w:p>
    <w:p w:rsidR="00000000" w:rsidDel="00000000" w:rsidP="00000000" w:rsidRDefault="00000000" w:rsidRPr="00000000" w14:paraId="0000023F">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w5ecyt" w:id="76"/>
      <w:bookmarkEnd w:id="7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18</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Scrum Reuniones</w:t>
      </w:r>
    </w:p>
    <w:p w:rsidR="00000000" w:rsidDel="00000000" w:rsidP="00000000" w:rsidRDefault="00000000" w:rsidRPr="00000000" w14:paraId="00000240">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3913044" cy="2469132"/>
            <wp:effectExtent b="0" l="0" r="0" t="0"/>
            <wp:docPr descr="Reuniones Scrum | Cátedra Viewnext USAL" id="126" name="image36.png"/>
            <a:graphic>
              <a:graphicData uri="http://schemas.openxmlformats.org/drawingml/2006/picture">
                <pic:pic>
                  <pic:nvPicPr>
                    <pic:cNvPr descr="Reuniones Scrum | Cátedra Viewnext USAL" id="0" name="image36.png"/>
                    <pic:cNvPicPr preferRelativeResize="0"/>
                  </pic:nvPicPr>
                  <pic:blipFill>
                    <a:blip r:embed="rId27"/>
                    <a:srcRect b="0" l="0" r="0" t="0"/>
                    <a:stretch>
                      <a:fillRect/>
                    </a:stretch>
                  </pic:blipFill>
                  <pic:spPr>
                    <a:xfrm>
                      <a:off x="0" y="0"/>
                      <a:ext cx="3913044" cy="246913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https://1.bp.blogspot.com/-__CklAgJanM/Wq6qPkOF8SI/AAAAAAAAFZc/V9KhZNZlKbMm3m8OaWdRL0PTOCHOq39GACLcBGAs/s1600/El%2Brol%2Bdel%2BScrum%2BMaster%2Borig.png</w:t>
      </w:r>
    </w:p>
    <w:p w:rsidR="00000000" w:rsidDel="00000000" w:rsidP="00000000" w:rsidRDefault="00000000" w:rsidRPr="00000000" w14:paraId="00000242">
      <w:pPr>
        <w:rPr/>
      </w:pPr>
      <w:r w:rsidDel="00000000" w:rsidR="00000000" w:rsidRPr="00000000">
        <w:rPr>
          <w:rtl w:val="0"/>
        </w:rPr>
        <w:t xml:space="preserve">Estas reuniones dentro de la metodología Scrum, se realiza al inicio del Sprint y tiene como objetivo:</w:t>
      </w:r>
    </w:p>
    <w:p w:rsidR="00000000" w:rsidDel="00000000" w:rsidP="00000000" w:rsidRDefault="00000000" w:rsidRPr="00000000" w14:paraId="00000243">
      <w:pPr>
        <w:rPr/>
      </w:pPr>
      <w:bookmarkStart w:colFirst="0" w:colLast="0" w:name="_heading=h.1baon6m" w:id="77"/>
      <w:bookmarkEnd w:id="77"/>
      <w:r w:rsidDel="00000000" w:rsidR="00000000" w:rsidRPr="00000000">
        <w:rPr>
          <w:b w:val="1"/>
          <w:rtl w:val="0"/>
        </w:rPr>
        <w:t xml:space="preserve">Planificación del Sprint. - </w:t>
      </w:r>
      <w:r w:rsidDel="00000000" w:rsidR="00000000" w:rsidRPr="00000000">
        <w:rPr>
          <w:rtl w:val="0"/>
        </w:rPr>
        <w:t xml:space="preserve">Es una reunión que se realiza antes de que inicie el Sprint y el principal objetivo es planificar el trabajo del mismo. También se toma en cuenta los requisitos o necesidades del cliente y se define las funcionalidades del sistema.</w:t>
      </w:r>
    </w:p>
    <w:p w:rsidR="00000000" w:rsidDel="00000000" w:rsidP="00000000" w:rsidRDefault="00000000" w:rsidRPr="00000000" w14:paraId="00000244">
      <w:pPr>
        <w:rPr/>
      </w:pPr>
      <w:bookmarkStart w:colFirst="0" w:colLast="0" w:name="_heading=h.3vac5uf" w:id="78"/>
      <w:bookmarkEnd w:id="78"/>
      <w:r w:rsidDel="00000000" w:rsidR="00000000" w:rsidRPr="00000000">
        <w:rPr>
          <w:b w:val="1"/>
          <w:rtl w:val="0"/>
        </w:rPr>
        <w:t xml:space="preserve">Seguimiento de Sprint. -</w:t>
      </w:r>
      <w:r w:rsidDel="00000000" w:rsidR="00000000" w:rsidRPr="00000000">
        <w:rPr>
          <w:rtl w:val="0"/>
        </w:rPr>
        <w:t xml:space="preserve"> Es una reunión diaria 1a que tiene un lapso máximo de tiempo de 15 minutos. En esta reunión los encargados del sprint explican tres preguntas:</w:t>
      </w:r>
    </w:p>
    <w:p w:rsidR="00000000" w:rsidDel="00000000" w:rsidP="00000000" w:rsidRDefault="00000000" w:rsidRPr="00000000" w14:paraId="00000245">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 hice ayer.</w:t>
      </w:r>
    </w:p>
    <w:p w:rsidR="00000000" w:rsidDel="00000000" w:rsidP="00000000" w:rsidRDefault="00000000" w:rsidRPr="00000000" w14:paraId="00000246">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 hice ahora.</w:t>
      </w:r>
    </w:p>
    <w:p w:rsidR="00000000" w:rsidDel="00000000" w:rsidP="00000000" w:rsidRDefault="00000000" w:rsidRPr="00000000" w14:paraId="00000247">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Qué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haré</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mañana.</w:t>
      </w:r>
    </w:p>
    <w:p w:rsidR="00000000" w:rsidDel="00000000" w:rsidP="00000000" w:rsidRDefault="00000000" w:rsidRPr="00000000" w14:paraId="00000248">
      <w:pPr>
        <w:rPr/>
      </w:pPr>
      <w:bookmarkStart w:colFirst="0" w:colLast="0" w:name="_heading=h.2afmg28" w:id="79"/>
      <w:bookmarkEnd w:id="79"/>
      <w:r w:rsidDel="00000000" w:rsidR="00000000" w:rsidRPr="00000000">
        <w:rPr>
          <w:b w:val="1"/>
          <w:rtl w:val="0"/>
        </w:rPr>
        <w:t xml:space="preserve">Revisión del Sprint. - </w:t>
      </w:r>
      <w:r w:rsidDel="00000000" w:rsidR="00000000" w:rsidRPr="00000000">
        <w:rPr>
          <w:rtl w:val="0"/>
        </w:rPr>
        <w:t xml:space="preserve">Es una reunión donde se muestra al Dueño del Producto, Scrum Master y todos los interesados el incremento del sprint. Dentro de esta reunión se toman 3 puntos:</w:t>
      </w:r>
    </w:p>
    <w:p w:rsidR="00000000" w:rsidDel="00000000" w:rsidP="00000000" w:rsidRDefault="00000000" w:rsidRPr="00000000" w14:paraId="00000249">
      <w:pPr>
        <w:rPr/>
      </w:pPr>
      <w:r w:rsidDel="00000000" w:rsidR="00000000" w:rsidRPr="00000000">
        <w:rPr>
          <w:rtl w:val="0"/>
        </w:rPr>
        <w:t xml:space="preserve">Retroalimentación para el Dueño del Producto. </w:t>
      </w:r>
    </w:p>
    <w:p w:rsidR="00000000" w:rsidDel="00000000" w:rsidP="00000000" w:rsidRDefault="00000000" w:rsidRPr="00000000" w14:paraId="0000024A">
      <w:pPr>
        <w:rPr/>
      </w:pPr>
      <w:r w:rsidDel="00000000" w:rsidR="00000000" w:rsidRPr="00000000">
        <w:rPr>
          <w:rtl w:val="0"/>
        </w:rPr>
        <w:t xml:space="preserve">Retroalimentación para el Scrum Master.</w:t>
      </w:r>
    </w:p>
    <w:p w:rsidR="00000000" w:rsidDel="00000000" w:rsidP="00000000" w:rsidRDefault="00000000" w:rsidRPr="00000000" w14:paraId="0000024B">
      <w:pPr>
        <w:rPr/>
      </w:pPr>
      <w:r w:rsidDel="00000000" w:rsidR="00000000" w:rsidRPr="00000000">
        <w:rPr>
          <w:rtl w:val="0"/>
        </w:rPr>
        <w:t xml:space="preserve">Convocatoria de la siguiente reunión.</w:t>
      </w:r>
    </w:p>
    <w:p w:rsidR="00000000" w:rsidDel="00000000" w:rsidP="00000000" w:rsidRDefault="00000000" w:rsidRPr="00000000" w14:paraId="0000024C">
      <w:pPr>
        <w:pStyle w:val="Heading4"/>
        <w:numPr>
          <w:ilvl w:val="3"/>
          <w:numId w:val="38"/>
        </w:numPr>
        <w:ind w:left="864" w:hanging="864"/>
        <w:rPr/>
      </w:pPr>
      <w:bookmarkStart w:colFirst="0" w:colLast="0" w:name="_heading=h.pkwqa1" w:id="80"/>
      <w:bookmarkEnd w:id="80"/>
      <w:r w:rsidDel="00000000" w:rsidR="00000000" w:rsidRPr="00000000">
        <w:rPr>
          <w:rtl w:val="0"/>
        </w:rPr>
        <w:t xml:space="preserve">Elementos </w:t>
      </w:r>
    </w:p>
    <w:p w:rsidR="00000000" w:rsidDel="00000000" w:rsidP="00000000" w:rsidRDefault="00000000" w:rsidRPr="00000000" w14:paraId="0000024D">
      <w:pPr>
        <w:rPr>
          <w:b w:val="1"/>
        </w:rPr>
      </w:pPr>
      <w:bookmarkStart w:colFirst="0" w:colLast="0" w:name="_heading=h.39kk8xu" w:id="81"/>
      <w:bookmarkEnd w:id="81"/>
      <w:r w:rsidDel="00000000" w:rsidR="00000000" w:rsidRPr="00000000">
        <w:rPr>
          <w:b w:val="1"/>
          <w:rtl w:val="0"/>
        </w:rPr>
        <w:t xml:space="preserve">Product Backlog (Pila del Producto).</w:t>
      </w:r>
    </w:p>
    <w:p w:rsidR="00000000" w:rsidDel="00000000" w:rsidP="00000000" w:rsidRDefault="00000000" w:rsidRPr="00000000" w14:paraId="0000024E">
      <w:pPr>
        <w:rPr/>
      </w:pPr>
      <w:r w:rsidDel="00000000" w:rsidR="00000000" w:rsidRPr="00000000">
        <w:rPr>
          <w:rtl w:val="0"/>
        </w:rPr>
        <w:t xml:space="preserve">Son los requerimientos detallados dentro de una lista que se generó durante la primera reunión y correcciones de errores que se incorporarán dentro de las siguientes iteraciones de desarrollo del proyecto.</w:t>
      </w:r>
    </w:p>
    <w:p w:rsidR="00000000" w:rsidDel="00000000" w:rsidP="00000000" w:rsidRDefault="00000000" w:rsidRPr="00000000" w14:paraId="0000024F">
      <w:pPr>
        <w:rPr/>
      </w:pPr>
      <w:r w:rsidDel="00000000" w:rsidR="00000000" w:rsidRPr="00000000">
        <w:rPr>
          <w:rtl w:val="0"/>
        </w:rPr>
        <w:t xml:space="preserve">Una característica del Product Backlog</w:t>
      </w:r>
      <w:r w:rsidDel="00000000" w:rsidR="00000000" w:rsidRPr="00000000">
        <w:rPr>
          <w:b w:val="1"/>
          <w:rtl w:val="0"/>
        </w:rPr>
        <w:t xml:space="preserve"> </w:t>
      </w:r>
      <w:r w:rsidDel="00000000" w:rsidR="00000000" w:rsidRPr="00000000">
        <w:rPr>
          <w:rtl w:val="0"/>
        </w:rPr>
        <w:t xml:space="preserve">es que nunca se da por terminado está en una continua evolución. Para la creación de este elemento interviene todo el equipo a partir de la propuesta o requerimientos funcionales del cliente. </w:t>
      </w:r>
    </w:p>
    <w:p w:rsidR="00000000" w:rsidDel="00000000" w:rsidP="00000000" w:rsidRDefault="00000000" w:rsidRPr="00000000" w14:paraId="00000250">
      <w:pPr>
        <w:rPr>
          <w:b w:val="1"/>
        </w:rPr>
      </w:pPr>
      <w:bookmarkStart w:colFirst="0" w:colLast="0" w:name="_heading=h.1opuj5n" w:id="82"/>
      <w:bookmarkEnd w:id="82"/>
      <w:r w:rsidDel="00000000" w:rsidR="00000000" w:rsidRPr="00000000">
        <w:rPr>
          <w:b w:val="1"/>
          <w:rtl w:val="0"/>
        </w:rPr>
        <w:t xml:space="preserve">Sprint Backlog.</w:t>
      </w:r>
    </w:p>
    <w:p w:rsidR="00000000" w:rsidDel="00000000" w:rsidP="00000000" w:rsidRDefault="00000000" w:rsidRPr="00000000" w14:paraId="00000251">
      <w:pPr>
        <w:rPr/>
      </w:pPr>
      <w:r w:rsidDel="00000000" w:rsidR="00000000" w:rsidRPr="00000000">
        <w:rPr>
          <w:rtl w:val="0"/>
        </w:rPr>
        <w:t xml:space="preserve">Es una lista que descompone todas las funcionalidades de la pila de producto, el Sprint Backlog se representa como un tablero de tareas donde se observa todo el trabajo necesario para terminar exitosamente el proyecto. Una persona es el encargado de la tarea del sprint.</w:t>
      </w:r>
    </w:p>
    <w:p w:rsidR="00000000" w:rsidDel="00000000" w:rsidP="00000000" w:rsidRDefault="00000000" w:rsidRPr="00000000" w14:paraId="00000252">
      <w:pPr>
        <w:rPr>
          <w:b w:val="1"/>
        </w:rPr>
      </w:pPr>
      <w:bookmarkStart w:colFirst="0" w:colLast="0" w:name="_heading=h.48pi1tg" w:id="83"/>
      <w:bookmarkEnd w:id="83"/>
      <w:r w:rsidDel="00000000" w:rsidR="00000000" w:rsidRPr="00000000">
        <w:rPr>
          <w:b w:val="1"/>
          <w:rtl w:val="0"/>
        </w:rPr>
        <w:t xml:space="preserve">Incremento. </w:t>
      </w:r>
    </w:p>
    <w:p w:rsidR="00000000" w:rsidDel="00000000" w:rsidP="00000000" w:rsidRDefault="00000000" w:rsidRPr="00000000" w14:paraId="00000253">
      <w:pPr>
        <w:rPr/>
      </w:pPr>
      <w:r w:rsidDel="00000000" w:rsidR="00000000" w:rsidRPr="00000000">
        <w:rPr>
          <w:rtl w:val="0"/>
        </w:rPr>
        <w:t xml:space="preserve">Al finalizar cada Sprint el equipo de desarrollo es responsable de presentar la tarea correcta y funcional. El incremento es la suma de todo el Product Backlog o pila de productos completa durante un Sprint y el valor de los incrementos anteriores, también debemos tomar en cuenta, si el proyecto posee algún tipo de documentación, estos también deberán estar finalizados.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3"/>
        <w:numPr>
          <w:ilvl w:val="2"/>
          <w:numId w:val="38"/>
        </w:numPr>
        <w:ind w:left="720" w:hanging="720"/>
        <w:rPr/>
      </w:pPr>
      <w:bookmarkStart w:colFirst="0" w:colLast="0" w:name="_heading=h.2nusc19" w:id="84"/>
      <w:bookmarkEnd w:id="84"/>
      <w:r w:rsidDel="00000000" w:rsidR="00000000" w:rsidRPr="00000000">
        <w:rPr>
          <w:rtl w:val="0"/>
        </w:rPr>
        <w:t xml:space="preserve">Selección De Metodología De Desarrollo de Software</w:t>
      </w:r>
    </w:p>
    <w:p w:rsidR="00000000" w:rsidDel="00000000" w:rsidP="00000000" w:rsidRDefault="00000000" w:rsidRPr="00000000" w14:paraId="00000256">
      <w:pPr>
        <w:rPr/>
      </w:pPr>
      <w:r w:rsidDel="00000000" w:rsidR="00000000" w:rsidRPr="00000000">
        <w:rPr>
          <w:rtl w:val="0"/>
        </w:rPr>
        <w:t xml:space="preserve">Para la creación del sistema bibliotecario, se tomó en cuenta la metodología ágil Scrum, el cual nos brinda un conjunto de prácticas y roles ágiles para el desarrollo de proyectos. Los roles principales de la metodología Scrum son:</w:t>
      </w:r>
    </w:p>
    <w:p w:rsidR="00000000" w:rsidDel="00000000" w:rsidP="00000000" w:rsidRDefault="00000000" w:rsidRPr="00000000" w14:paraId="00000257">
      <w:pPr>
        <w:rPr/>
      </w:pPr>
      <w:r w:rsidDel="00000000" w:rsidR="00000000" w:rsidRPr="00000000">
        <w:rPr>
          <w:b w:val="1"/>
          <w:rtl w:val="0"/>
        </w:rPr>
        <w:t xml:space="preserve">Scrum Master</w:t>
      </w:r>
      <w:r w:rsidDel="00000000" w:rsidR="00000000" w:rsidRPr="00000000">
        <w:rPr>
          <w:rtl w:val="0"/>
        </w:rPr>
        <w:t xml:space="preserve">. -Es la persona que mantiene los procesos y trabaja en forma similar que el director del proyecto.</w:t>
      </w:r>
    </w:p>
    <w:p w:rsidR="00000000" w:rsidDel="00000000" w:rsidP="00000000" w:rsidRDefault="00000000" w:rsidRPr="00000000" w14:paraId="00000258">
      <w:pPr>
        <w:rPr/>
      </w:pPr>
      <w:r w:rsidDel="00000000" w:rsidR="00000000" w:rsidRPr="00000000">
        <w:rPr>
          <w:b w:val="1"/>
          <w:rtl w:val="0"/>
        </w:rPr>
        <w:t xml:space="preserve">Dueño del Producto</w:t>
      </w:r>
      <w:r w:rsidDel="00000000" w:rsidR="00000000" w:rsidRPr="00000000">
        <w:rPr>
          <w:rtl w:val="0"/>
        </w:rPr>
        <w:t xml:space="preserve">. - Es la persona que representa a los clientes externos o internos.</w:t>
      </w:r>
    </w:p>
    <w:p w:rsidR="00000000" w:rsidDel="00000000" w:rsidP="00000000" w:rsidRDefault="00000000" w:rsidRPr="00000000" w14:paraId="00000259">
      <w:pPr>
        <w:rPr/>
      </w:pPr>
      <w:r w:rsidDel="00000000" w:rsidR="00000000" w:rsidRPr="00000000">
        <w:rPr>
          <w:b w:val="1"/>
          <w:rtl w:val="0"/>
        </w:rPr>
        <w:t xml:space="preserve">Equipo de Desarrollo. -</w:t>
      </w:r>
      <w:r w:rsidDel="00000000" w:rsidR="00000000" w:rsidRPr="00000000">
        <w:rPr>
          <w:rtl w:val="0"/>
        </w:rPr>
        <w:t xml:space="preserve"> Son todas las personas encargadas del desarrollo del proyecto. </w:t>
      </w:r>
    </w:p>
    <w:p w:rsidR="00000000" w:rsidDel="00000000" w:rsidP="00000000" w:rsidRDefault="00000000" w:rsidRPr="00000000" w14:paraId="0000025A">
      <w:pPr>
        <w:pStyle w:val="Heading2"/>
        <w:numPr>
          <w:ilvl w:val="1"/>
          <w:numId w:val="38"/>
        </w:numPr>
        <w:ind w:left="576" w:hanging="576"/>
        <w:rPr/>
      </w:pPr>
      <w:bookmarkStart w:colFirst="0" w:colLast="0" w:name="_heading=h.1302m92" w:id="85"/>
      <w:bookmarkEnd w:id="85"/>
      <w:r w:rsidDel="00000000" w:rsidR="00000000" w:rsidRPr="00000000">
        <w:rPr>
          <w:rtl w:val="0"/>
        </w:rPr>
        <w:t xml:space="preserve">SELECCIÓN DE HERRAMIENTAS</w:t>
      </w:r>
    </w:p>
    <w:p w:rsidR="00000000" w:rsidDel="00000000" w:rsidP="00000000" w:rsidRDefault="00000000" w:rsidRPr="00000000" w14:paraId="0000025B">
      <w:pPr>
        <w:pStyle w:val="Heading3"/>
        <w:numPr>
          <w:ilvl w:val="2"/>
          <w:numId w:val="38"/>
        </w:numPr>
        <w:ind w:left="720" w:hanging="720"/>
        <w:rPr/>
      </w:pPr>
      <w:bookmarkStart w:colFirst="0" w:colLast="0" w:name="_heading=h.3mzq4wv" w:id="86"/>
      <w:bookmarkEnd w:id="86"/>
      <w:r w:rsidDel="00000000" w:rsidR="00000000" w:rsidRPr="00000000">
        <w:rPr>
          <w:rtl w:val="0"/>
        </w:rPr>
        <w:t xml:space="preserve">MySQL.</w:t>
      </w:r>
    </w:p>
    <w:p w:rsidR="00000000" w:rsidDel="00000000" w:rsidP="00000000" w:rsidRDefault="00000000" w:rsidRPr="00000000" w14:paraId="0000025C">
      <w:pPr>
        <w:rPr/>
      </w:pPr>
      <w:r w:rsidDel="00000000" w:rsidR="00000000" w:rsidRPr="00000000">
        <w:rPr>
          <w:rtl w:val="0"/>
        </w:rPr>
        <w:t xml:space="preserve">MySQL es un sistema gestor de base de datos relacionales y de código abierto. Fue escrita en los siguientes lenguajes de programación:</w:t>
      </w:r>
    </w:p>
    <w:p w:rsidR="00000000" w:rsidDel="00000000" w:rsidP="00000000" w:rsidRDefault="00000000" w:rsidRPr="00000000" w14:paraId="0000025D">
      <w:pPr>
        <w:rPr/>
      </w:pPr>
      <w:r w:rsidDel="00000000" w:rsidR="00000000" w:rsidRPr="00000000">
        <w:rPr>
          <w:b w:val="1"/>
          <w:rtl w:val="0"/>
        </w:rPr>
        <w:t xml:space="preserve">C. -</w:t>
      </w:r>
      <w:r w:rsidDel="00000000" w:rsidR="00000000" w:rsidRPr="00000000">
        <w:rPr>
          <w:rtl w:val="0"/>
        </w:rPr>
        <w:t xml:space="preserve">Lenguaje de programación estructurado, trabaja con sentencias o instrucciones que se ejecutan en secuencia. Estas se clasifican por: Instrucciones condicionales e iteraciones (Bucle de instrucciones).</w:t>
      </w:r>
    </w:p>
    <w:p w:rsidR="00000000" w:rsidDel="00000000" w:rsidP="00000000" w:rsidRDefault="00000000" w:rsidRPr="00000000" w14:paraId="0000025E">
      <w:pPr>
        <w:rPr/>
      </w:pPr>
      <w:r w:rsidDel="00000000" w:rsidR="00000000" w:rsidRPr="00000000">
        <w:rPr>
          <w:b w:val="1"/>
          <w:rtl w:val="0"/>
        </w:rPr>
        <w:t xml:space="preserve">C++.</w:t>
      </w:r>
      <w:r w:rsidDel="00000000" w:rsidR="00000000" w:rsidRPr="00000000">
        <w:rPr>
          <w:rtl w:val="0"/>
        </w:rPr>
        <w:t xml:space="preserve"> -Lenguaje de programación orientado a objetos que proviene C en el cual se enfocado a trabajar con objetos.</w:t>
      </w:r>
    </w:p>
    <w:p w:rsidR="00000000" w:rsidDel="00000000" w:rsidP="00000000" w:rsidRDefault="00000000" w:rsidRPr="00000000" w14:paraId="0000025F">
      <w:pPr>
        <w:pStyle w:val="Heading3"/>
        <w:numPr>
          <w:ilvl w:val="2"/>
          <w:numId w:val="38"/>
        </w:numPr>
        <w:ind w:left="720" w:hanging="720"/>
        <w:rPr/>
      </w:pPr>
      <w:bookmarkStart w:colFirst="0" w:colLast="0" w:name="_heading=h.2250f4o" w:id="87"/>
      <w:bookmarkEnd w:id="87"/>
      <w:r w:rsidDel="00000000" w:rsidR="00000000" w:rsidRPr="00000000">
        <w:rPr>
          <w:rtl w:val="0"/>
        </w:rPr>
        <w:t xml:space="preserve">MySQL WorkBeanch</w:t>
      </w:r>
    </w:p>
    <w:p w:rsidR="00000000" w:rsidDel="00000000" w:rsidP="00000000" w:rsidRDefault="00000000" w:rsidRPr="00000000" w14:paraId="00000260">
      <w:pPr>
        <w:rPr/>
      </w:pPr>
      <w:r w:rsidDel="00000000" w:rsidR="00000000" w:rsidRPr="00000000">
        <w:rPr>
          <w:rtl w:val="0"/>
        </w:rPr>
        <w:t xml:space="preserve">Es una herramienta visual de diseño de base de datos que integra:</w:t>
      </w:r>
    </w:p>
    <w:p w:rsidR="00000000" w:rsidDel="00000000" w:rsidP="00000000" w:rsidRDefault="00000000" w:rsidRPr="00000000" w14:paraId="00000261">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Administración de base de datos. </w:t>
      </w:r>
    </w:p>
    <w:p w:rsidR="00000000" w:rsidDel="00000000" w:rsidP="00000000" w:rsidRDefault="00000000" w:rsidRPr="00000000" w14:paraId="00000262">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Diseño de base de datos.</w:t>
      </w:r>
    </w:p>
    <w:p w:rsidR="00000000" w:rsidDel="00000000" w:rsidP="00000000" w:rsidRDefault="00000000" w:rsidRPr="00000000" w14:paraId="00000263">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Creación y mantenimiento de base de datos de un sistema. (ricondelzorro.wordpress.com, 2016).</w:t>
      </w:r>
    </w:p>
    <w:p w:rsidR="00000000" w:rsidDel="00000000" w:rsidP="00000000" w:rsidRDefault="00000000" w:rsidRPr="00000000" w14:paraId="00000264">
      <w:pPr>
        <w:pStyle w:val="Heading3"/>
        <w:numPr>
          <w:ilvl w:val="2"/>
          <w:numId w:val="38"/>
        </w:numPr>
        <w:ind w:left="720" w:hanging="720"/>
        <w:rPr/>
      </w:pPr>
      <w:bookmarkStart w:colFirst="0" w:colLast="0" w:name="_heading=h.haapch" w:id="88"/>
      <w:bookmarkEnd w:id="88"/>
      <w:r w:rsidDel="00000000" w:rsidR="00000000" w:rsidRPr="00000000">
        <w:rPr>
          <w:rtl w:val="0"/>
        </w:rPr>
        <w:t xml:space="preserve">Visual Code</w:t>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Es un editor de código totalmente gratuito de Microsoft con una interfaz amigable para el usuario.</w:t>
      </w:r>
    </w:p>
    <w:p w:rsidR="00000000" w:rsidDel="00000000" w:rsidP="00000000" w:rsidRDefault="00000000" w:rsidRPr="00000000" w14:paraId="00000266">
      <w:pPr>
        <w:pStyle w:val="Heading3"/>
        <w:numPr>
          <w:ilvl w:val="2"/>
          <w:numId w:val="38"/>
        </w:numPr>
        <w:ind w:left="720" w:hanging="720"/>
        <w:rPr/>
      </w:pPr>
      <w:bookmarkStart w:colFirst="0" w:colLast="0" w:name="_heading=h.319y80a" w:id="89"/>
      <w:bookmarkEnd w:id="89"/>
      <w:r w:rsidDel="00000000" w:rsidR="00000000" w:rsidRPr="00000000">
        <w:rPr>
          <w:rtl w:val="0"/>
        </w:rPr>
        <w:t xml:space="preserve">Nodejs</w:t>
      </w:r>
    </w:p>
    <w:p w:rsidR="00000000" w:rsidDel="00000000" w:rsidP="00000000" w:rsidRDefault="00000000" w:rsidRPr="00000000" w14:paraId="00000267">
      <w:pPr>
        <w:rPr/>
      </w:pPr>
      <w:r w:rsidDel="00000000" w:rsidR="00000000" w:rsidRPr="00000000">
        <w:rPr>
          <w:rtl w:val="0"/>
        </w:rPr>
        <w:t xml:space="preserve">Es un entorno de ejecución de JavaScript del lado del servidor basada en el motor Google V8 (escrita en C++), </w:t>
      </w:r>
      <w:r w:rsidDel="00000000" w:rsidR="00000000" w:rsidRPr="00000000">
        <w:rPr>
          <w:highlight w:val="yellow"/>
          <w:rtl w:val="0"/>
        </w:rPr>
        <w:t xml:space="preserve">algunas características de Nodejs son</w:t>
      </w:r>
      <w:r w:rsidDel="00000000" w:rsidR="00000000" w:rsidRPr="00000000">
        <w:rPr>
          <w:rtl w:val="0"/>
        </w:rPr>
        <w:t xml:space="preserve">:</w:t>
      </w:r>
    </w:p>
    <w:p w:rsidR="00000000" w:rsidDel="00000000" w:rsidP="00000000" w:rsidRDefault="00000000" w:rsidRPr="00000000" w14:paraId="00000268">
      <w:pPr>
        <w:rPr/>
      </w:pPr>
      <w:r w:rsidDel="00000000" w:rsidR="00000000" w:rsidRPr="00000000">
        <w:rPr>
          <w:rtl w:val="0"/>
        </w:rPr>
        <w:t xml:space="preserve">Puedes ejecutar varias operaciones en simultáneo.</w:t>
      </w:r>
    </w:p>
    <w:p w:rsidR="00000000" w:rsidDel="00000000" w:rsidP="00000000" w:rsidRDefault="00000000" w:rsidRPr="00000000" w14:paraId="00000269">
      <w:pPr>
        <w:rPr/>
      </w:pPr>
      <w:r w:rsidDel="00000000" w:rsidR="00000000" w:rsidRPr="00000000">
        <w:rPr>
          <w:rtl w:val="0"/>
        </w:rPr>
        <w:t xml:space="preserve">Se utiliza para una conexión persistente con el navegador y el servidor.</w:t>
      </w:r>
    </w:p>
    <w:p w:rsidR="00000000" w:rsidDel="00000000" w:rsidP="00000000" w:rsidRDefault="00000000" w:rsidRPr="00000000" w14:paraId="0000026A">
      <w:pPr>
        <w:rPr/>
      </w:pPr>
      <w:r w:rsidDel="00000000" w:rsidR="00000000" w:rsidRPr="00000000">
        <w:rPr>
          <w:rtl w:val="0"/>
        </w:rPr>
        <w:t xml:space="preserve">Utiliza JavaScript de lado del servidor. </w:t>
      </w:r>
    </w:p>
    <w:p w:rsidR="00000000" w:rsidDel="00000000" w:rsidP="00000000" w:rsidRDefault="00000000" w:rsidRPr="00000000" w14:paraId="0000026B">
      <w:pPr>
        <w:pStyle w:val="Heading1"/>
        <w:rPr/>
      </w:pPr>
      <w:bookmarkStart w:colFirst="0" w:colLast="0" w:name="_heading=h.1gf8i83" w:id="90"/>
      <w:bookmarkEnd w:id="90"/>
      <w:r w:rsidDel="00000000" w:rsidR="00000000" w:rsidRPr="00000000">
        <w:rPr>
          <w:rtl w:val="0"/>
        </w:rPr>
        <w:t xml:space="preserve">CAPITULO III</w:t>
      </w:r>
    </w:p>
    <w:p w:rsidR="00000000" w:rsidDel="00000000" w:rsidP="00000000" w:rsidRDefault="00000000" w:rsidRPr="00000000" w14:paraId="0000026C">
      <w:pPr>
        <w:pStyle w:val="Heading2"/>
        <w:numPr>
          <w:ilvl w:val="1"/>
          <w:numId w:val="20"/>
        </w:numPr>
        <w:ind w:left="576" w:hanging="576"/>
        <w:rPr/>
      </w:pPr>
      <w:bookmarkStart w:colFirst="0" w:colLast="0" w:name="_heading=h.40ew0vw" w:id="91"/>
      <w:bookmarkEnd w:id="91"/>
      <w:r w:rsidDel="00000000" w:rsidR="00000000" w:rsidRPr="00000000">
        <w:rPr>
          <w:rtl w:val="0"/>
        </w:rPr>
        <w:t xml:space="preserve">PROPUESTA DE LA INVESTIGACION</w:t>
      </w:r>
    </w:p>
    <w:p w:rsidR="00000000" w:rsidDel="00000000" w:rsidP="00000000" w:rsidRDefault="00000000" w:rsidRPr="00000000" w14:paraId="0000026D">
      <w:pPr>
        <w:pStyle w:val="Heading3"/>
        <w:numPr>
          <w:ilvl w:val="2"/>
          <w:numId w:val="20"/>
        </w:numPr>
        <w:ind w:left="720" w:hanging="720"/>
        <w:rPr/>
      </w:pPr>
      <w:bookmarkStart w:colFirst="0" w:colLast="0" w:name="_heading=h.2fk6b3p" w:id="92"/>
      <w:bookmarkEnd w:id="92"/>
      <w:r w:rsidDel="00000000" w:rsidR="00000000" w:rsidRPr="00000000">
        <w:rPr>
          <w:rtl w:val="0"/>
        </w:rPr>
        <w:t xml:space="preserve">Propuesta</w:t>
      </w:r>
    </w:p>
    <w:p w:rsidR="00000000" w:rsidDel="00000000" w:rsidP="00000000" w:rsidRDefault="00000000" w:rsidRPr="00000000" w14:paraId="0000026E">
      <w:pPr>
        <w:rPr/>
      </w:pPr>
      <w:r w:rsidDel="00000000" w:rsidR="00000000" w:rsidRPr="00000000">
        <w:rPr>
          <w:rtl w:val="0"/>
        </w:rPr>
        <w:t xml:space="preserve">Implementar un sistema para el gestionamiento de la biblioteca del INSTITUTO TECNOLOGICO SUPERIOR VICENTE LEON, para agilizar los procesos de préstamo de libros a los estudiantes y docentes de la misma Institución.</w:t>
      </w:r>
    </w:p>
    <w:p w:rsidR="00000000" w:rsidDel="00000000" w:rsidP="00000000" w:rsidRDefault="00000000" w:rsidRPr="00000000" w14:paraId="0000026F">
      <w:pPr>
        <w:pStyle w:val="Heading3"/>
        <w:numPr>
          <w:ilvl w:val="2"/>
          <w:numId w:val="20"/>
        </w:numPr>
        <w:ind w:left="720" w:hanging="720"/>
        <w:rPr/>
      </w:pPr>
      <w:bookmarkStart w:colFirst="0" w:colLast="0" w:name="_heading=h.upglbi" w:id="93"/>
      <w:bookmarkEnd w:id="93"/>
      <w:r w:rsidDel="00000000" w:rsidR="00000000" w:rsidRPr="00000000">
        <w:rPr>
          <w:rtl w:val="0"/>
        </w:rPr>
        <w:t xml:space="preserve">Análisis De Resultados</w:t>
      </w:r>
    </w:p>
    <w:p w:rsidR="00000000" w:rsidDel="00000000" w:rsidP="00000000" w:rsidRDefault="00000000" w:rsidRPr="00000000" w14:paraId="00000270">
      <w:pPr>
        <w:rPr/>
      </w:pPr>
      <w:r w:rsidDel="00000000" w:rsidR="00000000" w:rsidRPr="00000000">
        <w:rPr>
          <w:rtl w:val="0"/>
        </w:rPr>
        <w:t xml:space="preserve">En la entrevista dirigida al administrador de la biblioteca del INSTITUTO TECNOLOGICO SUPERIOR VICENTE LEON, se lo realizo con la finalidad de conocer cómo se llevan los procesos actualmente dentro de la biblioteca de ingreso y devolución de los libros y poder determinar las falencias para proponer una solución tecnológica.</w:t>
      </w:r>
    </w:p>
    <w:p w:rsidR="00000000" w:rsidDel="00000000" w:rsidP="00000000" w:rsidRDefault="00000000" w:rsidRPr="00000000" w14:paraId="00000271">
      <w:pPr>
        <w:rPr/>
      </w:pPr>
      <w:r w:rsidDel="00000000" w:rsidR="00000000" w:rsidRPr="00000000">
        <w:rPr>
          <w:rtl w:val="0"/>
        </w:rPr>
        <w:t xml:space="preserve">El entrevistado manifestó que los recursos tecnológicos que disponía para el gestionamiento de la biblioteca no son adecuados para optimizar el tiempo y dar un buen servicio al usuario, además el entrevistado considero que la instalación de un sistema y el uso de un sistema, sería un gran beneficio al momento de gestionar la biblioteca.</w:t>
      </w:r>
    </w:p>
    <w:p w:rsidR="00000000" w:rsidDel="00000000" w:rsidP="00000000" w:rsidRDefault="00000000" w:rsidRPr="00000000" w14:paraId="00000272">
      <w:pPr>
        <w:pStyle w:val="Heading2"/>
        <w:numPr>
          <w:ilvl w:val="1"/>
          <w:numId w:val="20"/>
        </w:numPr>
        <w:ind w:left="576" w:hanging="576"/>
        <w:rPr/>
      </w:pPr>
      <w:bookmarkStart w:colFirst="0" w:colLast="0" w:name="_heading=h.3ep43zb" w:id="94"/>
      <w:bookmarkEnd w:id="94"/>
      <w:r w:rsidDel="00000000" w:rsidR="00000000" w:rsidRPr="00000000">
        <w:rPr>
          <w:rtl w:val="0"/>
        </w:rPr>
        <w:t xml:space="preserve">APLICACIÓN DE METODOLOGIA DE DESARROLLO DE SOFTWARE</w:t>
      </w:r>
    </w:p>
    <w:p w:rsidR="00000000" w:rsidDel="00000000" w:rsidP="00000000" w:rsidRDefault="00000000" w:rsidRPr="00000000" w14:paraId="00000273">
      <w:pPr>
        <w:pStyle w:val="Heading3"/>
        <w:numPr>
          <w:ilvl w:val="2"/>
          <w:numId w:val="20"/>
        </w:numPr>
        <w:ind w:left="720" w:hanging="720"/>
        <w:rPr/>
      </w:pPr>
      <w:bookmarkStart w:colFirst="0" w:colLast="0" w:name="_heading=h.1tuee74" w:id="95"/>
      <w:bookmarkEnd w:id="95"/>
      <w:r w:rsidDel="00000000" w:rsidR="00000000" w:rsidRPr="00000000">
        <w:rPr>
          <w:rtl w:val="0"/>
        </w:rPr>
        <w:t xml:space="preserve">Distribución de Roles de SCRUM</w:t>
      </w:r>
    </w:p>
    <w:p w:rsidR="00000000" w:rsidDel="00000000" w:rsidP="00000000" w:rsidRDefault="00000000" w:rsidRPr="00000000" w14:paraId="00000274">
      <w:pPr>
        <w:keepNext w:val="1"/>
        <w:keepLines w:val="0"/>
        <w:widowControl w:val="1"/>
        <w:pBdr>
          <w:top w:space="0" w:sz="0" w:val="nil"/>
          <w:left w:space="0" w:sz="0" w:val="nil"/>
          <w:bottom w:space="0" w:sz="0" w:val="nil"/>
          <w:right w:space="0" w:sz="0" w:val="nil"/>
          <w:between w:space="0" w:sz="0" w:val="nil"/>
        </w:pBdr>
        <w:shd w:fill="auto" w:val="clear"/>
        <w:spacing w:after="200" w:before="0" w:line="480" w:lineRule="auto"/>
        <w:ind w:left="284"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du1wux" w:id="96"/>
      <w:bookmarkEnd w:id="9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Distribución de roles</w:t>
      </w:r>
    </w:p>
    <w:tbl>
      <w:tblPr>
        <w:tblStyle w:val="Table1"/>
        <w:tblW w:w="97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3296"/>
        <w:gridCol w:w="6408"/>
        <w:tblGridChange w:id="0">
          <w:tblGrid>
            <w:gridCol w:w="3296"/>
            <w:gridCol w:w="6408"/>
          </w:tblGrid>
        </w:tblGridChange>
      </w:tblGrid>
      <w:tr>
        <w:trPr>
          <w:trHeight w:val="445" w:hRule="atLeast"/>
        </w:trPr>
        <w:tc>
          <w:tcPr>
            <w:gridSpan w:val="2"/>
            <w:vAlign w:val="center"/>
          </w:tcPr>
          <w:p w:rsidR="00000000" w:rsidDel="00000000" w:rsidP="00000000" w:rsidRDefault="00000000" w:rsidRPr="00000000" w14:paraId="00000275">
            <w:pPr>
              <w:spacing w:line="240" w:lineRule="auto"/>
              <w:ind w:firstLine="0"/>
              <w:jc w:val="center"/>
              <w:rPr>
                <w:color w:val="000000"/>
              </w:rPr>
            </w:pPr>
            <w:r w:rsidDel="00000000" w:rsidR="00000000" w:rsidRPr="00000000">
              <w:rPr>
                <w:color w:val="000000"/>
                <w:rtl w:val="0"/>
              </w:rPr>
              <w:t xml:space="preserve">Distribución de Roles</w:t>
            </w:r>
          </w:p>
        </w:tc>
      </w:tr>
      <w:tr>
        <w:trPr>
          <w:trHeight w:val="445" w:hRule="atLeast"/>
        </w:trPr>
        <w:tc>
          <w:tcPr/>
          <w:p w:rsidR="00000000" w:rsidDel="00000000" w:rsidP="00000000" w:rsidRDefault="00000000" w:rsidRPr="00000000" w14:paraId="00000277">
            <w:pPr>
              <w:spacing w:line="240" w:lineRule="auto"/>
              <w:ind w:firstLine="0"/>
              <w:jc w:val="center"/>
              <w:rPr>
                <w:color w:val="000000"/>
              </w:rPr>
            </w:pPr>
            <w:r w:rsidDel="00000000" w:rsidR="00000000" w:rsidRPr="00000000">
              <w:rPr>
                <w:color w:val="000000"/>
                <w:rtl w:val="0"/>
              </w:rPr>
              <w:t xml:space="preserve">Dueño del Producto</w:t>
            </w:r>
          </w:p>
        </w:tc>
        <w:tc>
          <w:tcPr/>
          <w:p w:rsidR="00000000" w:rsidDel="00000000" w:rsidP="00000000" w:rsidRDefault="00000000" w:rsidRPr="00000000" w14:paraId="00000278">
            <w:pPr>
              <w:spacing w:line="240" w:lineRule="auto"/>
              <w:ind w:firstLine="0"/>
              <w:rPr>
                <w:color w:val="000000"/>
              </w:rPr>
            </w:pPr>
            <w:r w:rsidDel="00000000" w:rsidR="00000000" w:rsidRPr="00000000">
              <w:rPr>
                <w:rtl w:val="0"/>
              </w:rPr>
            </w:r>
          </w:p>
        </w:tc>
      </w:tr>
      <w:tr>
        <w:trPr>
          <w:trHeight w:val="445" w:hRule="atLeast"/>
        </w:trPr>
        <w:tc>
          <w:tcPr/>
          <w:p w:rsidR="00000000" w:rsidDel="00000000" w:rsidP="00000000" w:rsidRDefault="00000000" w:rsidRPr="00000000" w14:paraId="00000279">
            <w:pPr>
              <w:spacing w:line="240" w:lineRule="auto"/>
              <w:ind w:firstLine="0"/>
              <w:jc w:val="center"/>
              <w:rPr>
                <w:color w:val="000000"/>
              </w:rPr>
            </w:pPr>
            <w:r w:rsidDel="00000000" w:rsidR="00000000" w:rsidRPr="00000000">
              <w:rPr>
                <w:color w:val="000000"/>
                <w:rtl w:val="0"/>
              </w:rPr>
              <w:t xml:space="preserve">Scrum Master</w:t>
            </w:r>
          </w:p>
        </w:tc>
        <w:tc>
          <w:tcPr/>
          <w:p w:rsidR="00000000" w:rsidDel="00000000" w:rsidP="00000000" w:rsidRDefault="00000000" w:rsidRPr="00000000" w14:paraId="0000027A">
            <w:pPr>
              <w:spacing w:line="240" w:lineRule="auto"/>
              <w:ind w:firstLine="0"/>
              <w:rPr>
                <w:color w:val="000000"/>
              </w:rPr>
            </w:pPr>
            <w:r w:rsidDel="00000000" w:rsidR="00000000" w:rsidRPr="00000000">
              <w:rPr>
                <w:rtl w:val="0"/>
              </w:rPr>
            </w:r>
          </w:p>
        </w:tc>
      </w:tr>
      <w:tr>
        <w:trPr>
          <w:trHeight w:val="445" w:hRule="atLeast"/>
        </w:trPr>
        <w:tc>
          <w:tcPr>
            <w:vMerge w:val="restart"/>
          </w:tcPr>
          <w:p w:rsidR="00000000" w:rsidDel="00000000" w:rsidP="00000000" w:rsidRDefault="00000000" w:rsidRPr="00000000" w14:paraId="0000027B">
            <w:pPr>
              <w:spacing w:line="240" w:lineRule="auto"/>
              <w:ind w:firstLine="0"/>
              <w:jc w:val="center"/>
              <w:rPr>
                <w:color w:val="000000"/>
              </w:rPr>
            </w:pPr>
            <w:r w:rsidDel="00000000" w:rsidR="00000000" w:rsidRPr="00000000">
              <w:rPr>
                <w:color w:val="000000"/>
                <w:rtl w:val="0"/>
              </w:rPr>
              <w:t xml:space="preserve">Equipo de Desarrollo</w:t>
            </w:r>
          </w:p>
        </w:tc>
        <w:tc>
          <w:tcPr/>
          <w:p w:rsidR="00000000" w:rsidDel="00000000" w:rsidP="00000000" w:rsidRDefault="00000000" w:rsidRPr="00000000" w14:paraId="0000027C">
            <w:pPr>
              <w:spacing w:line="240" w:lineRule="auto"/>
              <w:ind w:firstLine="0"/>
              <w:rPr>
                <w:color w:val="000000"/>
              </w:rPr>
            </w:pPr>
            <w:r w:rsidDel="00000000" w:rsidR="00000000" w:rsidRPr="00000000">
              <w:rPr>
                <w:rtl w:val="0"/>
              </w:rPr>
            </w:r>
          </w:p>
        </w:tc>
      </w:tr>
      <w:tr>
        <w:trPr>
          <w:trHeight w:val="445" w:hRule="atLeast"/>
        </w:trPr>
        <w:tc>
          <w:tcPr>
            <w:vMerge w:val="continue"/>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27E">
            <w:pPr>
              <w:spacing w:line="240" w:lineRule="auto"/>
              <w:ind w:firstLine="0"/>
              <w:rPr>
                <w:color w:val="000000"/>
              </w:rPr>
            </w:pPr>
            <w:r w:rsidDel="00000000" w:rsidR="00000000" w:rsidRPr="00000000">
              <w:rPr>
                <w:rtl w:val="0"/>
              </w:rPr>
            </w:r>
          </w:p>
        </w:tc>
      </w:tr>
    </w:tbl>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280">
      <w:pPr>
        <w:pStyle w:val="Heading3"/>
        <w:numPr>
          <w:ilvl w:val="2"/>
          <w:numId w:val="20"/>
        </w:numPr>
        <w:ind w:left="720" w:hanging="720"/>
        <w:rPr/>
      </w:pPr>
      <w:bookmarkStart w:colFirst="0" w:colLast="0" w:name="_heading=h.2szc72q" w:id="97"/>
      <w:bookmarkEnd w:id="97"/>
      <w:r w:rsidDel="00000000" w:rsidR="00000000" w:rsidRPr="00000000">
        <w:rPr>
          <w:rtl w:val="0"/>
        </w:rPr>
        <w:t xml:space="preserve">Elementos de SCRUM</w:t>
      </w:r>
    </w:p>
    <w:p w:rsidR="00000000" w:rsidDel="00000000" w:rsidP="00000000" w:rsidRDefault="00000000" w:rsidRPr="00000000" w14:paraId="00000281">
      <w:pPr>
        <w:rPr>
          <w:b w:val="1"/>
        </w:rPr>
      </w:pPr>
      <w:r w:rsidDel="00000000" w:rsidR="00000000" w:rsidRPr="00000000">
        <w:rPr>
          <w:b w:val="1"/>
          <w:rtl w:val="0"/>
        </w:rPr>
        <w:t xml:space="preserve">Product back log (Pila del Producto). - </w:t>
      </w:r>
      <w:r w:rsidDel="00000000" w:rsidR="00000000" w:rsidRPr="00000000">
        <w:rPr>
          <w:rtl w:val="0"/>
        </w:rPr>
        <w:t xml:space="preserve">Son los requerimientos detallados dentro de una lista que se generó durante la primera reunión y correcciones de errores que se incorporaran dentro de las siguientes iteraciones de desarrollo del proyecto.</w: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Una característica del Product Backlog</w:t>
      </w:r>
      <w:r w:rsidDel="00000000" w:rsidR="00000000" w:rsidRPr="00000000">
        <w:rPr>
          <w:b w:val="1"/>
          <w:rtl w:val="0"/>
        </w:rPr>
        <w:t xml:space="preserve"> </w:t>
      </w:r>
      <w:r w:rsidDel="00000000" w:rsidR="00000000" w:rsidRPr="00000000">
        <w:rPr>
          <w:rtl w:val="0"/>
        </w:rPr>
        <w:t xml:space="preserve">es que nunca se da por terminado está en una continua evolución. Para la creación de este elemento intervine todo el equipo a partir de la propuesta o requerimientos funcionales del Dueño del Producto. </w:t>
      </w:r>
    </w:p>
    <w:p w:rsidR="00000000" w:rsidDel="00000000" w:rsidP="00000000" w:rsidRDefault="00000000" w:rsidRPr="00000000" w14:paraId="00000283">
      <w:pPr>
        <w:keepNext w:val="1"/>
        <w:keepLines w:val="0"/>
        <w:widowControl w:val="1"/>
        <w:pBdr>
          <w:top w:space="0" w:sz="0" w:val="nil"/>
          <w:left w:space="0" w:sz="0" w:val="nil"/>
          <w:bottom w:space="0" w:sz="0" w:val="nil"/>
          <w:right w:space="0" w:sz="0" w:val="nil"/>
          <w:between w:space="0" w:sz="0" w:val="nil"/>
        </w:pBdr>
        <w:shd w:fill="auto" w:val="clear"/>
        <w:spacing w:after="200" w:before="0" w:line="480" w:lineRule="auto"/>
        <w:ind w:left="284"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84mhaj" w:id="98"/>
      <w:bookmarkEnd w:id="9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Product Back Log</w:t>
      </w:r>
    </w:p>
    <w:tbl>
      <w:tblPr>
        <w:tblStyle w:val="Table2"/>
        <w:tblW w:w="7200.0" w:type="dxa"/>
        <w:jc w:val="left"/>
        <w:tblInd w:w="0.0" w:type="dxa"/>
        <w:tblBorders>
          <w:top w:color="000000" w:space="0" w:sz="4" w:val="single"/>
          <w:left w:color="ffffff" w:space="0" w:sz="4" w:val="single"/>
          <w:bottom w:color="000000" w:space="0" w:sz="4" w:val="single"/>
          <w:right w:color="ffffff" w:space="0" w:sz="4" w:val="single"/>
          <w:insideH w:color="ffffff" w:space="0" w:sz="4" w:val="single"/>
          <w:insideV w:color="ffffff" w:space="0" w:sz="4" w:val="single"/>
        </w:tblBorders>
        <w:tblLayout w:type="fixed"/>
        <w:tblLook w:val="04A0"/>
      </w:tblPr>
      <w:tblGrid>
        <w:gridCol w:w="4272"/>
        <w:gridCol w:w="2928"/>
        <w:tblGridChange w:id="0">
          <w:tblGrid>
            <w:gridCol w:w="4272"/>
            <w:gridCol w:w="2928"/>
          </w:tblGrid>
        </w:tblGridChange>
      </w:tblGrid>
      <w:tr>
        <w:trPr>
          <w:trHeight w:val="342" w:hRule="atLeast"/>
        </w:trPr>
        <w:tc>
          <w:tcPr>
            <w:gridSpan w:val="2"/>
            <w:vAlign w:val="center"/>
          </w:tcPr>
          <w:p w:rsidR="00000000" w:rsidDel="00000000" w:rsidP="00000000" w:rsidRDefault="00000000" w:rsidRPr="00000000" w14:paraId="00000284">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PRODUCT BACK LOG</w:t>
            </w:r>
          </w:p>
        </w:tc>
      </w:tr>
      <w:tr>
        <w:trPr>
          <w:trHeight w:val="342" w:hRule="atLeast"/>
        </w:trPr>
        <w:tc>
          <w:tcPr/>
          <w:p w:rsidR="00000000" w:rsidDel="00000000" w:rsidP="00000000" w:rsidRDefault="00000000" w:rsidRPr="00000000" w14:paraId="00000286">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BIBLIOTECARIO</w:t>
            </w:r>
          </w:p>
        </w:tc>
        <w:tc>
          <w:tcPr/>
          <w:p w:rsidR="00000000" w:rsidDel="00000000" w:rsidP="00000000" w:rsidRDefault="00000000" w:rsidRPr="00000000" w14:paraId="00000287">
            <w:pPr>
              <w:spacing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r>
      <w:tr>
        <w:trPr>
          <w:trHeight w:val="342" w:hRule="atLeast"/>
        </w:trPr>
        <w:tc>
          <w:tcPr/>
          <w:p w:rsidR="00000000" w:rsidDel="00000000" w:rsidP="00000000" w:rsidRDefault="00000000" w:rsidRPr="00000000" w14:paraId="00000288">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Modulo Bibliotecario</w:t>
            </w:r>
          </w:p>
        </w:tc>
        <w:tc>
          <w:tcPr/>
          <w:p w:rsidR="00000000" w:rsidDel="00000000" w:rsidP="00000000" w:rsidRDefault="00000000" w:rsidRPr="00000000" w14:paraId="00000289">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r>
      <w:tr>
        <w:trPr>
          <w:trHeight w:val="342" w:hRule="atLeast"/>
        </w:trPr>
        <w:tc>
          <w:tcPr/>
          <w:p w:rsidR="00000000" w:rsidDel="00000000" w:rsidP="00000000" w:rsidRDefault="00000000" w:rsidRPr="00000000" w14:paraId="0000028A">
            <w:pPr>
              <w:spacing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Módulo De Libros</w:t>
            </w:r>
          </w:p>
        </w:tc>
        <w:tc>
          <w:tcPr/>
          <w:p w:rsidR="00000000" w:rsidDel="00000000" w:rsidP="00000000" w:rsidRDefault="00000000" w:rsidRPr="00000000" w14:paraId="0000028B">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r>
      <w:tr>
        <w:trPr>
          <w:trHeight w:val="342" w:hRule="atLeast"/>
        </w:trPr>
        <w:tc>
          <w:tcPr/>
          <w:p w:rsidR="00000000" w:rsidDel="00000000" w:rsidP="00000000" w:rsidRDefault="00000000" w:rsidRPr="00000000" w14:paraId="0000028C">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Módulo De Lectores</w:t>
            </w:r>
          </w:p>
        </w:tc>
        <w:tc>
          <w:tcPr/>
          <w:p w:rsidR="00000000" w:rsidDel="00000000" w:rsidP="00000000" w:rsidRDefault="00000000" w:rsidRPr="00000000" w14:paraId="0000028D">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r>
      <w:tr>
        <w:trPr>
          <w:trHeight w:val="342" w:hRule="atLeast"/>
        </w:trPr>
        <w:tc>
          <w:tcPr/>
          <w:p w:rsidR="00000000" w:rsidDel="00000000" w:rsidP="00000000" w:rsidRDefault="00000000" w:rsidRPr="00000000" w14:paraId="0000028E">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Módulo De Usuarios</w:t>
            </w:r>
          </w:p>
        </w:tc>
        <w:tc>
          <w:tcPr/>
          <w:p w:rsidR="00000000" w:rsidDel="00000000" w:rsidP="00000000" w:rsidRDefault="00000000" w:rsidRPr="00000000" w14:paraId="0000028F">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r>
    </w:tbl>
    <w:p w:rsidR="00000000" w:rsidDel="00000000" w:rsidP="00000000" w:rsidRDefault="00000000" w:rsidRPr="00000000" w14:paraId="00000290">
      <w:pPr>
        <w:rPr>
          <w:sz w:val="20"/>
          <w:szCs w:val="20"/>
        </w:rPr>
      </w:pPr>
      <w:r w:rsidDel="00000000" w:rsidR="00000000" w:rsidRPr="00000000">
        <w:rPr>
          <w:sz w:val="20"/>
          <w:szCs w:val="20"/>
          <w:rtl w:val="0"/>
        </w:rPr>
        <w:t xml:space="preserve">Fuente: Propia</w:t>
      </w:r>
    </w:p>
    <w:p w:rsidR="00000000" w:rsidDel="00000000" w:rsidP="00000000" w:rsidRDefault="00000000" w:rsidRPr="00000000" w14:paraId="00000291">
      <w:pPr>
        <w:rPr/>
      </w:pPr>
      <w:r w:rsidDel="00000000" w:rsidR="00000000" w:rsidRPr="00000000">
        <w:rPr>
          <w:b w:val="1"/>
          <w:rtl w:val="0"/>
        </w:rPr>
        <w:t xml:space="preserve">Sprint back log. - </w:t>
      </w:r>
      <w:r w:rsidDel="00000000" w:rsidR="00000000" w:rsidRPr="00000000">
        <w:rPr>
          <w:rtl w:val="0"/>
        </w:rPr>
        <w:t xml:space="preserve">Es una lista que descompone todas las funcionalidades de la pila de producto, el Sprint back log, se representa como un tablero de tareas donde se observa todo el trabajo necesario para terminar exitosamente el Sprint, además, dentro de esta lista es necesario de asignar el tiempo el tiempo de trabajo de cada tarea.</w:t>
      </w:r>
    </w:p>
    <w:p w:rsidR="00000000" w:rsidDel="00000000" w:rsidP="00000000" w:rsidRDefault="00000000" w:rsidRPr="00000000" w14:paraId="00000292">
      <w:pPr>
        <w:rPr/>
      </w:pPr>
      <w:r w:rsidDel="00000000" w:rsidR="00000000" w:rsidRPr="00000000">
        <w:rPr>
          <w:rtl w:val="0"/>
        </w:rPr>
        <w:t xml:space="preserve">De acuerdo a las funcionalidades requerida se identifica la lista de tareas, usualmente como historias de usuarios e identifica las actividades necesarias para cada una.</w:t>
      </w:r>
    </w:p>
    <w:p w:rsidR="00000000" w:rsidDel="00000000" w:rsidP="00000000" w:rsidRDefault="00000000" w:rsidRPr="00000000" w14:paraId="00000293">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s49zyc" w:id="99"/>
      <w:bookmarkEnd w:id="9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3</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Sprint back log</w:t>
      </w:r>
    </w:p>
    <w:tbl>
      <w:tblPr>
        <w:tblStyle w:val="Table3"/>
        <w:tblW w:w="9407.0" w:type="dxa"/>
        <w:jc w:val="left"/>
        <w:tblInd w:w="0.0" w:type="dxa"/>
        <w:tblBorders>
          <w:top w:color="000000" w:space="0" w:sz="4" w:val="single"/>
          <w:left w:color="ffffff" w:space="0" w:sz="4" w:val="single"/>
          <w:bottom w:color="000000" w:space="0" w:sz="4" w:val="single"/>
          <w:right w:color="ffffff" w:space="0" w:sz="4" w:val="single"/>
          <w:insideH w:color="ffffff" w:space="0" w:sz="4" w:val="single"/>
          <w:insideV w:color="ffffff" w:space="0" w:sz="4" w:val="single"/>
        </w:tblBorders>
        <w:tblLayout w:type="fixed"/>
        <w:tblLook w:val="04A0"/>
      </w:tblPr>
      <w:tblGrid>
        <w:gridCol w:w="389"/>
        <w:gridCol w:w="1451"/>
        <w:gridCol w:w="1326"/>
        <w:gridCol w:w="1295"/>
        <w:gridCol w:w="1951"/>
        <w:gridCol w:w="2995"/>
        <w:tblGridChange w:id="0">
          <w:tblGrid>
            <w:gridCol w:w="389"/>
            <w:gridCol w:w="1451"/>
            <w:gridCol w:w="1326"/>
            <w:gridCol w:w="1295"/>
            <w:gridCol w:w="1951"/>
            <w:gridCol w:w="2995"/>
          </w:tblGrid>
        </w:tblGridChange>
      </w:tblGrid>
      <w:tr>
        <w:trPr>
          <w:trHeight w:val="1243" w:hRule="atLeast"/>
        </w:trPr>
        <w:tc>
          <w:tcPr>
            <w:vAlign w:val="center"/>
          </w:tcPr>
          <w:p w:rsidR="00000000" w:rsidDel="00000000" w:rsidP="00000000" w:rsidRDefault="00000000" w:rsidRPr="00000000" w14:paraId="00000294">
            <w:pPr>
              <w:spacing w:line="240" w:lineRule="auto"/>
              <w:ind w:firstLine="0"/>
              <w:jc w:val="center"/>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id</w:t>
            </w:r>
          </w:p>
        </w:tc>
        <w:tc>
          <w:tcPr/>
          <w:p w:rsidR="00000000" w:rsidDel="00000000" w:rsidP="00000000" w:rsidRDefault="00000000" w:rsidRPr="00000000" w14:paraId="00000295">
            <w:pPr>
              <w:spacing w:line="240" w:lineRule="auto"/>
              <w:ind w:firstLine="0"/>
              <w:jc w:val="center"/>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Historia de usuario</w:t>
            </w:r>
          </w:p>
        </w:tc>
        <w:tc>
          <w:tcPr/>
          <w:p w:rsidR="00000000" w:rsidDel="00000000" w:rsidP="00000000" w:rsidRDefault="00000000" w:rsidRPr="00000000" w14:paraId="00000296">
            <w:pPr>
              <w:spacing w:line="240" w:lineRule="auto"/>
              <w:ind w:firstLine="0"/>
              <w:jc w:val="center"/>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Importancia del Dueño del producto</w:t>
            </w:r>
          </w:p>
        </w:tc>
        <w:tc>
          <w:tcPr/>
          <w:p w:rsidR="00000000" w:rsidDel="00000000" w:rsidP="00000000" w:rsidRDefault="00000000" w:rsidRPr="00000000" w14:paraId="00000297">
            <w:pPr>
              <w:spacing w:line="240" w:lineRule="auto"/>
              <w:ind w:firstLine="0"/>
              <w:jc w:val="center"/>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Tiempo de elaboración</w:t>
            </w:r>
          </w:p>
        </w:tc>
        <w:tc>
          <w:tcPr/>
          <w:p w:rsidR="00000000" w:rsidDel="00000000" w:rsidP="00000000" w:rsidRDefault="00000000" w:rsidRPr="00000000" w14:paraId="00000298">
            <w:pPr>
              <w:spacing w:line="240" w:lineRule="auto"/>
              <w:ind w:firstLine="0"/>
              <w:jc w:val="center"/>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Descripción</w:t>
            </w:r>
          </w:p>
        </w:tc>
        <w:tc>
          <w:tcPr/>
          <w:p w:rsidR="00000000" w:rsidDel="00000000" w:rsidP="00000000" w:rsidRDefault="00000000" w:rsidRPr="00000000" w14:paraId="00000299">
            <w:pPr>
              <w:spacing w:line="240" w:lineRule="auto"/>
              <w:ind w:firstLine="0"/>
              <w:jc w:val="center"/>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Responsable</w:t>
            </w:r>
          </w:p>
        </w:tc>
      </w:tr>
      <w:tr>
        <w:trPr>
          <w:trHeight w:val="310" w:hRule="atLeast"/>
        </w:trPr>
        <w:tc>
          <w:tcPr>
            <w:vMerge w:val="restart"/>
          </w:tcPr>
          <w:p w:rsidR="00000000" w:rsidDel="00000000" w:rsidP="00000000" w:rsidRDefault="00000000" w:rsidRPr="00000000" w14:paraId="0000029A">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w:t>
            </w:r>
          </w:p>
        </w:tc>
        <w:tc>
          <w:tcPr>
            <w:vMerge w:val="restart"/>
          </w:tcPr>
          <w:p w:rsidR="00000000" w:rsidDel="00000000" w:rsidP="00000000" w:rsidRDefault="00000000" w:rsidRPr="00000000" w14:paraId="0000029B">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Diseño de la base de datos</w:t>
            </w:r>
          </w:p>
        </w:tc>
        <w:tc>
          <w:tcPr>
            <w:vMerge w:val="restart"/>
          </w:tcPr>
          <w:p w:rsidR="00000000" w:rsidDel="00000000" w:rsidP="00000000" w:rsidRDefault="00000000" w:rsidRPr="00000000" w14:paraId="0000029C">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100 %</w:t>
            </w:r>
          </w:p>
        </w:tc>
        <w:tc>
          <w:tcPr>
            <w:vMerge w:val="restart"/>
          </w:tcPr>
          <w:p w:rsidR="00000000" w:rsidDel="00000000" w:rsidP="00000000" w:rsidRDefault="00000000" w:rsidRPr="00000000" w14:paraId="0000029D">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3</w:t>
            </w:r>
          </w:p>
        </w:tc>
        <w:tc>
          <w:tcPr>
            <w:vMerge w:val="restart"/>
          </w:tcPr>
          <w:p w:rsidR="00000000" w:rsidDel="00000000" w:rsidP="00000000" w:rsidRDefault="00000000" w:rsidRPr="00000000" w14:paraId="0000029E">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Creación de la base de datos par a el funcionamiento del sistema</w:t>
            </w:r>
          </w:p>
        </w:tc>
        <w:tc>
          <w:tcPr>
            <w:vMerge w:val="restart"/>
          </w:tcPr>
          <w:p w:rsidR="00000000" w:rsidDel="00000000" w:rsidP="00000000" w:rsidRDefault="00000000" w:rsidRPr="00000000" w14:paraId="0000029F">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 Willan Chago</w:t>
            </w:r>
          </w:p>
        </w:tc>
      </w:tr>
      <w:tr>
        <w:trPr>
          <w:trHeight w:val="559" w:hRule="atLeast"/>
        </w:trPr>
        <w:tc>
          <w:tcPr>
            <w:vMerge w:val="continue"/>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r>
      <w:tr>
        <w:trPr>
          <w:trHeight w:val="310" w:hRule="atLeast"/>
        </w:trPr>
        <w:tc>
          <w:tcPr>
            <w:vMerge w:val="restart"/>
          </w:tcPr>
          <w:p w:rsidR="00000000" w:rsidDel="00000000" w:rsidP="00000000" w:rsidRDefault="00000000" w:rsidRPr="00000000" w14:paraId="000002A6">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w:t>
            </w:r>
          </w:p>
        </w:tc>
        <w:tc>
          <w:tcPr>
            <w:vMerge w:val="restart"/>
          </w:tcPr>
          <w:p w:rsidR="00000000" w:rsidDel="00000000" w:rsidP="00000000" w:rsidRDefault="00000000" w:rsidRPr="00000000" w14:paraId="000002A7">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Armar la arquitectura para el desarrollo del sistema</w:t>
            </w:r>
          </w:p>
        </w:tc>
        <w:tc>
          <w:tcPr>
            <w:vMerge w:val="restart"/>
          </w:tcPr>
          <w:p w:rsidR="00000000" w:rsidDel="00000000" w:rsidP="00000000" w:rsidRDefault="00000000" w:rsidRPr="00000000" w14:paraId="000002A8">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100%</w:t>
            </w:r>
          </w:p>
        </w:tc>
        <w:tc>
          <w:tcPr>
            <w:vMerge w:val="restart"/>
          </w:tcPr>
          <w:p w:rsidR="00000000" w:rsidDel="00000000" w:rsidP="00000000" w:rsidRDefault="00000000" w:rsidRPr="00000000" w14:paraId="000002A9">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2</w:t>
            </w:r>
          </w:p>
        </w:tc>
        <w:tc>
          <w:tcPr>
            <w:vMerge w:val="restart"/>
          </w:tcPr>
          <w:p w:rsidR="00000000" w:rsidDel="00000000" w:rsidP="00000000" w:rsidRDefault="00000000" w:rsidRPr="00000000" w14:paraId="000002AA">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Creación de los controladores, vistas para el funcionamiento del sistema</w:t>
            </w:r>
          </w:p>
        </w:tc>
        <w:tc>
          <w:tcPr>
            <w:vMerge w:val="restart"/>
          </w:tcPr>
          <w:p w:rsidR="00000000" w:rsidDel="00000000" w:rsidP="00000000" w:rsidRDefault="00000000" w:rsidRPr="00000000" w14:paraId="000002AB">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 Willan Chago</w:t>
            </w:r>
          </w:p>
        </w:tc>
      </w:tr>
      <w:tr>
        <w:trPr>
          <w:trHeight w:val="776" w:hRule="atLeast"/>
        </w:trPr>
        <w:tc>
          <w:tcPr>
            <w:vMerge w:val="continue"/>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r>
      <w:tr>
        <w:trPr>
          <w:trHeight w:val="947" w:hRule="atLeast"/>
        </w:trPr>
        <w:tc>
          <w:tcPr/>
          <w:p w:rsidR="00000000" w:rsidDel="00000000" w:rsidP="00000000" w:rsidRDefault="00000000" w:rsidRPr="00000000" w14:paraId="000002B2">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3</w:t>
            </w:r>
          </w:p>
        </w:tc>
        <w:tc>
          <w:tcPr/>
          <w:p w:rsidR="00000000" w:rsidDel="00000000" w:rsidP="00000000" w:rsidRDefault="00000000" w:rsidRPr="00000000" w14:paraId="000002B3">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Diseñar y desarrollar pantallas para el ingreso de lectores</w:t>
            </w:r>
          </w:p>
        </w:tc>
        <w:tc>
          <w:tcPr/>
          <w:p w:rsidR="00000000" w:rsidDel="00000000" w:rsidP="00000000" w:rsidRDefault="00000000" w:rsidRPr="00000000" w14:paraId="000002B4">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100%</w:t>
            </w:r>
          </w:p>
        </w:tc>
        <w:tc>
          <w:tcPr/>
          <w:p w:rsidR="00000000" w:rsidDel="00000000" w:rsidP="00000000" w:rsidRDefault="00000000" w:rsidRPr="00000000" w14:paraId="000002B5">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1</w:t>
            </w:r>
          </w:p>
        </w:tc>
        <w:tc>
          <w:tcPr/>
          <w:p w:rsidR="00000000" w:rsidDel="00000000" w:rsidP="00000000" w:rsidRDefault="00000000" w:rsidRPr="00000000" w14:paraId="000002B6">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Diseño de los componentes con HTML, CSS, JSCRIPT </w:t>
            </w:r>
          </w:p>
        </w:tc>
        <w:tc>
          <w:tcPr/>
          <w:p w:rsidR="00000000" w:rsidDel="00000000" w:rsidP="00000000" w:rsidRDefault="00000000" w:rsidRPr="00000000" w14:paraId="000002B7">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Kevin Velasque, Willan Chago</w:t>
            </w:r>
          </w:p>
        </w:tc>
      </w:tr>
      <w:tr>
        <w:trPr>
          <w:trHeight w:val="947" w:hRule="atLeast"/>
        </w:trPr>
        <w:tc>
          <w:tcPr/>
          <w:p w:rsidR="00000000" w:rsidDel="00000000" w:rsidP="00000000" w:rsidRDefault="00000000" w:rsidRPr="00000000" w14:paraId="000002B8">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w:t>
            </w:r>
          </w:p>
        </w:tc>
        <w:tc>
          <w:tcPr/>
          <w:p w:rsidR="00000000" w:rsidDel="00000000" w:rsidP="00000000" w:rsidRDefault="00000000" w:rsidRPr="00000000" w14:paraId="000002B9">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Diseñar y desarrollar pantallas para el ingreso de libros</w:t>
            </w:r>
          </w:p>
        </w:tc>
        <w:tc>
          <w:tcPr/>
          <w:p w:rsidR="00000000" w:rsidDel="00000000" w:rsidP="00000000" w:rsidRDefault="00000000" w:rsidRPr="00000000" w14:paraId="000002BA">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100%</w:t>
            </w:r>
          </w:p>
        </w:tc>
        <w:tc>
          <w:tcPr/>
          <w:p w:rsidR="00000000" w:rsidDel="00000000" w:rsidP="00000000" w:rsidRDefault="00000000" w:rsidRPr="00000000" w14:paraId="000002BB">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2</w:t>
            </w:r>
          </w:p>
        </w:tc>
        <w:tc>
          <w:tcPr/>
          <w:p w:rsidR="00000000" w:rsidDel="00000000" w:rsidP="00000000" w:rsidRDefault="00000000" w:rsidRPr="00000000" w14:paraId="000002BC">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Diseño de los componentes con HTML, CSS, JSCRIPT</w:t>
            </w:r>
          </w:p>
        </w:tc>
        <w:tc>
          <w:tcPr/>
          <w:p w:rsidR="00000000" w:rsidDel="00000000" w:rsidP="00000000" w:rsidRDefault="00000000" w:rsidRPr="00000000" w14:paraId="000002BD">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Kevin Velasque, Willan Chango</w:t>
            </w:r>
          </w:p>
        </w:tc>
      </w:tr>
      <w:tr>
        <w:trPr>
          <w:trHeight w:val="1243" w:hRule="atLeast"/>
        </w:trPr>
        <w:tc>
          <w:tcPr/>
          <w:p w:rsidR="00000000" w:rsidDel="00000000" w:rsidP="00000000" w:rsidRDefault="00000000" w:rsidRPr="00000000" w14:paraId="000002BE">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p w:rsidR="00000000" w:rsidDel="00000000" w:rsidP="00000000" w:rsidRDefault="00000000" w:rsidRPr="00000000" w14:paraId="000002BF">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Diseñar y desarrollar pantallas para el registro de prestamos</w:t>
            </w:r>
          </w:p>
        </w:tc>
        <w:tc>
          <w:tcPr/>
          <w:p w:rsidR="00000000" w:rsidDel="00000000" w:rsidP="00000000" w:rsidRDefault="00000000" w:rsidRPr="00000000" w14:paraId="000002C0">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100%</w:t>
            </w:r>
          </w:p>
        </w:tc>
        <w:tc>
          <w:tcPr/>
          <w:p w:rsidR="00000000" w:rsidDel="00000000" w:rsidP="00000000" w:rsidRDefault="00000000" w:rsidRPr="00000000" w14:paraId="000002C1">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3</w:t>
            </w:r>
          </w:p>
        </w:tc>
        <w:tc>
          <w:tcPr/>
          <w:p w:rsidR="00000000" w:rsidDel="00000000" w:rsidP="00000000" w:rsidRDefault="00000000" w:rsidRPr="00000000" w14:paraId="000002C2">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Diseño de los componentes con HTML, CSS, JSCRIPT</w:t>
            </w:r>
          </w:p>
        </w:tc>
        <w:tc>
          <w:tcPr/>
          <w:p w:rsidR="00000000" w:rsidDel="00000000" w:rsidP="00000000" w:rsidRDefault="00000000" w:rsidRPr="00000000" w14:paraId="000002C3">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Kevin Velasque, Willan Chango</w:t>
            </w:r>
          </w:p>
        </w:tc>
      </w:tr>
      <w:tr>
        <w:trPr>
          <w:trHeight w:val="621" w:hRule="atLeast"/>
        </w:trPr>
        <w:tc>
          <w:tcPr/>
          <w:p w:rsidR="00000000" w:rsidDel="00000000" w:rsidP="00000000" w:rsidRDefault="00000000" w:rsidRPr="00000000" w14:paraId="000002C4">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6</w:t>
            </w:r>
          </w:p>
        </w:tc>
        <w:tc>
          <w:tcPr/>
          <w:p w:rsidR="00000000" w:rsidDel="00000000" w:rsidP="00000000" w:rsidRDefault="00000000" w:rsidRPr="00000000" w14:paraId="000002C5">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Desarrollo de la parte lógica de las pantallas</w:t>
            </w:r>
          </w:p>
        </w:tc>
        <w:tc>
          <w:tcPr/>
          <w:p w:rsidR="00000000" w:rsidDel="00000000" w:rsidP="00000000" w:rsidRDefault="00000000" w:rsidRPr="00000000" w14:paraId="000002C6">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100%</w:t>
            </w:r>
          </w:p>
        </w:tc>
        <w:tc>
          <w:tcPr/>
          <w:p w:rsidR="00000000" w:rsidDel="00000000" w:rsidP="00000000" w:rsidRDefault="00000000" w:rsidRPr="00000000" w14:paraId="000002C7">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4</w:t>
            </w:r>
          </w:p>
        </w:tc>
        <w:tc>
          <w:tcPr/>
          <w:p w:rsidR="00000000" w:rsidDel="00000000" w:rsidP="00000000" w:rsidRDefault="00000000" w:rsidRPr="00000000" w14:paraId="000002C8">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Desarrollo del código para la funcionalidad de cada pantalla</w:t>
            </w:r>
          </w:p>
        </w:tc>
        <w:tc>
          <w:tcPr/>
          <w:p w:rsidR="00000000" w:rsidDel="00000000" w:rsidP="00000000" w:rsidRDefault="00000000" w:rsidRPr="00000000" w14:paraId="000002C9">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Kevin Velasque, Willan Chago</w:t>
            </w:r>
          </w:p>
        </w:tc>
      </w:tr>
    </w:tbl>
    <w:p w:rsidR="00000000" w:rsidDel="00000000" w:rsidP="00000000" w:rsidRDefault="00000000" w:rsidRPr="00000000" w14:paraId="000002CA">
      <w:pPr>
        <w:rPr>
          <w:b w:val="1"/>
          <w:sz w:val="20"/>
          <w:szCs w:val="20"/>
        </w:rPr>
      </w:pPr>
      <w:r w:rsidDel="00000000" w:rsidR="00000000" w:rsidRPr="00000000">
        <w:rPr>
          <w:rtl w:val="0"/>
        </w:rPr>
        <w:t xml:space="preserve">  </w:t>
      </w:r>
      <w:r w:rsidDel="00000000" w:rsidR="00000000" w:rsidRPr="00000000">
        <w:rPr>
          <w:sz w:val="20"/>
          <w:szCs w:val="20"/>
          <w:rtl w:val="0"/>
        </w:rPr>
        <w:t xml:space="preserve">Fuente: Propia</w:t>
      </w:r>
      <w:r w:rsidDel="00000000" w:rsidR="00000000" w:rsidRPr="00000000">
        <w:rPr>
          <w:rtl w:val="0"/>
        </w:rPr>
      </w:r>
    </w:p>
    <w:p w:rsidR="00000000" w:rsidDel="00000000" w:rsidP="00000000" w:rsidRDefault="00000000" w:rsidRPr="00000000" w14:paraId="000002CB">
      <w:pPr>
        <w:rPr/>
      </w:pPr>
      <w:r w:rsidDel="00000000" w:rsidR="00000000" w:rsidRPr="00000000">
        <w:rPr>
          <w:b w:val="1"/>
          <w:rtl w:val="0"/>
        </w:rPr>
        <w:t xml:space="preserve">Incremento. -</w:t>
      </w:r>
      <w:r w:rsidDel="00000000" w:rsidR="00000000" w:rsidRPr="00000000">
        <w:rPr>
          <w:rtl w:val="0"/>
        </w:rPr>
        <w:t xml:space="preserve">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también deberán estar finalizados.</w:t>
      </w:r>
    </w:p>
    <w:p w:rsidR="00000000" w:rsidDel="00000000" w:rsidP="00000000" w:rsidRDefault="00000000" w:rsidRPr="00000000" w14:paraId="000002CC">
      <w:pPr>
        <w:rPr/>
      </w:pPr>
      <w:r w:rsidDel="00000000" w:rsidR="00000000" w:rsidRPr="00000000">
        <w:rPr>
          <w:b w:val="1"/>
          <w:rtl w:val="0"/>
        </w:rPr>
        <w:t xml:space="preserve">Estimaciones. - </w:t>
      </w:r>
      <w:r w:rsidDel="00000000" w:rsidR="00000000" w:rsidRPr="00000000">
        <w:rPr>
          <w:rtl w:val="0"/>
        </w:rPr>
        <w:t xml:space="preserve">Después de identificar las historias de usuario y sus tareas de desarrollo, se plantea un tiempo (días) que tomara finalizar cada tarea.</w:t>
      </w:r>
    </w:p>
    <w:p w:rsidR="00000000" w:rsidDel="00000000" w:rsidP="00000000" w:rsidRDefault="00000000" w:rsidRPr="00000000" w14:paraId="000002CD">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79ka65" w:id="100"/>
      <w:bookmarkEnd w:id="100"/>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Tabla 4</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Estimación</w:t>
      </w:r>
    </w:p>
    <w:tbl>
      <w:tblPr>
        <w:tblStyle w:val="Table4"/>
        <w:tblW w:w="8300.0" w:type="dxa"/>
        <w:jc w:val="left"/>
        <w:tblInd w:w="0.0" w:type="dxa"/>
        <w:tblBorders>
          <w:top w:color="000000" w:space="0" w:sz="4" w:val="single"/>
          <w:left w:color="ffffff" w:space="0" w:sz="4" w:val="single"/>
          <w:bottom w:color="000000" w:space="0" w:sz="4" w:val="single"/>
          <w:right w:color="ffffff" w:space="0" w:sz="4" w:val="single"/>
          <w:insideH w:color="ffffff" w:space="0" w:sz="4" w:val="single"/>
          <w:insideV w:color="ffffff" w:space="0" w:sz="4" w:val="single"/>
        </w:tblBorders>
        <w:tblLayout w:type="fixed"/>
        <w:tblLook w:val="04A0"/>
      </w:tblPr>
      <w:tblGrid>
        <w:gridCol w:w="1200"/>
        <w:gridCol w:w="1920"/>
        <w:gridCol w:w="1200"/>
        <w:gridCol w:w="1560"/>
        <w:gridCol w:w="2420"/>
        <w:tblGridChange w:id="0">
          <w:tblGrid>
            <w:gridCol w:w="1200"/>
            <w:gridCol w:w="1920"/>
            <w:gridCol w:w="1200"/>
            <w:gridCol w:w="1560"/>
            <w:gridCol w:w="2420"/>
          </w:tblGrid>
        </w:tblGridChange>
      </w:tblGrid>
      <w:tr>
        <w:trPr>
          <w:trHeight w:val="600" w:hRule="atLeast"/>
        </w:trPr>
        <w:tc>
          <w:tcPr>
            <w:vAlign w:val="center"/>
          </w:tcPr>
          <w:p w:rsidR="00000000" w:rsidDel="00000000" w:rsidP="00000000" w:rsidRDefault="00000000" w:rsidRPr="00000000" w14:paraId="000002CE">
            <w:pPr>
              <w:spacing w:line="240" w:lineRule="auto"/>
              <w:ind w:firstLine="0"/>
              <w:jc w:val="center"/>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id</w:t>
            </w:r>
          </w:p>
        </w:tc>
        <w:tc>
          <w:tcPr/>
          <w:p w:rsidR="00000000" w:rsidDel="00000000" w:rsidP="00000000" w:rsidRDefault="00000000" w:rsidRPr="00000000" w14:paraId="000002CF">
            <w:pPr>
              <w:spacing w:line="240" w:lineRule="auto"/>
              <w:ind w:firstLine="0"/>
              <w:jc w:val="center"/>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Historia de usuario</w:t>
            </w:r>
          </w:p>
        </w:tc>
        <w:tc>
          <w:tcPr/>
          <w:p w:rsidR="00000000" w:rsidDel="00000000" w:rsidP="00000000" w:rsidRDefault="00000000" w:rsidRPr="00000000" w14:paraId="000002D0">
            <w:pPr>
              <w:spacing w:line="240" w:lineRule="auto"/>
              <w:ind w:firstLine="0"/>
              <w:jc w:val="center"/>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Días Estimados</w:t>
            </w:r>
          </w:p>
        </w:tc>
        <w:tc>
          <w:tcPr/>
          <w:p w:rsidR="00000000" w:rsidDel="00000000" w:rsidP="00000000" w:rsidRDefault="00000000" w:rsidRPr="00000000" w14:paraId="000002D1">
            <w:pPr>
              <w:spacing w:line="240" w:lineRule="auto"/>
              <w:ind w:firstLine="0"/>
              <w:jc w:val="center"/>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Estado</w:t>
            </w:r>
          </w:p>
        </w:tc>
        <w:tc>
          <w:tcPr/>
          <w:p w:rsidR="00000000" w:rsidDel="00000000" w:rsidP="00000000" w:rsidRDefault="00000000" w:rsidRPr="00000000" w14:paraId="000002D2">
            <w:pPr>
              <w:spacing w:line="240" w:lineRule="auto"/>
              <w:ind w:firstLine="0"/>
              <w:jc w:val="center"/>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Responsable</w:t>
            </w:r>
          </w:p>
        </w:tc>
      </w:tr>
      <w:tr>
        <w:trPr>
          <w:trHeight w:val="855" w:hRule="atLeast"/>
        </w:trPr>
        <w:tc>
          <w:tcPr/>
          <w:p w:rsidR="00000000" w:rsidDel="00000000" w:rsidP="00000000" w:rsidRDefault="00000000" w:rsidRPr="00000000" w14:paraId="000002D3">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w:t>
            </w:r>
          </w:p>
        </w:tc>
        <w:tc>
          <w:tcPr/>
          <w:p w:rsidR="00000000" w:rsidDel="00000000" w:rsidP="00000000" w:rsidRDefault="00000000" w:rsidRPr="00000000" w14:paraId="000002D4">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Diseño de la base de datos</w:t>
            </w:r>
          </w:p>
        </w:tc>
        <w:tc>
          <w:tcPr/>
          <w:p w:rsidR="00000000" w:rsidDel="00000000" w:rsidP="00000000" w:rsidRDefault="00000000" w:rsidRPr="00000000" w14:paraId="000002D5">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3</w:t>
            </w:r>
          </w:p>
        </w:tc>
        <w:tc>
          <w:tcPr/>
          <w:p w:rsidR="00000000" w:rsidDel="00000000" w:rsidP="00000000" w:rsidRDefault="00000000" w:rsidRPr="00000000" w14:paraId="000002D6">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Completado</w:t>
            </w:r>
          </w:p>
        </w:tc>
        <w:tc>
          <w:tcPr/>
          <w:p w:rsidR="00000000" w:rsidDel="00000000" w:rsidP="00000000" w:rsidRDefault="00000000" w:rsidRPr="00000000" w14:paraId="000002D7">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 Willan Chango</w:t>
            </w:r>
          </w:p>
        </w:tc>
      </w:tr>
      <w:tr>
        <w:trPr>
          <w:trHeight w:val="1200" w:hRule="atLeast"/>
        </w:trPr>
        <w:tc>
          <w:tcPr/>
          <w:p w:rsidR="00000000" w:rsidDel="00000000" w:rsidP="00000000" w:rsidRDefault="00000000" w:rsidRPr="00000000" w14:paraId="000002D8">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w:t>
            </w:r>
          </w:p>
        </w:tc>
        <w:tc>
          <w:tcPr/>
          <w:p w:rsidR="00000000" w:rsidDel="00000000" w:rsidP="00000000" w:rsidRDefault="00000000" w:rsidRPr="00000000" w14:paraId="000002D9">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Armar la arquitectura para el desarrollo del sistema</w:t>
            </w:r>
          </w:p>
        </w:tc>
        <w:tc>
          <w:tcPr/>
          <w:p w:rsidR="00000000" w:rsidDel="00000000" w:rsidP="00000000" w:rsidRDefault="00000000" w:rsidRPr="00000000" w14:paraId="000002DA">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3</w:t>
            </w:r>
          </w:p>
        </w:tc>
        <w:tc>
          <w:tcPr/>
          <w:p w:rsidR="00000000" w:rsidDel="00000000" w:rsidP="00000000" w:rsidRDefault="00000000" w:rsidRPr="00000000" w14:paraId="000002DB">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Completado</w:t>
            </w:r>
          </w:p>
        </w:tc>
        <w:tc>
          <w:tcPr/>
          <w:p w:rsidR="00000000" w:rsidDel="00000000" w:rsidP="00000000" w:rsidRDefault="00000000" w:rsidRPr="00000000" w14:paraId="000002DC">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 Willan Chango</w:t>
            </w:r>
          </w:p>
        </w:tc>
      </w:tr>
      <w:tr>
        <w:trPr>
          <w:trHeight w:val="1500" w:hRule="atLeast"/>
        </w:trPr>
        <w:tc>
          <w:tcPr/>
          <w:p w:rsidR="00000000" w:rsidDel="00000000" w:rsidP="00000000" w:rsidRDefault="00000000" w:rsidRPr="00000000" w14:paraId="000002DD">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3</w:t>
            </w:r>
          </w:p>
        </w:tc>
        <w:tc>
          <w:tcPr/>
          <w:p w:rsidR="00000000" w:rsidDel="00000000" w:rsidP="00000000" w:rsidRDefault="00000000" w:rsidRPr="00000000" w14:paraId="000002DE">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Diseñar y desarrollar pantallas para el ingreso de lectores</w:t>
            </w:r>
          </w:p>
        </w:tc>
        <w:tc>
          <w:tcPr/>
          <w:p w:rsidR="00000000" w:rsidDel="00000000" w:rsidP="00000000" w:rsidRDefault="00000000" w:rsidRPr="00000000" w14:paraId="000002DF">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w:t>
            </w:r>
          </w:p>
        </w:tc>
        <w:tc>
          <w:tcPr/>
          <w:p w:rsidR="00000000" w:rsidDel="00000000" w:rsidP="00000000" w:rsidRDefault="00000000" w:rsidRPr="00000000" w14:paraId="000002E0">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Completado</w:t>
            </w:r>
          </w:p>
        </w:tc>
        <w:tc>
          <w:tcPr/>
          <w:p w:rsidR="00000000" w:rsidDel="00000000" w:rsidP="00000000" w:rsidRDefault="00000000" w:rsidRPr="00000000" w14:paraId="000002E1">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Kevin Velasque, Willan Chango</w:t>
            </w:r>
          </w:p>
        </w:tc>
      </w:tr>
      <w:tr>
        <w:trPr>
          <w:trHeight w:val="1200" w:hRule="atLeast"/>
        </w:trPr>
        <w:tc>
          <w:tcPr/>
          <w:p w:rsidR="00000000" w:rsidDel="00000000" w:rsidP="00000000" w:rsidRDefault="00000000" w:rsidRPr="00000000" w14:paraId="000002E2">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w:t>
            </w:r>
          </w:p>
        </w:tc>
        <w:tc>
          <w:tcPr/>
          <w:p w:rsidR="00000000" w:rsidDel="00000000" w:rsidP="00000000" w:rsidRDefault="00000000" w:rsidRPr="00000000" w14:paraId="000002E3">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Diseñar y desarrollar pantallas para el ingreso de libros</w:t>
            </w:r>
          </w:p>
        </w:tc>
        <w:tc>
          <w:tcPr/>
          <w:p w:rsidR="00000000" w:rsidDel="00000000" w:rsidP="00000000" w:rsidRDefault="00000000" w:rsidRPr="00000000" w14:paraId="000002E4">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w:t>
            </w:r>
          </w:p>
        </w:tc>
        <w:tc>
          <w:tcPr/>
          <w:p w:rsidR="00000000" w:rsidDel="00000000" w:rsidP="00000000" w:rsidRDefault="00000000" w:rsidRPr="00000000" w14:paraId="000002E5">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Completado</w:t>
            </w:r>
          </w:p>
        </w:tc>
        <w:tc>
          <w:tcPr/>
          <w:p w:rsidR="00000000" w:rsidDel="00000000" w:rsidP="00000000" w:rsidRDefault="00000000" w:rsidRPr="00000000" w14:paraId="000002E6">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Kevin Velasque, Willan Chango</w:t>
            </w:r>
          </w:p>
        </w:tc>
      </w:tr>
      <w:tr>
        <w:trPr>
          <w:trHeight w:val="1500" w:hRule="atLeast"/>
        </w:trPr>
        <w:tc>
          <w:tcPr/>
          <w:p w:rsidR="00000000" w:rsidDel="00000000" w:rsidP="00000000" w:rsidRDefault="00000000" w:rsidRPr="00000000" w14:paraId="000002E7">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p w:rsidR="00000000" w:rsidDel="00000000" w:rsidP="00000000" w:rsidRDefault="00000000" w:rsidRPr="00000000" w14:paraId="000002E8">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Diseñar y desarrollar pantallas para el registro de prestamos</w:t>
            </w:r>
          </w:p>
        </w:tc>
        <w:tc>
          <w:tcPr/>
          <w:p w:rsidR="00000000" w:rsidDel="00000000" w:rsidP="00000000" w:rsidRDefault="00000000" w:rsidRPr="00000000" w14:paraId="000002E9">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w:t>
            </w:r>
          </w:p>
        </w:tc>
        <w:tc>
          <w:tcPr/>
          <w:p w:rsidR="00000000" w:rsidDel="00000000" w:rsidP="00000000" w:rsidRDefault="00000000" w:rsidRPr="00000000" w14:paraId="000002EA">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Completado</w:t>
            </w:r>
          </w:p>
        </w:tc>
        <w:tc>
          <w:tcPr/>
          <w:p w:rsidR="00000000" w:rsidDel="00000000" w:rsidP="00000000" w:rsidRDefault="00000000" w:rsidRPr="00000000" w14:paraId="000002EB">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Kevin Velasque, Willan Chango</w:t>
            </w:r>
          </w:p>
        </w:tc>
      </w:tr>
      <w:tr>
        <w:trPr>
          <w:trHeight w:val="900" w:hRule="atLeast"/>
        </w:trPr>
        <w:tc>
          <w:tcPr/>
          <w:p w:rsidR="00000000" w:rsidDel="00000000" w:rsidP="00000000" w:rsidRDefault="00000000" w:rsidRPr="00000000" w14:paraId="000002EC">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6</w:t>
            </w:r>
          </w:p>
        </w:tc>
        <w:tc>
          <w:tcPr/>
          <w:p w:rsidR="00000000" w:rsidDel="00000000" w:rsidP="00000000" w:rsidRDefault="00000000" w:rsidRPr="00000000" w14:paraId="000002ED">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Desarrollo de la parte lógica de las pantallas</w:t>
            </w:r>
          </w:p>
        </w:tc>
        <w:tc>
          <w:tcPr/>
          <w:p w:rsidR="00000000" w:rsidDel="00000000" w:rsidP="00000000" w:rsidRDefault="00000000" w:rsidRPr="00000000" w14:paraId="000002EE">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w:t>
            </w:r>
          </w:p>
        </w:tc>
        <w:tc>
          <w:tcPr/>
          <w:p w:rsidR="00000000" w:rsidDel="00000000" w:rsidP="00000000" w:rsidRDefault="00000000" w:rsidRPr="00000000" w14:paraId="000002EF">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Completado</w:t>
            </w:r>
          </w:p>
        </w:tc>
        <w:tc>
          <w:tcPr/>
          <w:p w:rsidR="00000000" w:rsidDel="00000000" w:rsidP="00000000" w:rsidRDefault="00000000" w:rsidRPr="00000000" w14:paraId="000002F0">
            <w:pPr>
              <w:spacing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Kevin Velasque, Willan Chango</w:t>
            </w:r>
          </w:p>
        </w:tc>
      </w:tr>
    </w:tbl>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 </w:t>
      </w:r>
    </w:p>
    <w:p w:rsidR="00000000" w:rsidDel="00000000" w:rsidP="00000000" w:rsidRDefault="00000000" w:rsidRPr="00000000" w14:paraId="000002F2">
      <w:pPr>
        <w:rPr>
          <w:sz w:val="20"/>
          <w:szCs w:val="20"/>
        </w:rPr>
      </w:pPr>
      <w:r w:rsidDel="00000000" w:rsidR="00000000" w:rsidRPr="00000000">
        <w:rPr>
          <w:rtl w:val="0"/>
        </w:rPr>
      </w:r>
    </w:p>
    <w:p w:rsidR="00000000" w:rsidDel="00000000" w:rsidP="00000000" w:rsidRDefault="00000000" w:rsidRPr="00000000" w14:paraId="000002F3">
      <w:pPr>
        <w:pStyle w:val="Heading2"/>
        <w:numPr>
          <w:ilvl w:val="1"/>
          <w:numId w:val="20"/>
        </w:numPr>
        <w:ind w:left="576" w:hanging="576"/>
        <w:rPr/>
      </w:pPr>
      <w:bookmarkStart w:colFirst="0" w:colLast="0" w:name="_heading=h.meukdy" w:id="101"/>
      <w:bookmarkEnd w:id="101"/>
      <w:r w:rsidDel="00000000" w:rsidR="00000000" w:rsidRPr="00000000">
        <w:rPr>
          <w:rtl w:val="0"/>
        </w:rPr>
        <w:t xml:space="preserve">DIAGRAMA DE PROCESO DE PRESTAMOS DE LIBROS</w:t>
      </w:r>
    </w:p>
    <w:p w:rsidR="00000000" w:rsidDel="00000000" w:rsidP="00000000" w:rsidRDefault="00000000" w:rsidRPr="00000000" w14:paraId="000002F4">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6ei31r" w:id="102"/>
      <w:bookmarkEnd w:id="102"/>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Figura 19</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Diagrama De Proceso De Préstamos De Libros</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42692" cy="6556594"/>
            <wp:effectExtent b="0" l="0" r="0" t="0"/>
            <wp:docPr descr="C:\Users\USUARIO\Desktop\Diagrama de Procesos de Negocio1.jpg" id="127" name="image4.jpg"/>
            <a:graphic>
              <a:graphicData uri="http://schemas.openxmlformats.org/drawingml/2006/picture">
                <pic:pic>
                  <pic:nvPicPr>
                    <pic:cNvPr descr="C:\Users\USUARIO\Desktop\Diagrama de Procesos de Negocio1.jpg" id="0" name="image4.jpg"/>
                    <pic:cNvPicPr preferRelativeResize="0"/>
                  </pic:nvPicPr>
                  <pic:blipFill>
                    <a:blip r:embed="rId28"/>
                    <a:srcRect b="0" l="0" r="10767" t="2258"/>
                    <a:stretch>
                      <a:fillRect/>
                    </a:stretch>
                  </pic:blipFill>
                  <pic:spPr>
                    <a:xfrm>
                      <a:off x="0" y="0"/>
                      <a:ext cx="4242692" cy="6556594"/>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Propia</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2"/>
        <w:numPr>
          <w:ilvl w:val="1"/>
          <w:numId w:val="20"/>
        </w:numPr>
        <w:ind w:left="576" w:hanging="576"/>
        <w:rPr/>
      </w:pPr>
      <w:bookmarkStart w:colFirst="0" w:colLast="0" w:name="_heading=h.1ljsd9k" w:id="103"/>
      <w:bookmarkEnd w:id="103"/>
      <w:r w:rsidDel="00000000" w:rsidR="00000000" w:rsidRPr="00000000">
        <w:rPr>
          <w:rtl w:val="0"/>
        </w:rPr>
        <w:t xml:space="preserve">DIGRAMA DE PROCESO DE DEVOLUCION DE LIBROS</w:t>
      </w:r>
    </w:p>
    <w:p w:rsidR="00000000" w:rsidDel="00000000" w:rsidP="00000000" w:rsidRDefault="00000000" w:rsidRPr="00000000" w14:paraId="000002F9">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5jfvxd" w:id="104"/>
      <w:bookmarkEnd w:id="104"/>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Figura 20</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DIGRAMA DE PROCESO DE DEVOLUCION DE LIBROS</w:t>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81650" cy="5143500"/>
            <wp:effectExtent b="0" l="0" r="0" t="0"/>
            <wp:docPr descr="C:\Users\USUARIO\Desktop\Diagrama devolucion de libros.jpg" id="98" name="image3.jpg"/>
            <a:graphic>
              <a:graphicData uri="http://schemas.openxmlformats.org/drawingml/2006/picture">
                <pic:pic>
                  <pic:nvPicPr>
                    <pic:cNvPr descr="C:\Users\USUARIO\Desktop\Diagrama devolucion de libros.jpg" id="0" name="image3.jpg"/>
                    <pic:cNvPicPr preferRelativeResize="0"/>
                  </pic:nvPicPr>
                  <pic:blipFill>
                    <a:blip r:embed="rId29"/>
                    <a:srcRect b="0" l="0" r="0" t="0"/>
                    <a:stretch>
                      <a:fillRect/>
                    </a:stretch>
                  </pic:blipFill>
                  <pic:spPr>
                    <a:xfrm>
                      <a:off x="0" y="0"/>
                      <a:ext cx="558165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2FC">
      <w:pPr>
        <w:pStyle w:val="Heading2"/>
        <w:numPr>
          <w:ilvl w:val="1"/>
          <w:numId w:val="20"/>
        </w:numPr>
        <w:ind w:left="576" w:hanging="576"/>
        <w:rPr/>
      </w:pPr>
      <w:bookmarkStart w:colFirst="0" w:colLast="0" w:name="_heading=h.2koq656" w:id="105"/>
      <w:bookmarkEnd w:id="105"/>
      <w:r w:rsidDel="00000000" w:rsidR="00000000" w:rsidRPr="00000000">
        <w:rPr>
          <w:rtl w:val="0"/>
        </w:rPr>
        <w:t xml:space="preserve">MODELO DE BASE DE DATOS</w:t>
      </w:r>
    </w:p>
    <w:p w:rsidR="00000000" w:rsidDel="00000000" w:rsidP="00000000" w:rsidRDefault="00000000" w:rsidRPr="00000000" w14:paraId="000002FD">
      <w:pPr>
        <w:rPr/>
      </w:pPr>
      <w:r w:rsidDel="00000000" w:rsidR="00000000" w:rsidRPr="00000000">
        <w:rPr>
          <w:rtl w:val="0"/>
        </w:rPr>
        <w:t xml:space="preserve">Para el desarrollo del proyecto de investigación tenemos en la </w:t>
      </w:r>
      <w:r w:rsidDel="00000000" w:rsidR="00000000" w:rsidRPr="00000000">
        <w:rPr>
          <w:b w:val="1"/>
          <w:rtl w:val="0"/>
        </w:rPr>
        <w:t xml:space="preserve">Figura </w:t>
      </w:r>
      <w:r w:rsidDel="00000000" w:rsidR="00000000" w:rsidRPr="00000000">
        <w:rPr>
          <w:b w:val="1"/>
          <w:i w:val="1"/>
          <w:rtl w:val="0"/>
        </w:rPr>
        <w:t xml:space="preserve">21</w:t>
      </w:r>
      <w:r w:rsidDel="00000000" w:rsidR="00000000" w:rsidRPr="00000000">
        <w:rPr>
          <w:rtl w:val="0"/>
        </w:rPr>
        <w:t xml:space="preserve"> el esquema que se utilizó para la creación del sistema Web. Este esquema de base de datos consta con 8 tablas, las cuales son: Usuarios, tipousuario, lector, tipolector, préstamo, estadoprestamos, libros, categoría.</w:t>
      </w:r>
    </w:p>
    <w:p w:rsidR="00000000" w:rsidDel="00000000" w:rsidP="00000000" w:rsidRDefault="00000000" w:rsidRPr="00000000" w14:paraId="000002F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zu0gcz" w:id="106"/>
      <w:bookmarkEnd w:id="10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MODELO DE BASE DE DATOS</w:t>
      </w:r>
    </w:p>
    <w:p w:rsidR="00000000" w:rsidDel="00000000" w:rsidP="00000000" w:rsidRDefault="00000000" w:rsidRPr="00000000" w14:paraId="000002FF">
      <w:pPr>
        <w:rPr/>
      </w:pPr>
      <w:r w:rsidDel="00000000" w:rsidR="00000000" w:rsidRPr="00000000">
        <w:rPr/>
        <w:drawing>
          <wp:inline distB="0" distT="0" distL="0" distR="0">
            <wp:extent cx="5943600" cy="5195815"/>
            <wp:effectExtent b="0" l="0" r="0" t="0"/>
            <wp:docPr descr="C:\Users\USUARIO\Documents\Base de datos.png" id="99" name="image26.png"/>
            <a:graphic>
              <a:graphicData uri="http://schemas.openxmlformats.org/drawingml/2006/picture">
                <pic:pic>
                  <pic:nvPicPr>
                    <pic:cNvPr descr="C:\Users\USUARIO\Documents\Base de datos.png" id="0" name="image26.png"/>
                    <pic:cNvPicPr preferRelativeResize="0"/>
                  </pic:nvPicPr>
                  <pic:blipFill>
                    <a:blip r:embed="rId30"/>
                    <a:srcRect b="0" l="0" r="0" t="0"/>
                    <a:stretch>
                      <a:fillRect/>
                    </a:stretch>
                  </pic:blipFill>
                  <pic:spPr>
                    <a:xfrm>
                      <a:off x="0" y="0"/>
                      <a:ext cx="5943600" cy="519581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01">
      <w:pPr>
        <w:pStyle w:val="Heading3"/>
        <w:numPr>
          <w:ilvl w:val="2"/>
          <w:numId w:val="20"/>
        </w:numPr>
        <w:ind w:left="720" w:hanging="720"/>
        <w:rPr/>
      </w:pPr>
      <w:bookmarkStart w:colFirst="0" w:colLast="0" w:name="_heading=h.3jtnz0s" w:id="107"/>
      <w:bookmarkEnd w:id="107"/>
      <w:r w:rsidDel="00000000" w:rsidR="00000000" w:rsidRPr="00000000">
        <w:rPr>
          <w:rtl w:val="0"/>
        </w:rPr>
        <w:t xml:space="preserve">Diccionario de Datos</w:t>
      </w:r>
    </w:p>
    <w:p w:rsidR="00000000" w:rsidDel="00000000" w:rsidP="00000000" w:rsidRDefault="00000000" w:rsidRPr="00000000" w14:paraId="00000302">
      <w:pPr>
        <w:rPr/>
      </w:pPr>
      <w:r w:rsidDel="00000000" w:rsidR="00000000" w:rsidRPr="00000000">
        <w:rPr>
          <w:b w:val="1"/>
          <w:rtl w:val="0"/>
        </w:rPr>
        <w:t xml:space="preserve">Tabla usuarios. - </w:t>
      </w:r>
      <w:r w:rsidDel="00000000" w:rsidR="00000000" w:rsidRPr="00000000">
        <w:rPr>
          <w:rtl w:val="0"/>
        </w:rPr>
        <w:t xml:space="preserve">Dentro de esta tabla se almacenará los datos del administrador o usuario encargado del gestionamiento del sistema. También tendrá una relación con la tabla tipoususario.</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yyy98l" w:id="108"/>
      <w:bookmarkEnd w:id="10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Usuarios</w:t>
      </w:r>
    </w:p>
    <w:p w:rsidR="00000000" w:rsidDel="00000000" w:rsidP="00000000" w:rsidRDefault="00000000" w:rsidRPr="00000000" w14:paraId="00000305">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1676400" cy="2324100"/>
            <wp:effectExtent b="0" l="0" r="0" t="0"/>
            <wp:docPr id="10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16764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07">
      <w:pPr>
        <w:rPr/>
      </w:pPr>
      <w:r w:rsidDel="00000000" w:rsidR="00000000" w:rsidRPr="00000000">
        <w:rPr>
          <w:b w:val="1"/>
          <w:rtl w:val="0"/>
        </w:rPr>
        <w:t xml:space="preserve">Tabla tipousuario. -</w:t>
      </w:r>
      <w:r w:rsidDel="00000000" w:rsidR="00000000" w:rsidRPr="00000000">
        <w:rPr>
          <w:rtl w:val="0"/>
        </w:rPr>
        <w:t xml:space="preserve"> En la </w:t>
      </w:r>
      <w:r w:rsidDel="00000000" w:rsidR="00000000" w:rsidRPr="00000000">
        <w:rPr>
          <w:b w:val="1"/>
          <w:rtl w:val="0"/>
        </w:rPr>
        <w:t xml:space="preserve">Figura </w:t>
      </w:r>
      <w:r w:rsidDel="00000000" w:rsidR="00000000" w:rsidRPr="00000000">
        <w:rPr>
          <w:b w:val="1"/>
          <w:i w:val="1"/>
          <w:rtl w:val="0"/>
        </w:rPr>
        <w:t xml:space="preserve">23</w:t>
      </w:r>
      <w:r w:rsidDel="00000000" w:rsidR="00000000" w:rsidRPr="00000000">
        <w:rPr>
          <w:rtl w:val="0"/>
        </w:rPr>
        <w:t xml:space="preserve"> encontramos la tabla de tipoususario donde se llenará el tipo de usuario.</w:t>
      </w:r>
    </w:p>
    <w:p w:rsidR="00000000" w:rsidDel="00000000" w:rsidP="00000000" w:rsidRDefault="00000000" w:rsidRPr="00000000" w14:paraId="00000308">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iylrwe" w:id="109"/>
      <w:bookmarkEnd w:id="10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23</w:t>
      </w:r>
    </w:p>
    <w:p w:rsidR="00000000" w:rsidDel="00000000" w:rsidP="00000000" w:rsidRDefault="00000000" w:rsidRPr="00000000" w14:paraId="00000309">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Tipousuario</w:t>
      </w:r>
    </w:p>
    <w:p w:rsidR="00000000" w:rsidDel="00000000" w:rsidP="00000000" w:rsidRDefault="00000000" w:rsidRPr="00000000" w14:paraId="0000030A">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1628775" cy="990600"/>
            <wp:effectExtent b="0" l="0" r="0" t="0"/>
            <wp:docPr id="101"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16287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0C">
      <w:pPr>
        <w:rPr/>
      </w:pPr>
      <w:r w:rsidDel="00000000" w:rsidR="00000000" w:rsidRPr="00000000">
        <w:rPr>
          <w:b w:val="1"/>
          <w:rtl w:val="0"/>
        </w:rPr>
        <w:t xml:space="preserve">Tabla préstamos. -</w:t>
      </w:r>
      <w:r w:rsidDel="00000000" w:rsidR="00000000" w:rsidRPr="00000000">
        <w:rPr>
          <w:rtl w:val="0"/>
        </w:rPr>
        <w:t xml:space="preserve"> Esta tabla contendrá los prestamos realizados dentro de la biblioteca. Dentro de esa tenemos 4 relaciones con las tablas: estadoprestamos, lectores, usuarios y libros. </w:t>
      </w:r>
    </w:p>
    <w:p w:rsidR="00000000" w:rsidDel="00000000" w:rsidP="00000000" w:rsidRDefault="00000000" w:rsidRPr="00000000" w14:paraId="0000030D">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y3w247" w:id="110"/>
      <w:bookmarkEnd w:id="1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24</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Prestamos</w:t>
      </w:r>
    </w:p>
    <w:p w:rsidR="00000000" w:rsidDel="00000000" w:rsidP="00000000" w:rsidRDefault="00000000" w:rsidRPr="00000000" w14:paraId="0000030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1733550" cy="2019300"/>
            <wp:effectExtent b="0" l="0" r="0" t="0"/>
            <wp:docPr id="10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17335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10">
      <w:pPr>
        <w:rPr/>
      </w:pPr>
      <w:r w:rsidDel="00000000" w:rsidR="00000000" w:rsidRPr="00000000">
        <w:rPr>
          <w:b w:val="1"/>
          <w:rtl w:val="0"/>
        </w:rPr>
        <w:t xml:space="preserve">Tabla estadoprestamo. -</w:t>
      </w:r>
      <w:r w:rsidDel="00000000" w:rsidR="00000000" w:rsidRPr="00000000">
        <w:rPr>
          <w:rtl w:val="0"/>
        </w:rPr>
        <w:t xml:space="preserve"> La tabla nos servirá para el control de todos los préstamos que estén pendientes y la devolución de los libros.  </w:t>
      </w:r>
    </w:p>
    <w:p w:rsidR="00000000" w:rsidDel="00000000" w:rsidP="00000000" w:rsidRDefault="00000000" w:rsidRPr="00000000" w14:paraId="00000311">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d96cc0" w:id="111"/>
      <w:bookmarkEnd w:id="1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25</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Estadoprestamo</w:t>
      </w:r>
    </w:p>
    <w:p w:rsidR="00000000" w:rsidDel="00000000" w:rsidP="00000000" w:rsidRDefault="00000000" w:rsidRPr="00000000" w14:paraId="00000312">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1476375" cy="962025"/>
            <wp:effectExtent b="0" l="0" r="0" t="0"/>
            <wp:docPr id="10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14763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14">
      <w:pPr>
        <w:rPr/>
      </w:pPr>
      <w:r w:rsidDel="00000000" w:rsidR="00000000" w:rsidRPr="00000000">
        <w:rPr>
          <w:b w:val="1"/>
          <w:rtl w:val="0"/>
        </w:rPr>
        <w:t xml:space="preserve">Tabla lectores. - </w:t>
      </w:r>
      <w:r w:rsidDel="00000000" w:rsidR="00000000" w:rsidRPr="00000000">
        <w:rPr>
          <w:rtl w:val="0"/>
        </w:rPr>
        <w:t xml:space="preserve">La tabla lectores nos servir para registro de los usuarios que realizan un préstamo y tendrá una relación con la tabla tipo lector. </w:t>
      </w:r>
    </w:p>
    <w:p w:rsidR="00000000" w:rsidDel="00000000" w:rsidP="00000000" w:rsidRDefault="00000000" w:rsidRPr="00000000" w14:paraId="00000315">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x8tuzt" w:id="112"/>
      <w:bookmarkEnd w:id="1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26</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Lectores</w:t>
      </w:r>
    </w:p>
    <w:p w:rsidR="00000000" w:rsidDel="00000000" w:rsidP="00000000" w:rsidRDefault="00000000" w:rsidRPr="00000000" w14:paraId="00000316">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1457325" cy="2209800"/>
            <wp:effectExtent b="0" l="0" r="0" t="0"/>
            <wp:docPr id="104"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14573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18">
      <w:pPr>
        <w:rPr/>
      </w:pPr>
      <w:r w:rsidDel="00000000" w:rsidR="00000000" w:rsidRPr="00000000">
        <w:rPr>
          <w:b w:val="1"/>
          <w:rtl w:val="0"/>
        </w:rPr>
        <w:t xml:space="preserve">Tabla tipolector. - </w:t>
      </w:r>
      <w:r w:rsidDel="00000000" w:rsidR="00000000" w:rsidRPr="00000000">
        <w:rPr>
          <w:rtl w:val="0"/>
        </w:rPr>
        <w:t xml:space="preserve">Esta tabla nos ayudara a diferenciar el tipo de lector, ya sea un docente o estudiante del instituto.</w:t>
      </w:r>
    </w:p>
    <w:p w:rsidR="00000000" w:rsidDel="00000000" w:rsidP="00000000" w:rsidRDefault="00000000" w:rsidRPr="00000000" w14:paraId="00000319">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ce457m" w:id="113"/>
      <w:bookmarkEnd w:id="1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27</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Tipolector</w:t>
      </w:r>
    </w:p>
    <w:p w:rsidR="00000000" w:rsidDel="00000000" w:rsidP="00000000" w:rsidRDefault="00000000" w:rsidRPr="00000000" w14:paraId="0000031A">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1466850" cy="1085850"/>
            <wp:effectExtent b="0" l="0" r="0" t="0"/>
            <wp:docPr id="105"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14668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1C">
      <w:pPr>
        <w:rPr/>
      </w:pPr>
      <w:r w:rsidDel="00000000" w:rsidR="00000000" w:rsidRPr="00000000">
        <w:rPr>
          <w:b w:val="1"/>
          <w:rtl w:val="0"/>
        </w:rPr>
        <w:t xml:space="preserve">Tabla libros. - </w:t>
      </w:r>
      <w:r w:rsidDel="00000000" w:rsidR="00000000" w:rsidRPr="00000000">
        <w:rPr>
          <w:rtl w:val="0"/>
        </w:rPr>
        <w:t xml:space="preserve">Esta tabla corresponderá al registro de todos los libros existentes dentro de la biblioteca, también estará relacionada con la tabla categoría.</w:t>
      </w:r>
    </w:p>
    <w:p w:rsidR="00000000" w:rsidDel="00000000" w:rsidP="00000000" w:rsidRDefault="00000000" w:rsidRPr="00000000" w14:paraId="0000031D">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rjefff" w:id="114"/>
      <w:bookmarkEnd w:id="11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28</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Libros</w:t>
      </w:r>
    </w:p>
    <w:p w:rsidR="00000000" w:rsidDel="00000000" w:rsidP="00000000" w:rsidRDefault="00000000" w:rsidRPr="00000000" w14:paraId="0000031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1628775" cy="3219450"/>
            <wp:effectExtent b="0" l="0" r="0" t="0"/>
            <wp:docPr id="106"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16287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20">
      <w:pPr>
        <w:rPr/>
      </w:pPr>
      <w:r w:rsidDel="00000000" w:rsidR="00000000" w:rsidRPr="00000000">
        <w:rPr>
          <w:b w:val="1"/>
          <w:rtl w:val="0"/>
        </w:rPr>
        <w:t xml:space="preserve">Tabla categoría. - </w:t>
      </w:r>
      <w:r w:rsidDel="00000000" w:rsidR="00000000" w:rsidRPr="00000000">
        <w:rPr>
          <w:rtl w:val="0"/>
        </w:rPr>
        <w:t xml:space="preserve">Esta tabla contendrá la clasificación de los libros, en este caso por carreras.</w:t>
      </w:r>
    </w:p>
    <w:p w:rsidR="00000000" w:rsidDel="00000000" w:rsidP="00000000" w:rsidRDefault="00000000" w:rsidRPr="00000000" w14:paraId="00000321">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bj1y38" w:id="115"/>
      <w:bookmarkEnd w:id="11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29</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Categoría</w:t>
      </w:r>
    </w:p>
    <w:p w:rsidR="00000000" w:rsidDel="00000000" w:rsidP="00000000" w:rsidRDefault="00000000" w:rsidRPr="00000000" w14:paraId="00000322">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1539910" cy="1044555"/>
            <wp:effectExtent b="0" l="0" r="0" t="0"/>
            <wp:docPr id="107"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1539910" cy="104455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24">
      <w:pPr>
        <w:pStyle w:val="Heading2"/>
        <w:numPr>
          <w:ilvl w:val="1"/>
          <w:numId w:val="20"/>
        </w:numPr>
        <w:ind w:left="576" w:hanging="576"/>
        <w:rPr/>
      </w:pPr>
      <w:bookmarkStart w:colFirst="0" w:colLast="0" w:name="_heading=h.1qoc8b1" w:id="116"/>
      <w:bookmarkEnd w:id="116"/>
      <w:r w:rsidDel="00000000" w:rsidR="00000000" w:rsidRPr="00000000">
        <w:rPr>
          <w:rtl w:val="0"/>
        </w:rPr>
        <w:t xml:space="preserve">DISEÑO DE INTERFAZ</w:t>
      </w:r>
    </w:p>
    <w:p w:rsidR="00000000" w:rsidDel="00000000" w:rsidP="00000000" w:rsidRDefault="00000000" w:rsidRPr="00000000" w14:paraId="00000325">
      <w:pPr>
        <w:rPr/>
      </w:pPr>
      <w:r w:rsidDel="00000000" w:rsidR="00000000" w:rsidRPr="00000000">
        <w:rPr>
          <w:rtl w:val="0"/>
        </w:rPr>
        <w:t xml:space="preserve">La interfaz para el sistema web se realizó de un modo minucioso, es decir, se desarrolló cada módulo con cuidado y atendiendo a los procesos que realiza el encargado o administrador de la biblioteca.</w:t>
      </w:r>
    </w:p>
    <w:p w:rsidR="00000000" w:rsidDel="00000000" w:rsidP="00000000" w:rsidRDefault="00000000" w:rsidRPr="00000000" w14:paraId="00000326">
      <w:pPr>
        <w:rPr/>
      </w:pPr>
      <w:r w:rsidDel="00000000" w:rsidR="00000000" w:rsidRPr="00000000">
        <w:rPr>
          <w:rtl w:val="0"/>
        </w:rPr>
        <w:t xml:space="preserve">El sistema web cuenta una interfaz principal de identificación donde solo podrán ingresar los administradores quienes se encuentren registrados dentro de la base de datos. A continuación, se presenta todas las interfaces del sistema.</w:t>
      </w:r>
    </w:p>
    <w:p w:rsidR="00000000" w:rsidDel="00000000" w:rsidP="00000000" w:rsidRDefault="00000000" w:rsidRPr="00000000" w14:paraId="00000327">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anzqyu" w:id="117"/>
      <w:bookmarkEnd w:id="11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30</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Login</w:t>
      </w:r>
    </w:p>
    <w:p w:rsidR="00000000" w:rsidDel="00000000" w:rsidP="00000000" w:rsidRDefault="00000000" w:rsidRPr="00000000" w14:paraId="00000328">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448819" cy="2595444"/>
            <wp:effectExtent b="0" l="0" r="0" t="0"/>
            <wp:docPr id="88" name="image18.png"/>
            <a:graphic>
              <a:graphicData uri="http://schemas.openxmlformats.org/drawingml/2006/picture">
                <pic:pic>
                  <pic:nvPicPr>
                    <pic:cNvPr id="0" name="image18.png"/>
                    <pic:cNvPicPr preferRelativeResize="0"/>
                  </pic:nvPicPr>
                  <pic:blipFill>
                    <a:blip r:embed="rId39"/>
                    <a:srcRect b="9487" l="5163" r="0" t="10197"/>
                    <a:stretch>
                      <a:fillRect/>
                    </a:stretch>
                  </pic:blipFill>
                  <pic:spPr>
                    <a:xfrm>
                      <a:off x="0" y="0"/>
                      <a:ext cx="5448819" cy="2595444"/>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2A">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30</w:t>
      </w:r>
      <w:r w:rsidDel="00000000" w:rsidR="00000000" w:rsidRPr="00000000">
        <w:rPr>
          <w:b w:val="1"/>
          <w:rtl w:val="0"/>
        </w:rPr>
        <w:t xml:space="preserve">¡Error! No se encuentra el origen de la referencia.</w:t>
      </w:r>
      <w:r w:rsidDel="00000000" w:rsidR="00000000" w:rsidRPr="00000000">
        <w:rPr>
          <w:rtl w:val="0"/>
        </w:rPr>
        <w:t xml:space="preserve">:</w:t>
      </w:r>
    </w:p>
    <w:p w:rsidR="00000000" w:rsidDel="00000000" w:rsidP="00000000" w:rsidRDefault="00000000" w:rsidRPr="00000000" w14:paraId="0000032B">
      <w:pPr>
        <w:rPr/>
      </w:pPr>
      <w:r w:rsidDel="00000000" w:rsidR="00000000" w:rsidRPr="00000000">
        <w:rPr>
          <w:rtl w:val="0"/>
        </w:rPr>
        <w:t xml:space="preserve">1. Ingreso de usuario.</w:t>
      </w:r>
    </w:p>
    <w:p w:rsidR="00000000" w:rsidDel="00000000" w:rsidP="00000000" w:rsidRDefault="00000000" w:rsidRPr="00000000" w14:paraId="0000032C">
      <w:pPr>
        <w:rPr/>
      </w:pPr>
      <w:r w:rsidDel="00000000" w:rsidR="00000000" w:rsidRPr="00000000">
        <w:rPr>
          <w:rtl w:val="0"/>
        </w:rPr>
        <w:t xml:space="preserve">2. Ingreso de Contraseña.</w:t>
      </w:r>
    </w:p>
    <w:p w:rsidR="00000000" w:rsidDel="00000000" w:rsidP="00000000" w:rsidRDefault="00000000" w:rsidRPr="00000000" w14:paraId="0000032D">
      <w:pPr>
        <w:rPr/>
      </w:pPr>
      <w:r w:rsidDel="00000000" w:rsidR="00000000" w:rsidRPr="00000000">
        <w:rPr>
          <w:rtl w:val="0"/>
        </w:rPr>
        <w:t xml:space="preserve">3. Botón de acceso al sistema.</w:t>
      </w:r>
    </w:p>
    <w:p w:rsidR="00000000" w:rsidDel="00000000" w:rsidP="00000000" w:rsidRDefault="00000000" w:rsidRPr="00000000" w14:paraId="0000032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pta16n" w:id="118"/>
      <w:bookmarkEnd w:id="11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Principal</w:t>
      </w:r>
    </w:p>
    <w:p w:rsidR="00000000" w:rsidDel="00000000" w:rsidP="00000000" w:rsidRDefault="00000000" w:rsidRPr="00000000" w14:paraId="0000032F">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745480" cy="2727299"/>
            <wp:effectExtent b="0" l="0" r="0" t="0"/>
            <wp:docPr id="89" name="image13.png"/>
            <a:graphic>
              <a:graphicData uri="http://schemas.openxmlformats.org/drawingml/2006/picture">
                <pic:pic>
                  <pic:nvPicPr>
                    <pic:cNvPr id="0" name="image13.png"/>
                    <pic:cNvPicPr preferRelativeResize="0"/>
                  </pic:nvPicPr>
                  <pic:blipFill>
                    <a:blip r:embed="rId40"/>
                    <a:srcRect b="6388" l="0" r="0" t="9180"/>
                    <a:stretch>
                      <a:fillRect/>
                    </a:stretch>
                  </pic:blipFill>
                  <pic:spPr>
                    <a:xfrm>
                      <a:off x="0" y="0"/>
                      <a:ext cx="5745480" cy="2727299"/>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31">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31</w:t>
      </w:r>
      <w:r w:rsidDel="00000000" w:rsidR="00000000" w:rsidRPr="00000000">
        <w:rPr>
          <w:b w:val="1"/>
          <w:rtl w:val="0"/>
        </w:rPr>
        <w:t xml:space="preserve">¡Error! No se encuentra el origen de la referencia.</w:t>
      </w:r>
      <w:r w:rsidDel="00000000" w:rsidR="00000000" w:rsidRPr="00000000">
        <w:rPr>
          <w:rtl w:val="0"/>
        </w:rPr>
        <w:t xml:space="preserve">:</w:t>
      </w:r>
    </w:p>
    <w:p w:rsidR="00000000" w:rsidDel="00000000" w:rsidP="00000000" w:rsidRDefault="00000000" w:rsidRPr="00000000" w14:paraId="00000332">
      <w:pPr>
        <w:rPr/>
      </w:pPr>
      <w:r w:rsidDel="00000000" w:rsidR="00000000" w:rsidRPr="00000000">
        <w:rPr>
          <w:rtl w:val="0"/>
        </w:rPr>
        <w:t xml:space="preserve">1.Menu</w:t>
      </w:r>
    </w:p>
    <w:p w:rsidR="00000000" w:rsidDel="00000000" w:rsidP="00000000" w:rsidRDefault="00000000" w:rsidRPr="00000000" w14:paraId="00000333">
      <w:pPr>
        <w:rPr/>
      </w:pPr>
      <w:r w:rsidDel="00000000" w:rsidR="00000000" w:rsidRPr="00000000">
        <w:rPr>
          <w:rtl w:val="0"/>
        </w:rPr>
        <w:t xml:space="preserve">2.Menu desplegable con accesos a:</w:t>
      </w:r>
    </w:p>
    <w:p w:rsidR="00000000" w:rsidDel="00000000" w:rsidP="00000000" w:rsidRDefault="00000000" w:rsidRPr="00000000" w14:paraId="00000334">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préstamo </w:t>
      </w:r>
    </w:p>
    <w:p w:rsidR="00000000" w:rsidDel="00000000" w:rsidP="00000000" w:rsidRDefault="00000000" w:rsidRPr="00000000" w14:paraId="00000335">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Prestamos Pendientes:</w:t>
      </w:r>
    </w:p>
    <w:p w:rsidR="00000000" w:rsidDel="00000000" w:rsidP="00000000" w:rsidRDefault="00000000" w:rsidRPr="00000000" w14:paraId="00000336">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Todos los prestamos Realizados</w:t>
      </w:r>
    </w:p>
    <w:p w:rsidR="00000000" w:rsidDel="00000000" w:rsidP="00000000" w:rsidRDefault="00000000" w:rsidRPr="00000000" w14:paraId="00000337">
      <w:pPr>
        <w:rPr/>
      </w:pPr>
      <w:r w:rsidDel="00000000" w:rsidR="00000000" w:rsidRPr="00000000">
        <w:rPr>
          <w:rtl w:val="0"/>
        </w:rPr>
        <w:t xml:space="preserve">3. Accesos a:</w:t>
      </w:r>
    </w:p>
    <w:p w:rsidR="00000000" w:rsidDel="00000000" w:rsidP="00000000" w:rsidRDefault="00000000" w:rsidRPr="00000000" w14:paraId="00000338">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Libros </w:t>
      </w:r>
    </w:p>
    <w:p w:rsidR="00000000" w:rsidDel="00000000" w:rsidP="00000000" w:rsidRDefault="00000000" w:rsidRPr="00000000" w14:paraId="00000339">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Usuarios </w:t>
      </w:r>
    </w:p>
    <w:p w:rsidR="00000000" w:rsidDel="00000000" w:rsidP="00000000" w:rsidRDefault="00000000" w:rsidRPr="00000000" w14:paraId="0000033A">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Lectores </w:t>
      </w:r>
    </w:p>
    <w:p w:rsidR="00000000" w:rsidDel="00000000" w:rsidP="00000000" w:rsidRDefault="00000000" w:rsidRPr="00000000" w14:paraId="0000033B">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160" w:before="0" w:line="480" w:lineRule="auto"/>
        <w:ind w:left="1004"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Prestamos pendientes</w:t>
      </w:r>
    </w:p>
    <w:p w:rsidR="00000000" w:rsidDel="00000000" w:rsidP="00000000" w:rsidRDefault="00000000" w:rsidRPr="00000000" w14:paraId="0000033C">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4ykbeg" w:id="119"/>
      <w:bookmarkEnd w:id="1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Categoría</w:t>
      </w:r>
    </w:p>
    <w:p w:rsidR="00000000" w:rsidDel="00000000" w:rsidP="00000000" w:rsidRDefault="00000000" w:rsidRPr="00000000" w14:paraId="0000033D">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677031" cy="2719158"/>
            <wp:effectExtent b="0" l="0" r="0" t="0"/>
            <wp:docPr id="90" name="image37.png"/>
            <a:graphic>
              <a:graphicData uri="http://schemas.openxmlformats.org/drawingml/2006/picture">
                <pic:pic>
                  <pic:nvPicPr>
                    <pic:cNvPr id="0" name="image37.png"/>
                    <pic:cNvPicPr preferRelativeResize="0"/>
                  </pic:nvPicPr>
                  <pic:blipFill>
                    <a:blip r:embed="rId41"/>
                    <a:srcRect b="6896" l="0" r="1191" t="8925"/>
                    <a:stretch>
                      <a:fillRect/>
                    </a:stretch>
                  </pic:blipFill>
                  <pic:spPr>
                    <a:xfrm>
                      <a:off x="0" y="0"/>
                      <a:ext cx="5677031" cy="271915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ind w:left="708" w:hanging="424"/>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32</w:t>
      </w:r>
      <w:r w:rsidDel="00000000" w:rsidR="00000000" w:rsidRPr="00000000">
        <w:rPr>
          <w:rtl w:val="0"/>
        </w:rPr>
        <w:t xml:space="preserve">:</w:t>
      </w:r>
    </w:p>
    <w:p w:rsidR="00000000" w:rsidDel="00000000" w:rsidP="00000000" w:rsidRDefault="00000000" w:rsidRPr="00000000" w14:paraId="00000340">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Acceso al menú Categorías.</w:t>
      </w:r>
    </w:p>
    <w:p w:rsidR="00000000" w:rsidDel="00000000" w:rsidP="00000000" w:rsidRDefault="00000000" w:rsidRPr="00000000" w14:paraId="00000341">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categorías existentes.</w:t>
      </w:r>
    </w:p>
    <w:p w:rsidR="00000000" w:rsidDel="00000000" w:rsidP="00000000" w:rsidRDefault="00000000" w:rsidRPr="00000000" w14:paraId="00000342">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Opción de búsqueda.</w:t>
      </w:r>
    </w:p>
    <w:p w:rsidR="00000000" w:rsidDel="00000000" w:rsidP="00000000" w:rsidRDefault="00000000" w:rsidRPr="00000000" w14:paraId="00000343">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Botones de:</w:t>
      </w:r>
    </w:p>
    <w:p w:rsidR="00000000" w:rsidDel="00000000" w:rsidP="00000000" w:rsidRDefault="00000000" w:rsidRPr="00000000" w14:paraId="00000344">
      <w:pPr>
        <w:rPr/>
      </w:pPr>
      <w:r w:rsidDel="00000000" w:rsidR="00000000" w:rsidRPr="00000000">
        <w:rPr>
          <w:rtl w:val="0"/>
        </w:rPr>
        <w:t xml:space="preserve">Eliminar</w:t>
      </w:r>
    </w:p>
    <w:p w:rsidR="00000000" w:rsidDel="00000000" w:rsidP="00000000" w:rsidRDefault="00000000" w:rsidRPr="00000000" w14:paraId="00000345">
      <w:pPr>
        <w:rPr/>
      </w:pPr>
      <w:r w:rsidDel="00000000" w:rsidR="00000000" w:rsidRPr="00000000">
        <w:rPr>
          <w:rtl w:val="0"/>
        </w:rPr>
        <w:t xml:space="preserve">Editar </w:t>
      </w:r>
    </w:p>
    <w:p w:rsidR="00000000" w:rsidDel="00000000" w:rsidP="00000000" w:rsidRDefault="00000000" w:rsidRPr="00000000" w14:paraId="00000346">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agregar categoría.</w:t>
      </w:r>
    </w:p>
    <w:p w:rsidR="00000000" w:rsidDel="00000000" w:rsidP="00000000" w:rsidRDefault="00000000" w:rsidRPr="00000000" w14:paraId="00000347">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oy7u29" w:id="120"/>
      <w:bookmarkEnd w:id="12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33</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Agregar Categoría</w:t>
      </w:r>
    </w:p>
    <w:p w:rsidR="00000000" w:rsidDel="00000000" w:rsidP="00000000" w:rsidRDefault="00000000" w:rsidRPr="00000000" w14:paraId="00000348">
      <w:pPr>
        <w:keepNext w:val="1"/>
        <w:ind w:left="708" w:hanging="424"/>
        <w:rPr/>
      </w:pPr>
      <w:r w:rsidDel="00000000" w:rsidR="00000000" w:rsidRPr="00000000">
        <w:rPr/>
        <w:drawing>
          <wp:inline distB="0" distT="0" distL="0" distR="0">
            <wp:extent cx="5745480" cy="2692288"/>
            <wp:effectExtent b="0" l="0" r="0" t="0"/>
            <wp:docPr id="91" name="image7.png"/>
            <a:graphic>
              <a:graphicData uri="http://schemas.openxmlformats.org/drawingml/2006/picture">
                <pic:pic>
                  <pic:nvPicPr>
                    <pic:cNvPr id="0" name="image7.png"/>
                    <pic:cNvPicPr preferRelativeResize="0"/>
                  </pic:nvPicPr>
                  <pic:blipFill>
                    <a:blip r:embed="rId42"/>
                    <a:srcRect b="7428" l="0" r="0" t="9224"/>
                    <a:stretch>
                      <a:fillRect/>
                    </a:stretch>
                  </pic:blipFill>
                  <pic:spPr>
                    <a:xfrm>
                      <a:off x="0" y="0"/>
                      <a:ext cx="5745480" cy="2692288"/>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33</w:t>
      </w:r>
      <w:r w:rsidDel="00000000" w:rsidR="00000000" w:rsidRPr="00000000">
        <w:rPr>
          <w:rtl w:val="0"/>
        </w:rPr>
        <w:t xml:space="preserve">:</w:t>
      </w:r>
    </w:p>
    <w:p w:rsidR="00000000" w:rsidDel="00000000" w:rsidP="00000000" w:rsidRDefault="00000000" w:rsidRPr="00000000" w14:paraId="0000034A">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Formulario de categoría.</w:t>
      </w:r>
    </w:p>
    <w:p w:rsidR="00000000" w:rsidDel="00000000" w:rsidP="00000000" w:rsidRDefault="00000000" w:rsidRPr="00000000" w14:paraId="0000034B">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para guardar los datos.</w:t>
      </w:r>
    </w:p>
    <w:p w:rsidR="00000000" w:rsidDel="00000000" w:rsidP="00000000" w:rsidRDefault="00000000" w:rsidRPr="00000000" w14:paraId="0000034C">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43i4a2" w:id="121"/>
      <w:bookmarkEnd w:id="12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34</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Lectores</w:t>
      </w:r>
    </w:p>
    <w:p w:rsidR="00000000" w:rsidDel="00000000" w:rsidP="00000000" w:rsidRDefault="00000000" w:rsidRPr="00000000" w14:paraId="0000034D">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745480" cy="2527678"/>
            <wp:effectExtent b="0" l="0" r="0" t="0"/>
            <wp:docPr id="92" name="image9.png"/>
            <a:graphic>
              <a:graphicData uri="http://schemas.openxmlformats.org/drawingml/2006/picture">
                <pic:pic>
                  <pic:nvPicPr>
                    <pic:cNvPr id="0" name="image9.png"/>
                    <pic:cNvPicPr preferRelativeResize="0"/>
                  </pic:nvPicPr>
                  <pic:blipFill>
                    <a:blip r:embed="rId43"/>
                    <a:srcRect b="11890" l="0" r="0" t="9860"/>
                    <a:stretch>
                      <a:fillRect/>
                    </a:stretch>
                  </pic:blipFill>
                  <pic:spPr>
                    <a:xfrm>
                      <a:off x="0" y="0"/>
                      <a:ext cx="5745480" cy="2527678"/>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4F">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34:</w:t>
      </w:r>
      <w:r w:rsidDel="00000000" w:rsidR="00000000" w:rsidRPr="00000000">
        <w:rPr>
          <w:rtl w:val="0"/>
        </w:rPr>
      </w:r>
    </w:p>
    <w:p w:rsidR="00000000" w:rsidDel="00000000" w:rsidP="00000000" w:rsidRDefault="00000000" w:rsidRPr="00000000" w14:paraId="00000350">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lectores.</w:t>
      </w:r>
    </w:p>
    <w:p w:rsidR="00000000" w:rsidDel="00000000" w:rsidP="00000000" w:rsidRDefault="00000000" w:rsidRPr="00000000" w14:paraId="00000351">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Opción de búsqueda.</w:t>
      </w:r>
    </w:p>
    <w:p w:rsidR="00000000" w:rsidDel="00000000" w:rsidP="00000000" w:rsidRDefault="00000000" w:rsidRPr="00000000" w14:paraId="00000352">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Botones de:</w:t>
      </w:r>
    </w:p>
    <w:p w:rsidR="00000000" w:rsidDel="00000000" w:rsidP="00000000" w:rsidRDefault="00000000" w:rsidRPr="00000000" w14:paraId="00000353">
      <w:pPr>
        <w:rPr/>
      </w:pPr>
      <w:r w:rsidDel="00000000" w:rsidR="00000000" w:rsidRPr="00000000">
        <w:rPr>
          <w:rtl w:val="0"/>
        </w:rPr>
        <w:t xml:space="preserve">Eliminar</w:t>
      </w:r>
    </w:p>
    <w:p w:rsidR="00000000" w:rsidDel="00000000" w:rsidP="00000000" w:rsidRDefault="00000000" w:rsidRPr="00000000" w14:paraId="00000354">
      <w:pPr>
        <w:rPr/>
      </w:pPr>
      <w:r w:rsidDel="00000000" w:rsidR="00000000" w:rsidRPr="00000000">
        <w:rPr>
          <w:rtl w:val="0"/>
        </w:rPr>
        <w:t xml:space="preserve">Editar </w:t>
      </w:r>
    </w:p>
    <w:p w:rsidR="00000000" w:rsidDel="00000000" w:rsidP="00000000" w:rsidRDefault="00000000" w:rsidRPr="00000000" w14:paraId="00000355">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agregar lector.</w:t>
      </w:r>
    </w:p>
    <w:p w:rsidR="00000000" w:rsidDel="00000000" w:rsidP="00000000" w:rsidRDefault="00000000" w:rsidRPr="00000000" w14:paraId="00000356">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Menú de navegación.</w:t>
      </w:r>
    </w:p>
    <w:p w:rsidR="00000000" w:rsidDel="00000000" w:rsidP="00000000" w:rsidRDefault="00000000" w:rsidRPr="00000000" w14:paraId="00000357">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j8sehv" w:id="122"/>
      <w:bookmarkEnd w:id="12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35</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Agregar, Editar  Lector</w:t>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07125" cy="2661457"/>
            <wp:effectExtent b="0" l="0" r="0" t="0"/>
            <wp:docPr id="93" name="image15.png"/>
            <a:graphic>
              <a:graphicData uri="http://schemas.openxmlformats.org/drawingml/2006/picture">
                <pic:pic>
                  <pic:nvPicPr>
                    <pic:cNvPr id="0" name="image15.png"/>
                    <pic:cNvPicPr preferRelativeResize="0"/>
                  </pic:nvPicPr>
                  <pic:blipFill>
                    <a:blip r:embed="rId44"/>
                    <a:srcRect b="8384" l="-1073" r="0" t="9224"/>
                    <a:stretch>
                      <a:fillRect/>
                    </a:stretch>
                  </pic:blipFill>
                  <pic:spPr>
                    <a:xfrm>
                      <a:off x="0" y="0"/>
                      <a:ext cx="5807125" cy="2661457"/>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5A">
      <w:pPr>
        <w:rPr/>
      </w:pPr>
      <w:r w:rsidDel="00000000" w:rsidR="00000000" w:rsidRPr="00000000">
        <w:rPr>
          <w:rtl w:val="0"/>
        </w:rPr>
        <w:t xml:space="preserve">Descripción  </w:t>
      </w:r>
      <w:r w:rsidDel="00000000" w:rsidR="00000000" w:rsidRPr="00000000">
        <w:rPr>
          <w:b w:val="1"/>
          <w:i w:val="1"/>
          <w:rtl w:val="0"/>
        </w:rPr>
        <w:t xml:space="preserve">Figura 35:</w:t>
      </w:r>
      <w:r w:rsidDel="00000000" w:rsidR="00000000" w:rsidRPr="00000000">
        <w:rPr>
          <w:rtl w:val="0"/>
        </w:rPr>
      </w:r>
    </w:p>
    <w:p w:rsidR="00000000" w:rsidDel="00000000" w:rsidP="00000000" w:rsidRDefault="00000000" w:rsidRPr="00000000" w14:paraId="0000035B">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Formulario de datos de lectores.</w:t>
      </w:r>
    </w:p>
    <w:p w:rsidR="00000000" w:rsidDel="00000000" w:rsidP="00000000" w:rsidRDefault="00000000" w:rsidRPr="00000000" w14:paraId="0000035C">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guardar datos. </w:t>
      </w:r>
    </w:p>
    <w:p w:rsidR="00000000" w:rsidDel="00000000" w:rsidP="00000000" w:rsidRDefault="00000000" w:rsidRPr="00000000" w14:paraId="0000035D">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Menú de navegación. </w:t>
      </w:r>
    </w:p>
    <w:p w:rsidR="00000000" w:rsidDel="00000000" w:rsidP="00000000" w:rsidRDefault="00000000" w:rsidRPr="00000000" w14:paraId="0000035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38fx5o" w:id="123"/>
      <w:bookmarkEnd w:id="12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36</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Libros</w:t>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07125" cy="2702188"/>
            <wp:effectExtent b="0" l="0" r="0" t="0"/>
            <wp:docPr id="94" name="image6.png"/>
            <a:graphic>
              <a:graphicData uri="http://schemas.openxmlformats.org/drawingml/2006/picture">
                <pic:pic>
                  <pic:nvPicPr>
                    <pic:cNvPr id="0" name="image6.png"/>
                    <pic:cNvPicPr preferRelativeResize="0"/>
                  </pic:nvPicPr>
                  <pic:blipFill>
                    <a:blip r:embed="rId45"/>
                    <a:srcRect b="7759" l="-1073" r="0" t="8587"/>
                    <a:stretch>
                      <a:fillRect/>
                    </a:stretch>
                  </pic:blipFill>
                  <pic:spPr>
                    <a:xfrm>
                      <a:off x="0" y="0"/>
                      <a:ext cx="5807125" cy="2702188"/>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36:</w:t>
      </w:r>
      <w:r w:rsidDel="00000000" w:rsidR="00000000" w:rsidRPr="00000000">
        <w:rPr>
          <w:rtl w:val="0"/>
        </w:rPr>
      </w:r>
    </w:p>
    <w:p w:rsidR="00000000" w:rsidDel="00000000" w:rsidP="00000000" w:rsidRDefault="00000000" w:rsidRPr="00000000" w14:paraId="00000361">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libros existentes.</w:t>
      </w:r>
    </w:p>
    <w:p w:rsidR="00000000" w:rsidDel="00000000" w:rsidP="00000000" w:rsidRDefault="00000000" w:rsidRPr="00000000" w14:paraId="00000362">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Opción de búsqueda.</w:t>
      </w:r>
    </w:p>
    <w:p w:rsidR="00000000" w:rsidDel="00000000" w:rsidP="00000000" w:rsidRDefault="00000000" w:rsidRPr="00000000" w14:paraId="00000363">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Botones de:</w:t>
      </w:r>
    </w:p>
    <w:p w:rsidR="00000000" w:rsidDel="00000000" w:rsidP="00000000" w:rsidRDefault="00000000" w:rsidRPr="00000000" w14:paraId="00000364">
      <w:pPr>
        <w:rPr/>
      </w:pPr>
      <w:r w:rsidDel="00000000" w:rsidR="00000000" w:rsidRPr="00000000">
        <w:rPr>
          <w:rtl w:val="0"/>
        </w:rPr>
        <w:t xml:space="preserve">Eliminar</w:t>
      </w:r>
    </w:p>
    <w:p w:rsidR="00000000" w:rsidDel="00000000" w:rsidP="00000000" w:rsidRDefault="00000000" w:rsidRPr="00000000" w14:paraId="00000365">
      <w:pPr>
        <w:rPr/>
      </w:pPr>
      <w:r w:rsidDel="00000000" w:rsidR="00000000" w:rsidRPr="00000000">
        <w:rPr>
          <w:rtl w:val="0"/>
        </w:rPr>
        <w:t xml:space="preserve">Editar </w:t>
      </w:r>
    </w:p>
    <w:p w:rsidR="00000000" w:rsidDel="00000000" w:rsidP="00000000" w:rsidRDefault="00000000" w:rsidRPr="00000000" w14:paraId="00000366">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agregar nuevo libro.</w:t>
      </w:r>
    </w:p>
    <w:p w:rsidR="00000000" w:rsidDel="00000000" w:rsidP="00000000" w:rsidRDefault="00000000" w:rsidRPr="00000000" w14:paraId="00000367">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idq7dh" w:id="124"/>
      <w:bookmarkEnd w:id="12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37</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Agregar, Editar Libros</w:t>
      </w:r>
    </w:p>
    <w:p w:rsidR="00000000" w:rsidDel="00000000" w:rsidP="00000000" w:rsidRDefault="00000000" w:rsidRPr="00000000" w14:paraId="00000368">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745480" cy="2692391"/>
            <wp:effectExtent b="0" l="0" r="0" t="0"/>
            <wp:docPr id="95" name="image5.png"/>
            <a:graphic>
              <a:graphicData uri="http://schemas.openxmlformats.org/drawingml/2006/picture">
                <pic:pic>
                  <pic:nvPicPr>
                    <pic:cNvPr id="0" name="image5.png"/>
                    <pic:cNvPicPr preferRelativeResize="0"/>
                  </pic:nvPicPr>
                  <pic:blipFill>
                    <a:blip r:embed="rId46"/>
                    <a:srcRect b="7744" l="0" r="0" t="8905"/>
                    <a:stretch>
                      <a:fillRect/>
                    </a:stretch>
                  </pic:blipFill>
                  <pic:spPr>
                    <a:xfrm>
                      <a:off x="0" y="0"/>
                      <a:ext cx="5745480" cy="2692391"/>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6A">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37</w:t>
      </w:r>
      <w:r w:rsidDel="00000000" w:rsidR="00000000" w:rsidRPr="00000000">
        <w:rPr>
          <w:b w:val="1"/>
          <w:rtl w:val="0"/>
        </w:rPr>
        <w:t xml:space="preserve">¡Error! No se encuentra el origen de la referencia.</w:t>
      </w:r>
      <w:r w:rsidDel="00000000" w:rsidR="00000000" w:rsidRPr="00000000">
        <w:rPr>
          <w:rtl w:val="0"/>
        </w:rPr>
      </w:r>
    </w:p>
    <w:p w:rsidR="00000000" w:rsidDel="00000000" w:rsidP="00000000" w:rsidRDefault="00000000" w:rsidRPr="00000000" w14:paraId="0000036B">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Formulario de datos de lectores.</w:t>
      </w:r>
    </w:p>
    <w:p w:rsidR="00000000" w:rsidDel="00000000" w:rsidP="00000000" w:rsidRDefault="00000000" w:rsidRPr="00000000" w14:paraId="0000036C">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guardar datos. </w:t>
      </w:r>
    </w:p>
    <w:p w:rsidR="00000000" w:rsidDel="00000000" w:rsidP="00000000" w:rsidRDefault="00000000" w:rsidRPr="00000000" w14:paraId="0000036D">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Menú de navegación. </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2ddq1a" w:id="125"/>
      <w:bookmarkEnd w:id="12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38</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Prestamos</w:t>
      </w:r>
    </w:p>
    <w:p w:rsidR="00000000" w:rsidDel="00000000" w:rsidP="00000000" w:rsidRDefault="00000000" w:rsidRPr="00000000" w14:paraId="00000370">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745480" cy="2671736"/>
            <wp:effectExtent b="0" l="0" r="0" t="0"/>
            <wp:docPr id="96" name="image11.png"/>
            <a:graphic>
              <a:graphicData uri="http://schemas.openxmlformats.org/drawingml/2006/picture">
                <pic:pic>
                  <pic:nvPicPr>
                    <pic:cNvPr id="0" name="image11.png"/>
                    <pic:cNvPicPr preferRelativeResize="0"/>
                  </pic:nvPicPr>
                  <pic:blipFill>
                    <a:blip r:embed="rId47"/>
                    <a:srcRect b="8065" l="0" r="0" t="9223"/>
                    <a:stretch>
                      <a:fillRect/>
                    </a:stretch>
                  </pic:blipFill>
                  <pic:spPr>
                    <a:xfrm>
                      <a:off x="0" y="0"/>
                      <a:ext cx="5745480" cy="2671736"/>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72">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38</w:t>
      </w:r>
      <w:r w:rsidDel="00000000" w:rsidR="00000000" w:rsidRPr="00000000">
        <w:rPr>
          <w:rtl w:val="0"/>
        </w:rPr>
        <w:t xml:space="preserve">:</w:t>
      </w:r>
    </w:p>
    <w:p w:rsidR="00000000" w:rsidDel="00000000" w:rsidP="00000000" w:rsidRDefault="00000000" w:rsidRPr="00000000" w14:paraId="0000037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libros existentes.</w:t>
      </w:r>
    </w:p>
    <w:p w:rsidR="00000000" w:rsidDel="00000000" w:rsidP="00000000" w:rsidRDefault="00000000" w:rsidRPr="00000000" w14:paraId="00000374">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Opción de búsqueda.</w:t>
      </w:r>
    </w:p>
    <w:p w:rsidR="00000000" w:rsidDel="00000000" w:rsidP="00000000" w:rsidRDefault="00000000" w:rsidRPr="00000000" w14:paraId="00000375">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seleccionar libros. </w:t>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7">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hio093" w:id="126"/>
      <w:bookmarkEnd w:id="12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39</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Agregar Préstamo</w:t>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45480" cy="2712840"/>
            <wp:effectExtent b="0" l="0" r="0" t="0"/>
            <wp:docPr id="97" name="image10.png"/>
            <a:graphic>
              <a:graphicData uri="http://schemas.openxmlformats.org/drawingml/2006/picture">
                <pic:pic>
                  <pic:nvPicPr>
                    <pic:cNvPr id="0" name="image10.png"/>
                    <pic:cNvPicPr preferRelativeResize="0"/>
                  </pic:nvPicPr>
                  <pic:blipFill>
                    <a:blip r:embed="rId48"/>
                    <a:srcRect b="6792" l="0" r="0" t="9224"/>
                    <a:stretch>
                      <a:fillRect/>
                    </a:stretch>
                  </pic:blipFill>
                  <pic:spPr>
                    <a:xfrm>
                      <a:off x="0" y="0"/>
                      <a:ext cx="5745480" cy="271284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7A">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39</w:t>
      </w:r>
      <w:r w:rsidDel="00000000" w:rsidR="00000000" w:rsidRPr="00000000">
        <w:rPr>
          <w:rtl w:val="0"/>
        </w:rPr>
        <w:t xml:space="preserve">:</w:t>
      </w:r>
    </w:p>
    <w:p w:rsidR="00000000" w:rsidDel="00000000" w:rsidP="00000000" w:rsidRDefault="00000000" w:rsidRPr="00000000" w14:paraId="0000037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Formulario de registro de préstamo.</w:t>
      </w:r>
    </w:p>
    <w:p w:rsidR="00000000" w:rsidDel="00000000" w:rsidP="00000000" w:rsidRDefault="00000000" w:rsidRPr="00000000" w14:paraId="0000037C">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guardar datos. </w:t>
      </w:r>
    </w:p>
    <w:p w:rsidR="00000000" w:rsidDel="00000000" w:rsidP="00000000" w:rsidRDefault="00000000" w:rsidRPr="00000000" w14:paraId="0000037D">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Menú de navegación. </w:t>
      </w:r>
    </w:p>
    <w:p w:rsidR="00000000" w:rsidDel="00000000" w:rsidP="00000000" w:rsidRDefault="00000000" w:rsidRPr="00000000" w14:paraId="0000037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wnyagw" w:id="127"/>
      <w:bookmarkEnd w:id="1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40</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Módulo Devolución De Libros</w:t>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45480" cy="2712463"/>
            <wp:effectExtent b="0" l="0" r="0" t="0"/>
            <wp:docPr id="79" name="image1.png"/>
            <a:graphic>
              <a:graphicData uri="http://schemas.openxmlformats.org/drawingml/2006/picture">
                <pic:pic>
                  <pic:nvPicPr>
                    <pic:cNvPr id="0" name="image1.png"/>
                    <pic:cNvPicPr preferRelativeResize="0"/>
                  </pic:nvPicPr>
                  <pic:blipFill>
                    <a:blip r:embed="rId49"/>
                    <a:srcRect b="7442" l="0" r="0" t="8587"/>
                    <a:stretch>
                      <a:fillRect/>
                    </a:stretch>
                  </pic:blipFill>
                  <pic:spPr>
                    <a:xfrm>
                      <a:off x="0" y="0"/>
                      <a:ext cx="5745480" cy="2712463"/>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81">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40</w:t>
      </w:r>
      <w:r w:rsidDel="00000000" w:rsidR="00000000" w:rsidRPr="00000000">
        <w:rPr>
          <w:rtl w:val="0"/>
        </w:rPr>
        <w:t xml:space="preserve">:</w:t>
      </w:r>
    </w:p>
    <w:p w:rsidR="00000000" w:rsidDel="00000000" w:rsidP="00000000" w:rsidRDefault="00000000" w:rsidRPr="00000000" w14:paraId="00000382">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préstamos realizados.</w:t>
      </w:r>
    </w:p>
    <w:p w:rsidR="00000000" w:rsidDel="00000000" w:rsidP="00000000" w:rsidRDefault="00000000" w:rsidRPr="00000000" w14:paraId="0000038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Opción de búsqueda.</w:t>
      </w:r>
    </w:p>
    <w:p w:rsidR="00000000" w:rsidDel="00000000" w:rsidP="00000000" w:rsidRDefault="00000000" w:rsidRPr="00000000" w14:paraId="00000384">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devolución de libros. </w:t>
      </w:r>
    </w:p>
    <w:p w:rsidR="00000000" w:rsidDel="00000000" w:rsidP="00000000" w:rsidRDefault="00000000" w:rsidRPr="00000000" w14:paraId="00000385">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generar reporte.</w:t>
      </w:r>
    </w:p>
    <w:p w:rsidR="00000000" w:rsidDel="00000000" w:rsidP="00000000" w:rsidRDefault="00000000" w:rsidRPr="00000000" w14:paraId="00000386">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gnlt4p" w:id="128"/>
      <w:bookmarkEnd w:id="12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41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Lista de Prestamos</w:t>
      </w:r>
    </w:p>
    <w:p w:rsidR="00000000" w:rsidDel="00000000" w:rsidP="00000000" w:rsidRDefault="00000000" w:rsidRPr="00000000" w14:paraId="00000387">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745480" cy="2702564"/>
            <wp:effectExtent b="0" l="0" r="0" t="0"/>
            <wp:docPr id="80" name="image8.png"/>
            <a:graphic>
              <a:graphicData uri="http://schemas.openxmlformats.org/drawingml/2006/picture">
                <pic:pic>
                  <pic:nvPicPr>
                    <pic:cNvPr id="0" name="image8.png"/>
                    <pic:cNvPicPr preferRelativeResize="0"/>
                  </pic:nvPicPr>
                  <pic:blipFill>
                    <a:blip r:embed="rId50"/>
                    <a:srcRect b="7110" l="0" r="0" t="9224"/>
                    <a:stretch>
                      <a:fillRect/>
                    </a:stretch>
                  </pic:blipFill>
                  <pic:spPr>
                    <a:xfrm>
                      <a:off x="0" y="0"/>
                      <a:ext cx="5745480" cy="2702564"/>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89">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41</w:t>
      </w:r>
      <w:r w:rsidDel="00000000" w:rsidR="00000000" w:rsidRPr="00000000">
        <w:rPr>
          <w:rtl w:val="0"/>
        </w:rPr>
      </w:r>
    </w:p>
    <w:p w:rsidR="00000000" w:rsidDel="00000000" w:rsidP="00000000" w:rsidRDefault="00000000" w:rsidRPr="00000000" w14:paraId="0000038A">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préstamos.</w:t>
      </w:r>
    </w:p>
    <w:p w:rsidR="00000000" w:rsidDel="00000000" w:rsidP="00000000" w:rsidRDefault="00000000" w:rsidRPr="00000000" w14:paraId="0000038B">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Opción de búsqueda.</w:t>
      </w:r>
    </w:p>
    <w:p w:rsidR="00000000" w:rsidDel="00000000" w:rsidP="00000000" w:rsidRDefault="00000000" w:rsidRPr="00000000" w14:paraId="0000038C">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generar reporte.</w:t>
      </w:r>
    </w:p>
    <w:p w:rsidR="00000000" w:rsidDel="00000000" w:rsidP="00000000" w:rsidRDefault="00000000" w:rsidRPr="00000000" w14:paraId="0000038D">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vsw3ci" w:id="129"/>
      <w:bookmarkEnd w:id="1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42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br w:type="textWrapping"/>
        <w:t xml:space="preserve">Modulo Usuarios</w:t>
      </w:r>
    </w:p>
    <w:p w:rsidR="00000000" w:rsidDel="00000000" w:rsidP="00000000" w:rsidRDefault="00000000" w:rsidRPr="00000000" w14:paraId="0000038E">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745480" cy="2692391"/>
            <wp:effectExtent b="0" l="0" r="0" t="0"/>
            <wp:docPr id="81" name="image12.png"/>
            <a:graphic>
              <a:graphicData uri="http://schemas.openxmlformats.org/drawingml/2006/picture">
                <pic:pic>
                  <pic:nvPicPr>
                    <pic:cNvPr id="0" name="image12.png"/>
                    <pic:cNvPicPr preferRelativeResize="0"/>
                  </pic:nvPicPr>
                  <pic:blipFill>
                    <a:blip r:embed="rId51"/>
                    <a:srcRect b="7744" l="0" r="0" t="8905"/>
                    <a:stretch>
                      <a:fillRect/>
                    </a:stretch>
                  </pic:blipFill>
                  <pic:spPr>
                    <a:xfrm>
                      <a:off x="0" y="0"/>
                      <a:ext cx="5745480" cy="2692391"/>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90">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42</w:t>
      </w:r>
      <w:r w:rsidDel="00000000" w:rsidR="00000000" w:rsidRPr="00000000">
        <w:rPr>
          <w:rtl w:val="0"/>
        </w:rPr>
        <w:t xml:space="preserve">:</w:t>
      </w:r>
      <w:r w:rsidDel="00000000" w:rsidR="00000000" w:rsidRPr="00000000">
        <w:rPr>
          <w:b w:val="1"/>
          <w:rtl w:val="0"/>
        </w:rPr>
        <w:t xml:space="preserve">¡Error! No se encuentra el origen de la referencia.</w:t>
      </w:r>
      <w:r w:rsidDel="00000000" w:rsidR="00000000" w:rsidRPr="00000000">
        <w:rPr>
          <w:rtl w:val="0"/>
        </w:rPr>
      </w:r>
    </w:p>
    <w:p w:rsidR="00000000" w:rsidDel="00000000" w:rsidP="00000000" w:rsidRDefault="00000000" w:rsidRPr="00000000" w14:paraId="0000039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usuarios para ingresar al sistema.</w:t>
      </w:r>
    </w:p>
    <w:p w:rsidR="00000000" w:rsidDel="00000000" w:rsidP="00000000" w:rsidRDefault="00000000" w:rsidRPr="00000000" w14:paraId="0000039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Opción de búsqueda.</w:t>
      </w:r>
    </w:p>
    <w:p w:rsidR="00000000" w:rsidDel="00000000" w:rsidP="00000000" w:rsidRDefault="00000000" w:rsidRPr="00000000" w14:paraId="0000039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Botones de:</w:t>
      </w:r>
    </w:p>
    <w:p w:rsidR="00000000" w:rsidDel="00000000" w:rsidP="00000000" w:rsidRDefault="00000000" w:rsidRPr="00000000" w14:paraId="00000394">
      <w:pPr>
        <w:rPr/>
      </w:pPr>
      <w:r w:rsidDel="00000000" w:rsidR="00000000" w:rsidRPr="00000000">
        <w:rPr>
          <w:rtl w:val="0"/>
        </w:rPr>
        <w:t xml:space="preserve">Eliminar</w:t>
      </w:r>
    </w:p>
    <w:p w:rsidR="00000000" w:rsidDel="00000000" w:rsidP="00000000" w:rsidRDefault="00000000" w:rsidRPr="00000000" w14:paraId="00000395">
      <w:pPr>
        <w:rPr/>
      </w:pPr>
      <w:r w:rsidDel="00000000" w:rsidR="00000000" w:rsidRPr="00000000">
        <w:rPr>
          <w:rtl w:val="0"/>
        </w:rPr>
        <w:t xml:space="preserve">Editar </w:t>
      </w:r>
    </w:p>
    <w:p w:rsidR="00000000" w:rsidDel="00000000" w:rsidP="00000000" w:rsidRDefault="00000000" w:rsidRPr="00000000" w14:paraId="0000039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agregar usuario.</w:t>
      </w:r>
    </w:p>
    <w:p w:rsidR="00000000" w:rsidDel="00000000" w:rsidP="00000000" w:rsidRDefault="00000000" w:rsidRPr="00000000" w14:paraId="0000039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Menú de navegación</w:t>
      </w:r>
    </w:p>
    <w:p w:rsidR="00000000" w:rsidDel="00000000" w:rsidP="00000000" w:rsidRDefault="00000000" w:rsidRPr="00000000" w14:paraId="00000398">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fsjm0b" w:id="130"/>
      <w:bookmarkEnd w:id="13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43</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Modulo Agregar, Editar Usuario</w:t>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45480" cy="2589530"/>
            <wp:effectExtent b="0" l="0" r="0" t="0"/>
            <wp:docPr id="82" name="image2.png"/>
            <a:graphic>
              <a:graphicData uri="http://schemas.openxmlformats.org/drawingml/2006/picture">
                <pic:pic>
                  <pic:nvPicPr>
                    <pic:cNvPr id="0" name="image2.png"/>
                    <pic:cNvPicPr preferRelativeResize="0"/>
                  </pic:nvPicPr>
                  <pic:blipFill>
                    <a:blip r:embed="rId52"/>
                    <a:srcRect b="10610" l="0" r="0" t="9224"/>
                    <a:stretch>
                      <a:fillRect/>
                    </a:stretch>
                  </pic:blipFill>
                  <pic:spPr>
                    <a:xfrm>
                      <a:off x="0" y="0"/>
                      <a:ext cx="5745480" cy="258953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9B">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43</w:t>
      </w:r>
      <w:r w:rsidDel="00000000" w:rsidR="00000000" w:rsidRPr="00000000">
        <w:rPr>
          <w:rtl w:val="0"/>
        </w:rPr>
        <w:t xml:space="preserve">:</w:t>
      </w:r>
    </w:p>
    <w:p w:rsidR="00000000" w:rsidDel="00000000" w:rsidP="00000000" w:rsidRDefault="00000000" w:rsidRPr="00000000" w14:paraId="0000039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Formulario de datos de lectores.</w:t>
      </w:r>
    </w:p>
    <w:p w:rsidR="00000000" w:rsidDel="00000000" w:rsidP="00000000" w:rsidRDefault="00000000" w:rsidRPr="00000000" w14:paraId="0000039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guardar datos. </w:t>
      </w:r>
    </w:p>
    <w:p w:rsidR="00000000" w:rsidDel="00000000" w:rsidP="00000000" w:rsidRDefault="00000000" w:rsidRPr="00000000" w14:paraId="0000039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Menú de navegación. </w:t>
      </w:r>
    </w:p>
    <w:p w:rsidR="00000000" w:rsidDel="00000000" w:rsidP="00000000" w:rsidRDefault="00000000" w:rsidRPr="00000000" w14:paraId="0000039F">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uxtw84" w:id="131"/>
      <w:bookmarkEnd w:id="13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44</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r>
      <w:r w:rsidDel="00000000" w:rsidR="00000000" w:rsidRPr="00000000">
        <w:rPr>
          <w:i w:val="1"/>
          <w:rtl w:val="0"/>
        </w:rPr>
        <w:t xml:space="preserve">Módulo</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Reportes</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45480" cy="2630733"/>
            <wp:effectExtent b="0" l="0" r="0" t="0"/>
            <wp:docPr id="83" name="image22.png"/>
            <a:graphic>
              <a:graphicData uri="http://schemas.openxmlformats.org/drawingml/2006/picture">
                <pic:pic>
                  <pic:nvPicPr>
                    <pic:cNvPr id="0" name="image22.png"/>
                    <pic:cNvPicPr preferRelativeResize="0"/>
                  </pic:nvPicPr>
                  <pic:blipFill>
                    <a:blip r:embed="rId53"/>
                    <a:srcRect b="9653" l="0" r="0" t="8905"/>
                    <a:stretch>
                      <a:fillRect/>
                    </a:stretch>
                  </pic:blipFill>
                  <pic:spPr>
                    <a:xfrm>
                      <a:off x="0" y="0"/>
                      <a:ext cx="5745480" cy="2630733"/>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A2">
      <w:pPr>
        <w:rPr/>
      </w:pPr>
      <w:r w:rsidDel="00000000" w:rsidR="00000000" w:rsidRPr="00000000">
        <w:rPr>
          <w:rtl w:val="0"/>
        </w:rPr>
        <w:t xml:space="preserve">Descripción </w:t>
      </w:r>
      <w:r w:rsidDel="00000000" w:rsidR="00000000" w:rsidRPr="00000000">
        <w:rPr>
          <w:b w:val="1"/>
          <w:rtl w:val="0"/>
        </w:rPr>
        <w:t xml:space="preserve">Figura </w:t>
      </w:r>
      <w:r w:rsidDel="00000000" w:rsidR="00000000" w:rsidRPr="00000000">
        <w:rPr>
          <w:b w:val="1"/>
          <w:i w:val="1"/>
          <w:rtl w:val="0"/>
        </w:rPr>
        <w:t xml:space="preserve">44</w:t>
      </w:r>
      <w:r w:rsidDel="00000000" w:rsidR="00000000" w:rsidRPr="00000000">
        <w:rPr>
          <w:rtl w:val="0"/>
        </w:rPr>
        <w:t xml:space="preserve">:</w:t>
      </w:r>
    </w:p>
    <w:p w:rsidR="00000000" w:rsidDel="00000000" w:rsidP="00000000" w:rsidRDefault="00000000" w:rsidRPr="00000000" w14:paraId="000003A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Formulario de generar reporte por fecha de préstamos.</w:t>
      </w:r>
    </w:p>
    <w:p w:rsidR="00000000" w:rsidDel="00000000" w:rsidP="00000000" w:rsidRDefault="00000000" w:rsidRPr="00000000" w14:paraId="000003A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Botón de descargar. </w:t>
      </w:r>
    </w:p>
    <w:p w:rsidR="00000000" w:rsidDel="00000000" w:rsidP="00000000" w:rsidRDefault="00000000" w:rsidRPr="00000000" w14:paraId="000003A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Menú de navegación. </w:t>
      </w:r>
    </w:p>
    <w:p w:rsidR="00000000" w:rsidDel="00000000" w:rsidP="00000000" w:rsidRDefault="00000000" w:rsidRPr="00000000" w14:paraId="000003A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64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 un archivo PDF como el que se muestra en la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¡Error! No se encuentra el origen de la referencia.</w:t>
      </w:r>
      <w:r w:rsidDel="00000000" w:rsidR="00000000" w:rsidRPr="00000000">
        <w:rPr>
          <w:rtl w:val="0"/>
        </w:rPr>
      </w:r>
    </w:p>
    <w:p w:rsidR="00000000" w:rsidDel="00000000" w:rsidP="00000000" w:rsidRDefault="00000000" w:rsidRPr="00000000" w14:paraId="000003A7">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a346fx" w:id="132"/>
      <w:bookmarkEnd w:id="132"/>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Figura 45</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br w:type="textWrapping"/>
        <w:t xml:space="preserve">Informe Prestamos</w:t>
      </w:r>
    </w:p>
    <w:p w:rsidR="00000000" w:rsidDel="00000000" w:rsidP="00000000" w:rsidRDefault="00000000" w:rsidRPr="00000000" w14:paraId="000003A8">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639580" cy="3349337"/>
            <wp:effectExtent b="0" l="0" r="0" t="0"/>
            <wp:docPr id="84" name="image27.png"/>
            <a:graphic>
              <a:graphicData uri="http://schemas.openxmlformats.org/drawingml/2006/picture">
                <pic:pic>
                  <pic:nvPicPr>
                    <pic:cNvPr id="0" name="image27.png"/>
                    <pic:cNvPicPr preferRelativeResize="0"/>
                  </pic:nvPicPr>
                  <pic:blipFill>
                    <a:blip r:embed="rId54"/>
                    <a:srcRect b="5849" l="10194" r="6999" t="6679"/>
                    <a:stretch>
                      <a:fillRect/>
                    </a:stretch>
                  </pic:blipFill>
                  <pic:spPr>
                    <a:xfrm>
                      <a:off x="0" y="0"/>
                      <a:ext cx="5639580" cy="3349337"/>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AA">
      <w:pPr>
        <w:pStyle w:val="Heading2"/>
        <w:numPr>
          <w:ilvl w:val="1"/>
          <w:numId w:val="20"/>
        </w:numPr>
        <w:ind w:left="576" w:hanging="576"/>
        <w:rPr/>
      </w:pPr>
      <w:bookmarkStart w:colFirst="0" w:colLast="0" w:name="_heading=h.3u2rp3q" w:id="133"/>
      <w:bookmarkEnd w:id="133"/>
      <w:r w:rsidDel="00000000" w:rsidR="00000000" w:rsidRPr="00000000">
        <w:rPr>
          <w:rtl w:val="0"/>
        </w:rPr>
        <w:t xml:space="preserve">PRUEBAS DE FUNCIONALIDAD</w:t>
      </w:r>
    </w:p>
    <w:p w:rsidR="00000000" w:rsidDel="00000000" w:rsidP="00000000" w:rsidRDefault="00000000" w:rsidRPr="00000000" w14:paraId="000003AB">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981zbj" w:id="134"/>
      <w:bookmarkEnd w:id="13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5</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 Funcionalidad Inicio de Sesión</w:t>
      </w:r>
    </w:p>
    <w:tbl>
      <w:tblPr>
        <w:tblStyle w:val="Table5"/>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AC">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Inicio de Sesión </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B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3B1">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3B4">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3B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3B6">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3B7">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B8">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3B9">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 datos del administrador para el ingreso del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BC">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3B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Correo electrónico y clave</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C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C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Ingrese los campos correspondientes en el módulo de inicio de sesión.</w:t>
            </w:r>
          </w:p>
          <w:p w:rsidR="00000000" w:rsidDel="00000000" w:rsidP="00000000" w:rsidRDefault="00000000" w:rsidRPr="00000000" w14:paraId="000003C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los datos son correctos tendrá acceso a todas las funcionalidades del sistema.</w:t>
            </w:r>
          </w:p>
          <w:p w:rsidR="00000000" w:rsidDel="00000000" w:rsidP="00000000" w:rsidRDefault="00000000" w:rsidRPr="00000000" w14:paraId="000003C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los datos son incorrectos se redirección al módulo de inicio de sesión y se   mostrara un mensaje con el error obtenido.</w:t>
            </w: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D2">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D3">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del campo de inicio de sesión</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D4">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3D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391"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3D9">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39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3D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DE">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3DF">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3E3">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odc9jc" w:id="135"/>
      <w:bookmarkEnd w:id="13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6</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 Funcionalidad Registro de Categoría</w:t>
      </w:r>
    </w:p>
    <w:tbl>
      <w:tblPr>
        <w:tblStyle w:val="Table6"/>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E4">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Registro de categorías </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E8">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3E9">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3EC">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3E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3EE">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3EF">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F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3F1">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Solo podrá gestionar las categorías el administrador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F4">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3F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Categoría</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F8">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F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Iniciar de sesión con la cuenta de administrador.</w:t>
            </w:r>
          </w:p>
          <w:p w:rsidR="00000000" w:rsidDel="00000000" w:rsidP="00000000" w:rsidRDefault="00000000" w:rsidRPr="00000000" w14:paraId="000003F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Ingrese en el campo del formulario la categoría.</w:t>
            </w:r>
          </w:p>
          <w:p w:rsidR="00000000" w:rsidDel="00000000" w:rsidP="00000000" w:rsidRDefault="00000000" w:rsidRPr="00000000" w14:paraId="000003F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ingresa correctamente el dato se guardarán.</w:t>
            </w: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0A">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0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del campo para el correcto ingreso de las categorías</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0C">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0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45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11">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47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1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16">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17">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4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41B">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8czs75" w:id="136"/>
      <w:bookmarkEnd w:id="1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7</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 Funcionalidad Registro de Libros</w:t>
      </w:r>
    </w:p>
    <w:tbl>
      <w:tblPr>
        <w:tblStyle w:val="Table7"/>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1C">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Registro de Libros</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2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21">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424">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42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26">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27">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28">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29">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Solo podrá gestionar los libros  el administrador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2C">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2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Título, autor, edición, editorial, idioma, ISBN, año publicación, categoría, stock, código</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3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3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Iniciar de sesión con la cuenta de administrador.</w:t>
            </w:r>
          </w:p>
          <w:p w:rsidR="00000000" w:rsidDel="00000000" w:rsidP="00000000" w:rsidRDefault="00000000" w:rsidRPr="00000000" w14:paraId="0000043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Ingrese en el campo del formulario la categoría.</w:t>
            </w:r>
          </w:p>
          <w:p w:rsidR="00000000" w:rsidDel="00000000" w:rsidP="00000000" w:rsidRDefault="00000000" w:rsidRPr="00000000" w14:paraId="0000043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Ingresa correctamente el dato se guardarán.</w:t>
            </w: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42">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43">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 los campos para el correcto ingreso de los libros</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44">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4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45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49">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47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4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4E">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4F">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453">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nia2ey" w:id="137"/>
      <w:bookmarkEnd w:id="1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8</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 Funcionalidad Registro de Lectores</w:t>
      </w:r>
    </w:p>
    <w:tbl>
      <w:tblPr>
        <w:tblStyle w:val="Table8"/>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54">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Registro de Lectores</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58">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59">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45C">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45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5E">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5F">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6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61">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Solo podrá registrar lectores  el administrador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64">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6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Nombre, apellidos, cedula de identidad, dirección, teléfono, tipo lector</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68">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6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Iniciar de sesión con la cuenta de administrador.</w:t>
            </w:r>
          </w:p>
          <w:p w:rsidR="00000000" w:rsidDel="00000000" w:rsidP="00000000" w:rsidRDefault="00000000" w:rsidRPr="00000000" w14:paraId="0000046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Ingrese los campos correspondientes en el formulario.</w:t>
            </w:r>
          </w:p>
          <w:p w:rsidR="00000000" w:rsidDel="00000000" w:rsidP="00000000" w:rsidRDefault="00000000" w:rsidRPr="00000000" w14:paraId="0000046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ingresa correctamente los datos se guardarán</w:t>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7A">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7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 los campos para el correcto ingreso de nuevos lectores</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7C">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7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45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81">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47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8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86">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87">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48B">
      <w:pPr>
        <w:keepNext w:val="1"/>
        <w:keepLines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284"/>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7hxl2r" w:id="138"/>
      <w:bookmarkEnd w:id="13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9</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 Funcionalidad Préstamo de Libros</w:t>
      </w:r>
    </w:p>
    <w:tbl>
      <w:tblPr>
        <w:tblStyle w:val="Table9"/>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8C">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Préstamo de Libros</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9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91">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494">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49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96">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97">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98">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99">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Solo podrá realizar prestamos el administrador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9C">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9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Cedula de identidad del lector, fecha del préstamo</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A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A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Inicie de sesión con la cuenta de administrador.</w:t>
            </w:r>
          </w:p>
          <w:p w:rsidR="00000000" w:rsidDel="00000000" w:rsidP="00000000" w:rsidRDefault="00000000" w:rsidRPr="00000000" w14:paraId="000004A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Selecciones el libro que desea realizar el préstamo.</w:t>
            </w:r>
          </w:p>
          <w:p w:rsidR="00000000" w:rsidDel="00000000" w:rsidP="00000000" w:rsidRDefault="00000000" w:rsidRPr="00000000" w14:paraId="000004A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Ingrese el número de cedula del lector en el formulario.</w:t>
            </w:r>
          </w:p>
          <w:p w:rsidR="00000000" w:rsidDel="00000000" w:rsidP="00000000" w:rsidRDefault="00000000" w:rsidRPr="00000000" w14:paraId="000004A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el lector existe se realizará el préstamo dentro del sistema</w:t>
            </w:r>
          </w:p>
          <w:p w:rsidR="00000000" w:rsidDel="00000000" w:rsidP="00000000" w:rsidRDefault="00000000" w:rsidRPr="00000000" w14:paraId="000004A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el lector no existe se re direccionará al módulo de registro de nuevo lector.</w:t>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B4">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B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 lector existente y e ingreso del préstamo al sistema</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B6">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B7">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45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B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47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BF">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C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C1">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4C5">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mn7vak" w:id="139"/>
      <w:bookmarkEnd w:id="1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10</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 Funcionalidad Devolución de Libros</w:t>
      </w:r>
    </w:p>
    <w:tbl>
      <w:tblPr>
        <w:tblStyle w:val="Table10"/>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C6">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Devolución de Libros</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CA">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C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4CE">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4CF">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D0">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D1">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D2">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D3">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Solo podrá realizar la devolución de libros el administrador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D6">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D7">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Título libro, Opcional (nombres, apellidos del lector).</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DA">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D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Inicie de sesión con la cuenta de administrador.</w:t>
            </w:r>
          </w:p>
          <w:p w:rsidR="00000000" w:rsidDel="00000000" w:rsidP="00000000" w:rsidRDefault="00000000" w:rsidRPr="00000000" w14:paraId="000004D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Realizar una búsqueda entre  los préstamos con el título del libro.</w:t>
            </w:r>
          </w:p>
          <w:p w:rsidR="00000000" w:rsidDel="00000000" w:rsidP="00000000" w:rsidRDefault="00000000" w:rsidRPr="00000000" w14:paraId="000004D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Realizar la devolución del libro</w:t>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EC">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E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Devolución del libro correctamente </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EE">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EF">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45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F3">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47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4F7">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4F8">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4F9">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Propia</w:t>
      </w:r>
    </w:p>
    <w:p w:rsidR="00000000" w:rsidDel="00000000" w:rsidP="00000000" w:rsidRDefault="00000000" w:rsidRPr="00000000" w14:paraId="000004FD">
      <w:pPr>
        <w:pStyle w:val="Heading1"/>
        <w:numPr>
          <w:ilvl w:val="0"/>
          <w:numId w:val="20"/>
        </w:numPr>
        <w:ind w:left="432" w:hanging="432"/>
        <w:rPr/>
      </w:pPr>
      <w:bookmarkStart w:colFirst="0" w:colLast="0" w:name="_heading=h.11si5id" w:id="140"/>
      <w:bookmarkEnd w:id="140"/>
      <w:r w:rsidDel="00000000" w:rsidR="00000000" w:rsidRPr="00000000">
        <w:rPr>
          <w:rtl w:val="0"/>
        </w:rPr>
        <w:t xml:space="preserve">CONCLUCIONES Y RECOMENDACIONES</w:t>
      </w:r>
    </w:p>
    <w:p w:rsidR="00000000" w:rsidDel="00000000" w:rsidP="00000000" w:rsidRDefault="00000000" w:rsidRPr="00000000" w14:paraId="000004FE">
      <w:pPr>
        <w:pStyle w:val="Heading2"/>
        <w:numPr>
          <w:ilvl w:val="1"/>
          <w:numId w:val="20"/>
        </w:numPr>
        <w:ind w:left="576" w:hanging="576"/>
        <w:rPr/>
      </w:pPr>
      <w:bookmarkStart w:colFirst="0" w:colLast="0" w:name="_heading=h.3ls5o66" w:id="141"/>
      <w:bookmarkEnd w:id="141"/>
      <w:r w:rsidDel="00000000" w:rsidR="00000000" w:rsidRPr="00000000">
        <w:rPr>
          <w:rtl w:val="0"/>
        </w:rPr>
        <w:t xml:space="preserve">Conclusiones</w:t>
      </w:r>
    </w:p>
    <w:p w:rsidR="00000000" w:rsidDel="00000000" w:rsidP="00000000" w:rsidRDefault="00000000" w:rsidRPr="00000000" w14:paraId="000004FF">
      <w:pPr>
        <w:rPr/>
      </w:pPr>
      <w:r w:rsidDel="00000000" w:rsidR="00000000" w:rsidRPr="00000000">
        <w:rPr>
          <w:rtl w:val="0"/>
        </w:rPr>
        <w:t xml:space="preserve">El sistema web bibliotecario para el Instituto Tecnológico Superior Vicente León, brinda una gran ayuda al administrador de la biblioteca en el momento de realizar los procesos como prestamos, devoluciones, ingreso de libros e ingreso de nuevos lectores además de llevar toda la información en digital dentro de una base de datos.</w:t>
      </w:r>
    </w:p>
    <w:p w:rsidR="00000000" w:rsidDel="00000000" w:rsidP="00000000" w:rsidRDefault="00000000" w:rsidRPr="00000000" w14:paraId="00000500">
      <w:pPr>
        <w:rPr/>
      </w:pPr>
      <w:r w:rsidDel="00000000" w:rsidR="00000000" w:rsidRPr="00000000">
        <w:rPr>
          <w:rtl w:val="0"/>
        </w:rPr>
        <w:t xml:space="preserve">El sistema web bibliotecario fue desplegado en heroku, es una herramienta muy potente que ofrece servicios PAAS, es decir una Plataforma Como Servicio </w:t>
      </w:r>
    </w:p>
    <w:p w:rsidR="00000000" w:rsidDel="00000000" w:rsidP="00000000" w:rsidRDefault="00000000" w:rsidRPr="00000000" w14:paraId="00000501">
      <w:pPr>
        <w:rPr/>
      </w:pPr>
      <w:r w:rsidDel="00000000" w:rsidR="00000000" w:rsidRPr="00000000">
        <w:rPr>
          <w:rtl w:val="0"/>
        </w:rPr>
        <w:t xml:space="preserve">El sistema web es de gran ayuda para el administrador ya que tiene una interfaz muy intuitiva, además le será muy útil para hacer los respectivos prestamos de los libros  </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pStyle w:val="Heading2"/>
        <w:numPr>
          <w:ilvl w:val="1"/>
          <w:numId w:val="20"/>
        </w:numPr>
        <w:ind w:left="576" w:hanging="576"/>
        <w:rPr/>
      </w:pPr>
      <w:bookmarkStart w:colFirst="0" w:colLast="0" w:name="_heading=h.20xfydz" w:id="142"/>
      <w:bookmarkEnd w:id="142"/>
      <w:r w:rsidDel="00000000" w:rsidR="00000000" w:rsidRPr="00000000">
        <w:rPr>
          <w:rtl w:val="0"/>
        </w:rPr>
        <w:t xml:space="preserve">Recomendaciones</w:t>
      </w:r>
    </w:p>
    <w:p w:rsidR="00000000" w:rsidDel="00000000" w:rsidP="00000000" w:rsidRDefault="00000000" w:rsidRPr="00000000" w14:paraId="0000050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Realizar un seguimiento con el administrador de la biblioteca para encontrar fallas dentro del sistema bibliotecario y fortalecerlas con actualizaciones que mejoren la funcionalidad del mismo.</w:t>
      </w:r>
    </w:p>
    <w:p w:rsidR="00000000" w:rsidDel="00000000" w:rsidP="00000000" w:rsidRDefault="00000000" w:rsidRPr="00000000" w14:paraId="0000050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el módulo de préstamos se limitó la cantidad de libro que puede un lector solicitar: Se recomienda a futuro no limitar el préstamo de libros </w:t>
      </w:r>
    </w:p>
    <w:p w:rsidR="00000000" w:rsidDel="00000000" w:rsidP="00000000" w:rsidRDefault="00000000" w:rsidRPr="00000000" w14:paraId="0000050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Recomendamos realizar un módulo para la reserva de libros de la biblioteca.</w:t>
      </w:r>
    </w:p>
    <w:p w:rsidR="00000000" w:rsidDel="00000000" w:rsidP="00000000" w:rsidRDefault="00000000" w:rsidRPr="00000000" w14:paraId="0000050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recomiendo construir una réplica de la base de datos del sistema web, la cual bridara mayor seguridad a los datos existentes en caso de alguna falla.</w:t>
      </w:r>
    </w:p>
    <w:p w:rsidR="00000000" w:rsidDel="00000000" w:rsidP="00000000" w:rsidRDefault="00000000" w:rsidRPr="00000000" w14:paraId="0000050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Migrar la base de datos a un hosting para tener mayor almacenamiento dentro de la misma.</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pStyle w:val="Heading1"/>
        <w:rPr/>
      </w:pPr>
      <w:bookmarkStart w:colFirst="0" w:colLast="0" w:name="_heading=h.4kx3h1s" w:id="143"/>
      <w:bookmarkEnd w:id="143"/>
      <w:r w:rsidDel="00000000" w:rsidR="00000000" w:rsidRPr="00000000">
        <w:rPr>
          <w:rtl w:val="0"/>
        </w:rPr>
        <w:t xml:space="preserve">BIBLIOGRAFÍA</w:t>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Baez, S. (20 de 10 de 2012).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knowdo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Sistemas Web: http://knowdo.org/knowledge/39-sistemas-web</w:t>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Barreto, O. L. (2010).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.blogspot.com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https://85517amdsi.blogspot.com/2010/</w:t>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ConceptoDe. (s.f.).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ConceptoDe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https://concepto.de/diagrama-de-flujo/#:~:text=Estas%20formas%20definidas%20de%20antemano,Horizontal.</w:t>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EcuRed. (2008).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EcuRed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https://www.ecured.cu/Sistema_inform%C3%A1tico</w:t>
      </w:r>
    </w:p>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Eddie Malca, V.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emprendedortecnologico.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http://www.emprendedortecnologico.com/blog/wp-content/uploads/2013/01/Clase-1-Analisis-y-Diseno-de-Sistemas.pdf</w:t>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Espinel Sigcha, F. X. (2012).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Sistema electrónico para la inclusión de no videntes en la actividad laboral de manejo de estantería de biblioteca.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Sangolquí: SANGOLQUÍ / ESPE / 2012.</w:t>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Lizardo, M. E. (15 de 11 de 2011).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.wordpress.com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https://arevalomaria.wordpress.com/2011/11/15/diferencias-entre-metodologias-tradicionales-y-agiles-metodologiasagiles/</w:t>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Pecho Orihuela, R. F. (2014). scribd. En R. F. Pecho Orihuela,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DESARROLLO DE UN SISTEMA DE GESTION DE BIBLIOTECAPARA MEJORAR LA ATENCION EN EL COLEGIO MARISCALCASTILLA.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Peru.</w:t>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Quiroz, J. (2003).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El modelo relacional de base de datos.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Boletín de Política Informática Núm. 6, 2003.</w:t>
      </w:r>
    </w:p>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Raffino, M. E. (17 de 6 de 2020).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Biblioteca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https://concepto.de/biblioteca/.</w:t>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ricondelzorro.wordpress.com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 de 4 de 2016). Obtenido de https://ricondelzorro.wordpress.com/2016/04/11/herramientas-visualesgui-para-diseno-de-bd-en-linux/</w:t>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Sisalima Granda, M. X. (2011). Repositorio Institucional de la Universidad de las Fuerzas Armadas ESPE. En M. X. Sisalima Granda,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Incidencia de la estructura y organización de la biblioteca como elementos de apoyo académico en la formación de cadetes de la ESMIL en los años 2010-2011.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Universidad de las Fuerzas Armadas ESPE. ESMIL. Carrera de Licenciatura en Ciencias Militares.</w:t>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Valdés, D. P. (27 de 10 de 2007).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maestrosdelweb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Obtenido de http://www.maestrosdelweb.com/que-son-las-bases-de-datos/</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ind w:firstLine="0"/>
        <w:rPr/>
      </w:pPr>
      <w:r w:rsidDel="00000000" w:rsidR="00000000" w:rsidRPr="00000000">
        <w:rPr>
          <w:rtl w:val="0"/>
        </w:rPr>
      </w:r>
    </w:p>
    <w:p w:rsidR="00000000" w:rsidDel="00000000" w:rsidP="00000000" w:rsidRDefault="00000000" w:rsidRPr="00000000" w14:paraId="00000521">
      <w:pPr>
        <w:pStyle w:val="Heading1"/>
        <w:rPr/>
      </w:pPr>
      <w:bookmarkStart w:colFirst="0" w:colLast="0" w:name="_heading=h.302dr9l" w:id="144"/>
      <w:bookmarkEnd w:id="144"/>
      <w:r w:rsidDel="00000000" w:rsidR="00000000" w:rsidRPr="00000000">
        <w:rPr>
          <w:rtl w:val="0"/>
        </w:rPr>
        <w:t xml:space="preserve">ANEXOS</w:t>
      </w:r>
    </w:p>
    <w:p w:rsidR="00000000" w:rsidDel="00000000" w:rsidP="00000000" w:rsidRDefault="00000000" w:rsidRPr="00000000" w14:paraId="00000522">
      <w:pPr>
        <w:pStyle w:val="Heading2"/>
        <w:rPr/>
      </w:pPr>
      <w:bookmarkStart w:colFirst="0" w:colLast="0" w:name="_heading=h.1f7o1he" w:id="145"/>
      <w:bookmarkEnd w:id="145"/>
      <w:r w:rsidDel="00000000" w:rsidR="00000000" w:rsidRPr="00000000">
        <w:rPr>
          <w:rtl w:val="0"/>
        </w:rPr>
        <w:t xml:space="preserve">ANEXO: DIGRAMA DE PROCESO DE PRESTAMOS DE LIBROS</w:t>
      </w:r>
    </w:p>
    <w:p w:rsidR="00000000" w:rsidDel="00000000" w:rsidP="00000000" w:rsidRDefault="00000000" w:rsidRPr="00000000" w14:paraId="00000523">
      <w:pPr>
        <w:rPr/>
      </w:pPr>
      <w:r w:rsidDel="00000000" w:rsidR="00000000" w:rsidRPr="00000000">
        <w:rPr/>
        <w:drawing>
          <wp:inline distB="0" distT="0" distL="0" distR="0">
            <wp:extent cx="5076596" cy="7162261"/>
            <wp:effectExtent b="0" l="0" r="0" t="0"/>
            <wp:docPr descr="C:\Users\USUARIO\Desktop\Diagrama de Procesos de Negocio1.jpg" id="85" name="image4.jpg"/>
            <a:graphic>
              <a:graphicData uri="http://schemas.openxmlformats.org/drawingml/2006/picture">
                <pic:pic>
                  <pic:nvPicPr>
                    <pic:cNvPr descr="C:\Users\USUARIO\Desktop\Diagrama de Procesos de Negocio1.jpg" id="0" name="image4.jpg"/>
                    <pic:cNvPicPr preferRelativeResize="0"/>
                  </pic:nvPicPr>
                  <pic:blipFill>
                    <a:blip r:embed="rId28"/>
                    <a:srcRect b="0" l="0" r="0" t="0"/>
                    <a:stretch>
                      <a:fillRect/>
                    </a:stretch>
                  </pic:blipFill>
                  <pic:spPr>
                    <a:xfrm>
                      <a:off x="0" y="0"/>
                      <a:ext cx="5076596" cy="7162261"/>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pStyle w:val="Heading2"/>
        <w:rPr/>
      </w:pPr>
      <w:bookmarkStart w:colFirst="0" w:colLast="0" w:name="_heading=h.3z7bk57" w:id="146"/>
      <w:bookmarkEnd w:id="146"/>
      <w:r w:rsidDel="00000000" w:rsidR="00000000" w:rsidRPr="00000000">
        <w:rPr>
          <w:rtl w:val="0"/>
        </w:rPr>
        <w:t xml:space="preserve">ANEXO: DIAGRAMA DE PROCESO DE DEVOLUCION DE LIBROS</w:t>
      </w:r>
    </w:p>
    <w:p w:rsidR="00000000" w:rsidDel="00000000" w:rsidP="00000000" w:rsidRDefault="00000000" w:rsidRPr="00000000" w14:paraId="00000526">
      <w:pPr>
        <w:rPr/>
      </w:pPr>
      <w:r w:rsidDel="00000000" w:rsidR="00000000" w:rsidRPr="00000000">
        <w:rPr/>
        <w:drawing>
          <wp:inline distB="0" distT="0" distL="0" distR="0">
            <wp:extent cx="5581650" cy="5143500"/>
            <wp:effectExtent b="0" l="0" r="0" t="0"/>
            <wp:docPr descr="C:\Users\USUARIO\Desktop\Diagrama devolucion de libros.jpg" id="86" name="image3.jpg"/>
            <a:graphic>
              <a:graphicData uri="http://schemas.openxmlformats.org/drawingml/2006/picture">
                <pic:pic>
                  <pic:nvPicPr>
                    <pic:cNvPr descr="C:\Users\USUARIO\Desktop\Diagrama devolucion de libros.jpg" id="0" name="image3.jpg"/>
                    <pic:cNvPicPr preferRelativeResize="0"/>
                  </pic:nvPicPr>
                  <pic:blipFill>
                    <a:blip r:embed="rId29"/>
                    <a:srcRect b="0" l="0" r="0" t="0"/>
                    <a:stretch>
                      <a:fillRect/>
                    </a:stretch>
                  </pic:blipFill>
                  <pic:spPr>
                    <a:xfrm>
                      <a:off x="0" y="0"/>
                      <a:ext cx="558165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pStyle w:val="Heading2"/>
        <w:rPr/>
      </w:pPr>
      <w:bookmarkStart w:colFirst="0" w:colLast="0" w:name="_heading=h.2eclud0" w:id="147"/>
      <w:bookmarkEnd w:id="147"/>
      <w:r w:rsidDel="00000000" w:rsidR="00000000" w:rsidRPr="00000000">
        <w:rPr>
          <w:rtl w:val="0"/>
        </w:rPr>
        <w:t xml:space="preserve">ANEXO: DIGRAMA DE BASE DE DATOS</w:t>
      </w:r>
    </w:p>
    <w:p w:rsidR="00000000" w:rsidDel="00000000" w:rsidP="00000000" w:rsidRDefault="00000000" w:rsidRPr="00000000" w14:paraId="00000528">
      <w:pPr>
        <w:rPr/>
      </w:pPr>
      <w:r w:rsidDel="00000000" w:rsidR="00000000" w:rsidRPr="00000000">
        <w:rPr/>
        <w:drawing>
          <wp:inline distB="0" distT="0" distL="0" distR="0">
            <wp:extent cx="5943600" cy="5195570"/>
            <wp:effectExtent b="0" l="0" r="0" t="0"/>
            <wp:docPr descr="C:\Users\USUARIO\Documents\Base de datos.png" id="87" name="image26.png"/>
            <a:graphic>
              <a:graphicData uri="http://schemas.openxmlformats.org/drawingml/2006/picture">
                <pic:pic>
                  <pic:nvPicPr>
                    <pic:cNvPr descr="C:\Users\USUARIO\Documents\Base de datos.png" id="0" name="image26.png"/>
                    <pic:cNvPicPr preferRelativeResize="0"/>
                  </pic:nvPicPr>
                  <pic:blipFill>
                    <a:blip r:embed="rId30"/>
                    <a:srcRect b="0" l="0" r="0" t="0"/>
                    <a:stretch>
                      <a:fillRect/>
                    </a:stretch>
                  </pic:blipFill>
                  <pic:spPr>
                    <a:xfrm>
                      <a:off x="0" y="0"/>
                      <a:ext cx="5943600" cy="519557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pStyle w:val="Heading2"/>
        <w:rPr>
          <w:b w:val="0"/>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pStyle w:val="Heading2"/>
        <w:rPr/>
      </w:pPr>
      <w:bookmarkStart w:colFirst="0" w:colLast="0" w:name="_heading=h.thw4kt" w:id="148"/>
      <w:bookmarkEnd w:id="148"/>
      <w:r w:rsidDel="00000000" w:rsidR="00000000" w:rsidRPr="00000000">
        <w:rPr>
          <w:rtl w:val="0"/>
        </w:rPr>
        <w:t xml:space="preserve">ANEXO: PRUBAS DE FUNCIONALIDAD</w:t>
      </w:r>
    </w:p>
    <w:tbl>
      <w:tblPr>
        <w:tblStyle w:val="Table11"/>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2E">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Inicio de Sesión </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32">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33">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536">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537">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38">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39">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3A">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3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 datos de administrador del sistema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3E">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3F">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Correo electrónico y clave</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42">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4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Ingrese los campos correspondientes en el módulo de inicio de sesión.</w:t>
            </w:r>
          </w:p>
          <w:p w:rsidR="00000000" w:rsidDel="00000000" w:rsidP="00000000" w:rsidRDefault="00000000" w:rsidRPr="00000000" w14:paraId="0000054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los datos son correctos tendrá acceso a todas las funcionalidades del sistema.</w:t>
            </w:r>
          </w:p>
          <w:p w:rsidR="00000000" w:rsidDel="00000000" w:rsidP="00000000" w:rsidRDefault="00000000" w:rsidRPr="00000000" w14:paraId="0000054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los datos son incorrectos se redirección al módulo de inicio de sesión y se   mostrara un mensaje con el error obtenido.</w:t>
            </w: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54">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5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del campo de inicio de sesión</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56">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57">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391"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5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39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5F">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6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61">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564">
      <w:pPr>
        <w:rPr/>
      </w:pPr>
      <w:r w:rsidDel="00000000" w:rsidR="00000000" w:rsidRPr="00000000">
        <w:rPr>
          <w:rtl w:val="0"/>
        </w:rPr>
      </w:r>
    </w:p>
    <w:tbl>
      <w:tblPr>
        <w:tblStyle w:val="Table12"/>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65">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Registro de categorías </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69">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6A">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56D">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56E">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6F">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70">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71">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72">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Solo podrá gestionar las categorías el administrador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75">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76">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Categoría</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79">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7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Iniciar de sesión con la cuenta de administrador.</w:t>
            </w:r>
          </w:p>
          <w:p w:rsidR="00000000" w:rsidDel="00000000" w:rsidP="00000000" w:rsidRDefault="00000000" w:rsidRPr="00000000" w14:paraId="0000057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Ingrese en el campo del formulario la categoría.</w:t>
            </w:r>
          </w:p>
          <w:p w:rsidR="00000000" w:rsidDel="00000000" w:rsidP="00000000" w:rsidRDefault="00000000" w:rsidRPr="00000000" w14:paraId="0000057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Ingresa correctamente el dato se guardarán.</w:t>
            </w: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8B">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8C">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del campo para el correcto ingreso de las categorías</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8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8E">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45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92">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47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96">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97">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98">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59B">
      <w:pPr>
        <w:rPr/>
      </w:pPr>
      <w:r w:rsidDel="00000000" w:rsidR="00000000" w:rsidRPr="00000000">
        <w:rPr>
          <w:rtl w:val="0"/>
        </w:rPr>
      </w:r>
    </w:p>
    <w:tbl>
      <w:tblPr>
        <w:tblStyle w:val="Table13"/>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9C">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Registro de Libros</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A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A1">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5A4">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5A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A6">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A7">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A8">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A9">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Solo podrá gestionar los libros  el administrador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AC">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A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Título, autor, edición, editorial, idioma, ISBN, año publicación, categoría, stock, idioma, código</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B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B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Iniciar de sesión con la cuenta de administrador.</w:t>
            </w:r>
          </w:p>
          <w:p w:rsidR="00000000" w:rsidDel="00000000" w:rsidP="00000000" w:rsidRDefault="00000000" w:rsidRPr="00000000" w14:paraId="000005B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Ingrese en el campo del formulario la categoría.</w:t>
            </w:r>
          </w:p>
          <w:p w:rsidR="00000000" w:rsidDel="00000000" w:rsidP="00000000" w:rsidRDefault="00000000" w:rsidRPr="00000000" w14:paraId="000005B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Ingresa correctamente el dato se guardarán.</w:t>
            </w: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C2">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C3">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 los campos para el correcto ingreso de los libros</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C4">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C5">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45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C9">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47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CD">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CE">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CF">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5D2">
      <w:pPr>
        <w:rPr/>
      </w:pPr>
      <w:r w:rsidDel="00000000" w:rsidR="00000000" w:rsidRPr="00000000">
        <w:rPr>
          <w:rtl w:val="0"/>
        </w:rPr>
      </w:r>
    </w:p>
    <w:tbl>
      <w:tblPr>
        <w:tblStyle w:val="Table14"/>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D3">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Registro de Lectores</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D7">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D8">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5DB">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5DC">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DD">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DE">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DF">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E0">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Solo podrá registrar lectores  el administrador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E3">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5E4">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Nombre, apellidos, cedula de identidad, dirección, teléfono, tipo, lector</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E7">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E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Iniciar de sesión con la cuenta de administrador.</w:t>
            </w:r>
          </w:p>
          <w:p w:rsidR="00000000" w:rsidDel="00000000" w:rsidP="00000000" w:rsidRDefault="00000000" w:rsidRPr="00000000" w14:paraId="000005E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Ingrese los campos correspondientes en el formulario.</w:t>
            </w:r>
          </w:p>
          <w:p w:rsidR="00000000" w:rsidDel="00000000" w:rsidP="00000000" w:rsidRDefault="00000000" w:rsidRPr="00000000" w14:paraId="000005E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Ingresa correctamente los datos se guardarán</w:t>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F9">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FA">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 los campos para el correcto ingreso de nuevos lectores</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F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5FC">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45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00">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47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04">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05">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06">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609">
      <w:pPr>
        <w:rPr/>
      </w:pPr>
      <w:r w:rsidDel="00000000" w:rsidR="00000000" w:rsidRPr="00000000">
        <w:rPr>
          <w:rtl w:val="0"/>
        </w:rPr>
      </w:r>
    </w:p>
    <w:tbl>
      <w:tblPr>
        <w:tblStyle w:val="Table15"/>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0A">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Registro de Lectores</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0E">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0F">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612">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613">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14">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15">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16">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17">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Solo podrá registrar lectores  el administrador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1A">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1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Nombre, apellidos, cedula de identidad, dirección, teléfono, tipo, lector</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1E">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1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Iniciar de sesión con la cuenta de administrador.</w:t>
            </w:r>
          </w:p>
          <w:p w:rsidR="00000000" w:rsidDel="00000000" w:rsidP="00000000" w:rsidRDefault="00000000" w:rsidRPr="00000000" w14:paraId="0000062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Ingrese los campos correspondientes en el formulario.</w:t>
            </w:r>
          </w:p>
          <w:p w:rsidR="00000000" w:rsidDel="00000000" w:rsidP="00000000" w:rsidRDefault="00000000" w:rsidRPr="00000000" w14:paraId="0000062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Ingresa correctamente los datos se guardarán</w:t>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3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31">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 los campos para el correcto ingreso de nuevos lectores</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32">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33">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45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37">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47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3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3C">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3D">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640">
      <w:pPr>
        <w:rPr/>
      </w:pPr>
      <w:r w:rsidDel="00000000" w:rsidR="00000000" w:rsidRPr="00000000">
        <w:rPr>
          <w:rtl w:val="0"/>
        </w:rPr>
      </w:r>
    </w:p>
    <w:tbl>
      <w:tblPr>
        <w:tblStyle w:val="Table16"/>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41">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Préstamo de Libros</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45">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46">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649">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64A">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4B">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4C">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4D">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4E">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Solo podrá realizar prestamos el administrador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51">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52">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Cedula de identidad del lector, fecha del préstamo</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55">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5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Inicie de sesión con la cuenta de administrador.</w:t>
            </w:r>
          </w:p>
          <w:p w:rsidR="00000000" w:rsidDel="00000000" w:rsidP="00000000" w:rsidRDefault="00000000" w:rsidRPr="00000000" w14:paraId="0000065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Selecciones el libro que desea realizar el préstamo.</w:t>
            </w:r>
          </w:p>
          <w:p w:rsidR="00000000" w:rsidDel="00000000" w:rsidP="00000000" w:rsidRDefault="00000000" w:rsidRPr="00000000" w14:paraId="0000065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Ingrese el número de cedula del lector en el formulario.</w:t>
            </w:r>
          </w:p>
          <w:p w:rsidR="00000000" w:rsidDel="00000000" w:rsidP="00000000" w:rsidRDefault="00000000" w:rsidRPr="00000000" w14:paraId="0000065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el lector existe se realizará el préstamo dentro del sistema</w:t>
            </w:r>
          </w:p>
          <w:p w:rsidR="00000000" w:rsidDel="00000000" w:rsidP="00000000" w:rsidRDefault="00000000" w:rsidRPr="00000000" w14:paraId="0000065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el lector no existe se re direccionará al módulo de registro de nuevo lector.</w:t>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69">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6A">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Validación de lector existente y e ingreso del préstamo al sistema</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6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6C">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45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70">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47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74">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75">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76">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679">
      <w:pPr>
        <w:rPr/>
      </w:pPr>
      <w:r w:rsidDel="00000000" w:rsidR="00000000" w:rsidRPr="00000000">
        <w:rPr>
          <w:rtl w:val="0"/>
        </w:rPr>
      </w:r>
    </w:p>
    <w:tbl>
      <w:tblPr>
        <w:tblStyle w:val="Table17"/>
        <w:tblW w:w="10273.0" w:type="dxa"/>
        <w:jc w:val="left"/>
        <w:tblInd w:w="0.0" w:type="dxa"/>
        <w:tblLayout w:type="fixed"/>
        <w:tblLook w:val="0400"/>
      </w:tblPr>
      <w:tblGrid>
        <w:gridCol w:w="1528"/>
        <w:gridCol w:w="2034"/>
        <w:gridCol w:w="997"/>
        <w:gridCol w:w="5714"/>
        <w:tblGridChange w:id="0">
          <w:tblGrid>
            <w:gridCol w:w="1528"/>
            <w:gridCol w:w="2034"/>
            <w:gridCol w:w="997"/>
            <w:gridCol w:w="5714"/>
          </w:tblGrid>
        </w:tblGridChange>
      </w:tblGrid>
      <w:tr>
        <w:trPr>
          <w:trHeight w:val="565" w:hRule="atLeast"/>
        </w:trPr>
        <w:tc>
          <w:tcPr>
            <w:gridSpan w:val="4"/>
            <w:tcBorders>
              <w:top w:color="000000" w:space="0" w:sz="4"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7A">
            <w:pPr>
              <w:spacing w:after="0" w:line="240" w:lineRule="auto"/>
              <w:ind w:firstLine="0"/>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Escenario : Devolución de Libros</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7E">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Lista de Módulos</w:t>
            </w:r>
          </w:p>
        </w:tc>
        <w:tc>
          <w:tcPr>
            <w:gridSpan w:val="3"/>
            <w:tcBorders>
              <w:top w:color="000000" w:space="0" w:sz="4" w:val="single"/>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7F">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Sistema Web Bibliotecario</w:t>
            </w:r>
          </w:p>
        </w:tc>
      </w:tr>
      <w:tr>
        <w:trPr>
          <w:trHeight w:val="451" w:hRule="atLeast"/>
        </w:trPr>
        <w:tc>
          <w:tcPr>
            <w:tcBorders>
              <w:top w:color="000000" w:space="0" w:sz="0" w:val="nil"/>
              <w:left w:color="000000" w:space="0" w:sz="4" w:val="single"/>
              <w:bottom w:color="000000" w:space="0" w:sz="4" w:val="single"/>
              <w:right w:color="000000" w:space="0" w:sz="0" w:val="nil"/>
            </w:tcBorders>
            <w:shd w:fill="4472c4" w:val="clear"/>
            <w:vAlign w:val="center"/>
          </w:tcPr>
          <w:p w:rsidR="00000000" w:rsidDel="00000000" w:rsidP="00000000" w:rsidRDefault="00000000" w:rsidRPr="00000000" w14:paraId="00000682">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Responsable</w:t>
            </w:r>
          </w:p>
        </w:tc>
        <w:tc>
          <w:tcPr>
            <w:tcBorders>
              <w:top w:color="000000" w:space="0" w:sz="4" w:val="single"/>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683">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Kevin Velasque</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84">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Fecha </w:t>
            </w:r>
          </w:p>
        </w:tc>
        <w:tc>
          <w:tcPr>
            <w:tcBorders>
              <w:top w:color="000000" w:space="0" w:sz="0" w:val="nil"/>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85">
            <w:pPr>
              <w:spacing w:after="0" w:line="240" w:lineRule="auto"/>
              <w:ind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22/02/2020</w:t>
            </w:r>
          </w:p>
        </w:tc>
      </w:tr>
      <w:tr>
        <w:trPr>
          <w:trHeight w:val="518"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86">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Precondiciones</w:t>
            </w:r>
          </w:p>
        </w:tc>
        <w:tc>
          <w:tcPr>
            <w:gridSpan w:val="3"/>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87">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Solo podrá realizar la devolución de libros el administrador registrado en el sistema.</w:t>
            </w:r>
          </w:p>
        </w:tc>
      </w:tr>
      <w:tr>
        <w:trPr>
          <w:trHeight w:val="224"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8A">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Datos de entrada</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8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Título libro, Opcional (nombres, apellidos del lector).</w:t>
            </w:r>
          </w:p>
        </w:tc>
      </w:tr>
      <w:tr>
        <w:trPr>
          <w:trHeight w:val="269"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8E">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Descripción de  los pasos </w:t>
            </w:r>
          </w:p>
        </w:tc>
        <w:tc>
          <w:tcPr>
            <w:gridSpan w:val="3"/>
            <w:vMerge w:val="restart"/>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8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Inicie de sesión con la cuenta de administrador.</w:t>
            </w:r>
          </w:p>
          <w:p w:rsidR="00000000" w:rsidDel="00000000" w:rsidP="00000000" w:rsidRDefault="00000000" w:rsidRPr="00000000" w14:paraId="0000069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Realizar una búsqueda en de los préstamos con el título del libro.</w:t>
            </w:r>
          </w:p>
          <w:p w:rsidR="00000000" w:rsidDel="00000000" w:rsidP="00000000" w:rsidRDefault="00000000" w:rsidRPr="00000000" w14:paraId="0000069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Realizar la devolución del libro</w:t>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269"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70" w:hRule="atLeast"/>
        </w:trPr>
        <w:tc>
          <w:tcPr>
            <w:vMerge w:val="restart"/>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A0">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Resultados                                                        esperados</w:t>
            </w:r>
          </w:p>
        </w:tc>
        <w:tc>
          <w:tcPr>
            <w:vMerge w:val="restart"/>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A1">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Devolución del libro correctamente </w:t>
            </w:r>
          </w:p>
        </w:tc>
        <w:tc>
          <w:tcPr>
            <w:vMerge w:val="restart"/>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A2">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Cumplido</w:t>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A3">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45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A7">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Si X</w:t>
            </w:r>
          </w:p>
        </w:tc>
      </w:tr>
      <w:tr>
        <w:trPr>
          <w:trHeight w:val="475" w:hRule="atLeast"/>
        </w:trPr>
        <w:tc>
          <w:tcPr>
            <w:vMerge w:val="continue"/>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b4c6e7" w:val="clear"/>
            <w:vAlign w:val="center"/>
          </w:tcPr>
          <w:p w:rsidR="00000000" w:rsidDel="00000000" w:rsidP="00000000" w:rsidRDefault="00000000" w:rsidRPr="00000000" w14:paraId="000006AB">
            <w:pPr>
              <w:spacing w:after="0" w:line="240" w:lineRule="auto"/>
              <w:ind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  </w:t>
            </w:r>
          </w:p>
        </w:tc>
      </w:tr>
      <w:tr>
        <w:trPr>
          <w:trHeight w:val="532" w:hRule="atLeast"/>
        </w:trPr>
        <w:tc>
          <w:tcPr>
            <w:tcBorders>
              <w:top w:color="000000" w:space="0" w:sz="0" w:val="nil"/>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AC">
            <w:pPr>
              <w:spacing w:after="0" w:line="240" w:lineRule="auto"/>
              <w:ind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Resultado Obtenidos</w:t>
            </w:r>
          </w:p>
        </w:tc>
        <w:tc>
          <w:tcPr>
            <w:gridSpan w:val="3"/>
            <w:tcBorders>
              <w:top w:color="000000" w:space="0" w:sz="4" w:val="single"/>
              <w:left w:color="000000" w:space="0" w:sz="0" w:val="nil"/>
              <w:bottom w:color="000000" w:space="0" w:sz="4" w:val="single"/>
              <w:right w:color="000000" w:space="0" w:sz="4" w:val="single"/>
            </w:tcBorders>
            <w:shd w:fill="d9e2f3" w:val="clear"/>
            <w:vAlign w:val="center"/>
          </w:tcPr>
          <w:p w:rsidR="00000000" w:rsidDel="00000000" w:rsidP="00000000" w:rsidRDefault="00000000" w:rsidRPr="00000000" w14:paraId="000006AD">
            <w:pPr>
              <w:spacing w:after="0" w:line="240" w:lineRule="auto"/>
              <w:ind w:firstLine="0"/>
              <w:jc w:val="both"/>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Errores: Ninguno.</w:t>
            </w:r>
          </w:p>
        </w:tc>
      </w:tr>
    </w:tbl>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pStyle w:val="Heading2"/>
        <w:rPr/>
      </w:pPr>
      <w:bookmarkStart w:colFirst="0" w:colLast="0" w:name="_heading=h.3dhjn8m" w:id="149"/>
      <w:bookmarkEnd w:id="149"/>
      <w:r w:rsidDel="00000000" w:rsidR="00000000" w:rsidRPr="00000000">
        <w:rPr>
          <w:rtl w:val="0"/>
        </w:rPr>
        <w:t xml:space="preserve">ANEXO: ENTREVISTA</w:t>
      </w:r>
    </w:p>
    <w:p w:rsidR="00000000" w:rsidDel="00000000" w:rsidP="00000000" w:rsidRDefault="00000000" w:rsidRPr="00000000" w14:paraId="000006BC">
      <w:pPr>
        <w:rPr>
          <w:b w:val="1"/>
        </w:rPr>
      </w:pPr>
      <w:r w:rsidDel="00000000" w:rsidR="00000000" w:rsidRPr="00000000">
        <w:rPr>
          <w:b w:val="1"/>
          <w:rtl w:val="0"/>
        </w:rPr>
        <w:t xml:space="preserve">Entrevista Encargado de área la Biblioteca del Instituto Superior Tecnológico Vicente León</w:t>
      </w:r>
    </w:p>
    <w:p w:rsidR="00000000" w:rsidDel="00000000" w:rsidP="00000000" w:rsidRDefault="00000000" w:rsidRPr="00000000" w14:paraId="000006B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¿Cuál es trabajo que realiza la biblioteca dentro del Instituto Superior Tecnológico Vicente León?</w:t>
      </w:r>
    </w:p>
    <w:p w:rsidR="00000000" w:rsidDel="00000000" w:rsidP="00000000" w:rsidRDefault="00000000" w:rsidRPr="00000000" w14:paraId="000006BE">
      <w:pPr>
        <w:rPr/>
      </w:pPr>
      <w:r w:rsidDel="00000000" w:rsidR="00000000" w:rsidRPr="00000000">
        <w:rPr>
          <w:rtl w:val="0"/>
        </w:rPr>
        <w:t xml:space="preserve">El trabajo que proporciona la biblioteca dentro del Instituto es proporcionar libros físicos a los estudiantes o docentes del mismo.</w:t>
      </w:r>
    </w:p>
    <w:p w:rsidR="00000000" w:rsidDel="00000000" w:rsidP="00000000" w:rsidRDefault="00000000" w:rsidRPr="00000000" w14:paraId="000006B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¿Quiénes pueden utilizar la biblioteca?</w:t>
      </w:r>
    </w:p>
    <w:p w:rsidR="00000000" w:rsidDel="00000000" w:rsidP="00000000" w:rsidRDefault="00000000" w:rsidRPr="00000000" w14:paraId="000006C0">
      <w:pPr>
        <w:rPr/>
      </w:pPr>
      <w:r w:rsidDel="00000000" w:rsidR="00000000" w:rsidRPr="00000000">
        <w:rPr>
          <w:rtl w:val="0"/>
        </w:rPr>
        <w:t xml:space="preserve">Los que pueden utilizar y solicitar libros de la biblioteca son los estudiantes y docentes del Instituto Tecnológico Superior Vicente León </w:t>
      </w:r>
    </w:p>
    <w:p w:rsidR="00000000" w:rsidDel="00000000" w:rsidP="00000000" w:rsidRDefault="00000000" w:rsidRPr="00000000" w14:paraId="000006C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¿Tienen algún inventario de libros que existe dentro de la biblioteca?</w:t>
      </w:r>
    </w:p>
    <w:p w:rsidR="00000000" w:rsidDel="00000000" w:rsidP="00000000" w:rsidRDefault="00000000" w:rsidRPr="00000000" w14:paraId="000006C2">
      <w:pPr>
        <w:ind w:firstLine="0"/>
        <w:rPr/>
      </w:pPr>
      <w:r w:rsidDel="00000000" w:rsidR="00000000" w:rsidRPr="00000000">
        <w:rPr>
          <w:rtl w:val="0"/>
        </w:rPr>
        <w:t xml:space="preserve">Contamos con un registro de todos los libros que existentes en la biblioteca con los das específicos de cada libro dentro de un archivo de Excel</w:t>
      </w:r>
    </w:p>
    <w:p w:rsidR="00000000" w:rsidDel="00000000" w:rsidP="00000000" w:rsidRDefault="00000000" w:rsidRPr="00000000" w14:paraId="000006C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¿Cómo llevan los procesos de préstamo de un libro?</w:t>
      </w:r>
      <w:r w:rsidDel="00000000" w:rsidR="00000000" w:rsidRPr="00000000">
        <w:rPr>
          <w:rtl w:val="0"/>
        </w:rPr>
      </w:r>
    </w:p>
    <w:p w:rsidR="00000000" w:rsidDel="00000000" w:rsidP="00000000" w:rsidRDefault="00000000" w:rsidRPr="00000000" w14:paraId="000006C4">
      <w:pPr>
        <w:rPr/>
      </w:pPr>
      <w:r w:rsidDel="00000000" w:rsidR="00000000" w:rsidRPr="00000000">
        <w:rPr>
          <w:rtl w:val="0"/>
        </w:rPr>
        <w:t xml:space="preserve">El proceso de préstamo de los libros se lleva a se inicia con recepción del carnet estudiantil o cedula de identidad, después se procede a la búsqueda del libro solicitado y el registro del libro y el estudiante o profesor que se lo solicito. Todos esto registros se los lleva en una carpeta específica. </w:t>
      </w:r>
    </w:p>
    <w:p w:rsidR="00000000" w:rsidDel="00000000" w:rsidP="00000000" w:rsidRDefault="00000000" w:rsidRPr="00000000" w14:paraId="000006C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 biblioteca realiza prestamos donde puedan sacar los libros fuera de la institución?</w:t>
      </w:r>
    </w:p>
    <w:p w:rsidR="00000000" w:rsidDel="00000000" w:rsidP="00000000" w:rsidRDefault="00000000" w:rsidRPr="00000000" w14:paraId="000006C6">
      <w:pPr>
        <w:ind w:firstLine="0"/>
        <w:rPr/>
      </w:pPr>
      <w:r w:rsidDel="00000000" w:rsidR="00000000" w:rsidRPr="00000000">
        <w:rPr>
          <w:rtl w:val="0"/>
        </w:rPr>
        <w:t xml:space="preserve">No está permitido que puedan sacar los libros debido a que los estudiantes no realizan la entrega del libro y ocasión la pérdida del mismo para la biblioteca.</w:t>
      </w:r>
    </w:p>
    <w:p w:rsidR="00000000" w:rsidDel="00000000" w:rsidP="00000000" w:rsidRDefault="00000000" w:rsidRPr="00000000" w14:paraId="000006C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¿Llevan un registro de los lectores que realizan un prestamos?</w:t>
      </w:r>
    </w:p>
    <w:p w:rsidR="00000000" w:rsidDel="00000000" w:rsidP="00000000" w:rsidRDefault="00000000" w:rsidRPr="00000000" w14:paraId="000006C8">
      <w:pPr>
        <w:rPr/>
      </w:pPr>
      <w:r w:rsidDel="00000000" w:rsidR="00000000" w:rsidRPr="00000000">
        <w:rPr>
          <w:rtl w:val="0"/>
        </w:rPr>
        <w:t xml:space="preserve">Los registros que se llevan son únicamente una hoja de préstamos donde registramos el libor prestado y a quien fue prestado.</w:t>
      </w:r>
    </w:p>
    <w:p w:rsidR="00000000" w:rsidDel="00000000" w:rsidP="00000000" w:rsidRDefault="00000000" w:rsidRPr="00000000" w14:paraId="000006C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¿Los lectores conoce la disponibilidad del cada libro?</w:t>
      </w:r>
    </w:p>
    <w:p w:rsidR="00000000" w:rsidDel="00000000" w:rsidP="00000000" w:rsidRDefault="00000000" w:rsidRPr="00000000" w14:paraId="000006CA">
      <w:pPr>
        <w:ind w:firstLine="0"/>
        <w:rPr/>
      </w:pPr>
      <w:r w:rsidDel="00000000" w:rsidR="00000000" w:rsidRPr="00000000">
        <w:rPr>
          <w:rtl w:val="0"/>
        </w:rPr>
        <w:t xml:space="preserve">los únicos que conoces los libros son los encargados ya que ellos tienen el acceso al registro de libros y las hojas de préstamos para verificar que todavía no fue prestado el libro solicitado por el lector</w:t>
      </w:r>
    </w:p>
    <w:p w:rsidR="00000000" w:rsidDel="00000000" w:rsidP="00000000" w:rsidRDefault="00000000" w:rsidRPr="00000000" w14:paraId="000006CB">
      <w:pPr>
        <w:ind w:firstLine="0"/>
        <w:rPr/>
      </w:pPr>
      <w:r w:rsidDel="00000000" w:rsidR="00000000" w:rsidRPr="00000000">
        <w:rPr>
          <w:rtl w:val="0"/>
        </w:rPr>
      </w:r>
    </w:p>
    <w:sectPr>
      <w:type w:val="nextPage"/>
      <w:pgSz w:h="15840" w:w="12240" w:orient="portrait"/>
      <w:pgMar w:bottom="1440" w:top="1440" w:left="1440" w:right="144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28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CD">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3">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4">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5">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6">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7">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8">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9">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65" w:hanging="360"/>
      </w:pPr>
      <w:rPr>
        <w:rFonts w:ascii="Noto Sans Symbols" w:cs="Noto Sans Symbols" w:eastAsia="Noto Sans Symbols" w:hAnsi="Noto Sans Symbols"/>
      </w:rPr>
    </w:lvl>
    <w:lvl w:ilvl="1">
      <w:start w:val="1"/>
      <w:numFmt w:val="bullet"/>
      <w:lvlText w:val="o"/>
      <w:lvlJc w:val="left"/>
      <w:pPr>
        <w:ind w:left="1785" w:hanging="360"/>
      </w:pPr>
      <w:rPr>
        <w:rFonts w:ascii="Courier New" w:cs="Courier New" w:eastAsia="Courier New" w:hAnsi="Courier New"/>
      </w:rPr>
    </w:lvl>
    <w:lvl w:ilvl="2">
      <w:start w:val="1"/>
      <w:numFmt w:val="bullet"/>
      <w:lvlText w:val="▪"/>
      <w:lvlJc w:val="left"/>
      <w:pPr>
        <w:ind w:left="2505" w:hanging="360"/>
      </w:pPr>
      <w:rPr>
        <w:rFonts w:ascii="Noto Sans Symbols" w:cs="Noto Sans Symbols" w:eastAsia="Noto Sans Symbols" w:hAnsi="Noto Sans Symbols"/>
      </w:rPr>
    </w:lvl>
    <w:lvl w:ilvl="3">
      <w:start w:val="1"/>
      <w:numFmt w:val="bullet"/>
      <w:lvlText w:val="●"/>
      <w:lvlJc w:val="left"/>
      <w:pPr>
        <w:ind w:left="3225" w:hanging="360"/>
      </w:pPr>
      <w:rPr>
        <w:rFonts w:ascii="Noto Sans Symbols" w:cs="Noto Sans Symbols" w:eastAsia="Noto Sans Symbols" w:hAnsi="Noto Sans Symbols"/>
      </w:rPr>
    </w:lvl>
    <w:lvl w:ilvl="4">
      <w:start w:val="1"/>
      <w:numFmt w:val="bullet"/>
      <w:lvlText w:val="o"/>
      <w:lvlJc w:val="left"/>
      <w:pPr>
        <w:ind w:left="3945" w:hanging="360"/>
      </w:pPr>
      <w:rPr>
        <w:rFonts w:ascii="Courier New" w:cs="Courier New" w:eastAsia="Courier New" w:hAnsi="Courier New"/>
      </w:rPr>
    </w:lvl>
    <w:lvl w:ilvl="5">
      <w:start w:val="1"/>
      <w:numFmt w:val="bullet"/>
      <w:lvlText w:val="▪"/>
      <w:lvlJc w:val="left"/>
      <w:pPr>
        <w:ind w:left="4665" w:hanging="360"/>
      </w:pPr>
      <w:rPr>
        <w:rFonts w:ascii="Noto Sans Symbols" w:cs="Noto Sans Symbols" w:eastAsia="Noto Sans Symbols" w:hAnsi="Noto Sans Symbols"/>
      </w:rPr>
    </w:lvl>
    <w:lvl w:ilvl="6">
      <w:start w:val="1"/>
      <w:numFmt w:val="bullet"/>
      <w:lvlText w:val="●"/>
      <w:lvlJc w:val="left"/>
      <w:pPr>
        <w:ind w:left="5385" w:hanging="360"/>
      </w:pPr>
      <w:rPr>
        <w:rFonts w:ascii="Noto Sans Symbols" w:cs="Noto Sans Symbols" w:eastAsia="Noto Sans Symbols" w:hAnsi="Noto Sans Symbols"/>
      </w:rPr>
    </w:lvl>
    <w:lvl w:ilvl="7">
      <w:start w:val="1"/>
      <w:numFmt w:val="bullet"/>
      <w:lvlText w:val="o"/>
      <w:lvlJc w:val="left"/>
      <w:pPr>
        <w:ind w:left="6105" w:hanging="360"/>
      </w:pPr>
      <w:rPr>
        <w:rFonts w:ascii="Courier New" w:cs="Courier New" w:eastAsia="Courier New" w:hAnsi="Courier New"/>
      </w:rPr>
    </w:lvl>
    <w:lvl w:ilvl="8">
      <w:start w:val="1"/>
      <w:numFmt w:val="bullet"/>
      <w:lvlText w:val="▪"/>
      <w:lvlJc w:val="left"/>
      <w:pPr>
        <w:ind w:left="6825"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6">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7">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8">
    <w:lvl w:ilvl="0">
      <w:start w:val="1"/>
      <w:numFmt w:val="bullet"/>
      <w:lvlText w:val="●"/>
      <w:lvlJc w:val="left"/>
      <w:pPr>
        <w:ind w:left="1434" w:hanging="360"/>
      </w:pPr>
      <w:rPr>
        <w:rFonts w:ascii="Noto Sans Symbols" w:cs="Noto Sans Symbols" w:eastAsia="Noto Sans Symbols" w:hAnsi="Noto Sans Symbols"/>
      </w:rPr>
    </w:lvl>
    <w:lvl w:ilvl="1">
      <w:start w:val="1"/>
      <w:numFmt w:val="bullet"/>
      <w:lvlText w:val="o"/>
      <w:lvlJc w:val="left"/>
      <w:pPr>
        <w:ind w:left="2154" w:hanging="360"/>
      </w:pPr>
      <w:rPr>
        <w:rFonts w:ascii="Courier New" w:cs="Courier New" w:eastAsia="Courier New" w:hAnsi="Courier New"/>
      </w:rPr>
    </w:lvl>
    <w:lvl w:ilvl="2">
      <w:start w:val="1"/>
      <w:numFmt w:val="bullet"/>
      <w:lvlText w:val="▪"/>
      <w:lvlJc w:val="left"/>
      <w:pPr>
        <w:ind w:left="2874" w:hanging="360"/>
      </w:pPr>
      <w:rPr>
        <w:rFonts w:ascii="Noto Sans Symbols" w:cs="Noto Sans Symbols" w:eastAsia="Noto Sans Symbols" w:hAnsi="Noto Sans Symbols"/>
      </w:rPr>
    </w:lvl>
    <w:lvl w:ilvl="3">
      <w:start w:val="1"/>
      <w:numFmt w:val="bullet"/>
      <w:lvlText w:val="●"/>
      <w:lvlJc w:val="left"/>
      <w:pPr>
        <w:ind w:left="3594" w:hanging="360"/>
      </w:pPr>
      <w:rPr>
        <w:rFonts w:ascii="Noto Sans Symbols" w:cs="Noto Sans Symbols" w:eastAsia="Noto Sans Symbols" w:hAnsi="Noto Sans Symbols"/>
      </w:rPr>
    </w:lvl>
    <w:lvl w:ilvl="4">
      <w:start w:val="1"/>
      <w:numFmt w:val="bullet"/>
      <w:lvlText w:val="o"/>
      <w:lvlJc w:val="left"/>
      <w:pPr>
        <w:ind w:left="4314" w:hanging="360"/>
      </w:pPr>
      <w:rPr>
        <w:rFonts w:ascii="Courier New" w:cs="Courier New" w:eastAsia="Courier New" w:hAnsi="Courier New"/>
      </w:rPr>
    </w:lvl>
    <w:lvl w:ilvl="5">
      <w:start w:val="1"/>
      <w:numFmt w:val="bullet"/>
      <w:lvlText w:val="▪"/>
      <w:lvlJc w:val="left"/>
      <w:pPr>
        <w:ind w:left="5034" w:hanging="360"/>
      </w:pPr>
      <w:rPr>
        <w:rFonts w:ascii="Noto Sans Symbols" w:cs="Noto Sans Symbols" w:eastAsia="Noto Sans Symbols" w:hAnsi="Noto Sans Symbols"/>
      </w:rPr>
    </w:lvl>
    <w:lvl w:ilvl="6">
      <w:start w:val="1"/>
      <w:numFmt w:val="bullet"/>
      <w:lvlText w:val="●"/>
      <w:lvlJc w:val="left"/>
      <w:pPr>
        <w:ind w:left="5754" w:hanging="360"/>
      </w:pPr>
      <w:rPr>
        <w:rFonts w:ascii="Noto Sans Symbols" w:cs="Noto Sans Symbols" w:eastAsia="Noto Sans Symbols" w:hAnsi="Noto Sans Symbols"/>
      </w:rPr>
    </w:lvl>
    <w:lvl w:ilvl="7">
      <w:start w:val="1"/>
      <w:numFmt w:val="bullet"/>
      <w:lvlText w:val="o"/>
      <w:lvlJc w:val="left"/>
      <w:pPr>
        <w:ind w:left="6474" w:hanging="360"/>
      </w:pPr>
      <w:rPr>
        <w:rFonts w:ascii="Courier New" w:cs="Courier New" w:eastAsia="Courier New" w:hAnsi="Courier New"/>
      </w:rPr>
    </w:lvl>
    <w:lvl w:ilvl="8">
      <w:start w:val="1"/>
      <w:numFmt w:val="bullet"/>
      <w:lvlText w:val="▪"/>
      <w:lvlJc w:val="left"/>
      <w:pPr>
        <w:ind w:left="7194" w:hanging="360"/>
      </w:pPr>
      <w:rPr>
        <w:rFonts w:ascii="Noto Sans Symbols" w:cs="Noto Sans Symbols" w:eastAsia="Noto Sans Symbols" w:hAnsi="Noto Sans Symbols"/>
      </w:rPr>
    </w:lvl>
  </w:abstractNum>
  <w:abstractNum w:abstractNumId="19">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0">
    <w:lvl w:ilvl="0">
      <w:start w:val="2"/>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1">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24">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25">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26">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7">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8">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9">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30">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31">
    <w:lvl w:ilvl="0">
      <w:start w:val="1"/>
      <w:numFmt w:val="decimal"/>
      <w:lvlText w:val="%1."/>
      <w:lvlJc w:val="left"/>
      <w:pPr>
        <w:ind w:left="644" w:hanging="359.99999999999994"/>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33">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34">
    <w:lvl w:ilvl="0">
      <w:start w:val="1"/>
      <w:numFmt w:val="decimal"/>
      <w:lvlText w:val="%1."/>
      <w:lvlJc w:val="left"/>
      <w:pPr>
        <w:ind w:left="1004" w:hanging="360"/>
      </w:pPr>
      <w:rPr>
        <w:b w:val="1"/>
      </w:rPr>
    </w:lvl>
    <w:lvl w:ilvl="1">
      <w:start w:val="1"/>
      <w:numFmt w:val="lowerLetter"/>
      <w:lvlText w:val="%2."/>
      <w:lvlJc w:val="left"/>
      <w:pPr>
        <w:ind w:left="1724" w:hanging="360"/>
      </w:pPr>
      <w:rPr/>
    </w:lvl>
    <w:lvl w:ilvl="2">
      <w:start w:val="1"/>
      <w:numFmt w:val="lowerRoman"/>
      <w:lvlText w:val="%3."/>
      <w:lvlJc w:val="right"/>
      <w:pPr>
        <w:ind w:left="2444" w:hanging="180"/>
      </w:pPr>
      <w:rPr/>
    </w:lvl>
    <w:lvl w:ilvl="3">
      <w:start w:val="1"/>
      <w:numFmt w:val="decimal"/>
      <w:lvlText w:val="%4."/>
      <w:lvlJc w:val="left"/>
      <w:pPr>
        <w:ind w:left="3164" w:hanging="360"/>
      </w:pPr>
      <w:rPr/>
    </w:lvl>
    <w:lvl w:ilvl="4">
      <w:start w:val="1"/>
      <w:numFmt w:val="lowerLetter"/>
      <w:lvlText w:val="%5."/>
      <w:lvlJc w:val="left"/>
      <w:pPr>
        <w:ind w:left="3884" w:hanging="360"/>
      </w:pPr>
      <w:rPr/>
    </w:lvl>
    <w:lvl w:ilvl="5">
      <w:start w:val="1"/>
      <w:numFmt w:val="lowerRoman"/>
      <w:lvlText w:val="%6."/>
      <w:lvlJc w:val="right"/>
      <w:pPr>
        <w:ind w:left="4604" w:hanging="180"/>
      </w:pPr>
      <w:rPr/>
    </w:lvl>
    <w:lvl w:ilvl="6">
      <w:start w:val="1"/>
      <w:numFmt w:val="decimal"/>
      <w:lvlText w:val="%7."/>
      <w:lvlJc w:val="left"/>
      <w:pPr>
        <w:ind w:left="5324" w:hanging="360"/>
      </w:pPr>
      <w:rPr/>
    </w:lvl>
    <w:lvl w:ilvl="7">
      <w:start w:val="1"/>
      <w:numFmt w:val="lowerLetter"/>
      <w:lvlText w:val="%8."/>
      <w:lvlJc w:val="left"/>
      <w:pPr>
        <w:ind w:left="6044" w:hanging="360"/>
      </w:pPr>
      <w:rPr/>
    </w:lvl>
    <w:lvl w:ilvl="8">
      <w:start w:val="1"/>
      <w:numFmt w:val="lowerRoman"/>
      <w:lvlText w:val="%9."/>
      <w:lvlJc w:val="right"/>
      <w:pPr>
        <w:ind w:left="6764" w:hanging="180"/>
      </w:pPr>
      <w:rPr/>
    </w:lvl>
  </w:abstractNum>
  <w:abstractNum w:abstractNumId="35">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36">
    <w:lvl w:ilvl="0">
      <w:start w:val="1"/>
      <w:numFmt w:val="decimal"/>
      <w:lvlText w:val="%1."/>
      <w:lvlJc w:val="left"/>
      <w:pPr>
        <w:ind w:left="1288" w:hanging="359.9999999999999"/>
      </w:pPr>
      <w:rPr>
        <w:b w:val="1"/>
      </w:rPr>
    </w:lvl>
    <w:lvl w:ilvl="1">
      <w:start w:val="1"/>
      <w:numFmt w:val="lowerLetter"/>
      <w:lvlText w:val="%2."/>
      <w:lvlJc w:val="left"/>
      <w:pPr>
        <w:ind w:left="1724" w:hanging="360"/>
      </w:pPr>
      <w:rPr/>
    </w:lvl>
    <w:lvl w:ilvl="2">
      <w:start w:val="1"/>
      <w:numFmt w:val="lowerRoman"/>
      <w:lvlText w:val="%3."/>
      <w:lvlJc w:val="right"/>
      <w:pPr>
        <w:ind w:left="2444" w:hanging="180"/>
      </w:pPr>
      <w:rPr/>
    </w:lvl>
    <w:lvl w:ilvl="3">
      <w:start w:val="1"/>
      <w:numFmt w:val="decimal"/>
      <w:lvlText w:val="%4."/>
      <w:lvlJc w:val="left"/>
      <w:pPr>
        <w:ind w:left="3164" w:hanging="360"/>
      </w:pPr>
      <w:rPr/>
    </w:lvl>
    <w:lvl w:ilvl="4">
      <w:start w:val="1"/>
      <w:numFmt w:val="lowerLetter"/>
      <w:lvlText w:val="%5."/>
      <w:lvlJc w:val="left"/>
      <w:pPr>
        <w:ind w:left="3884" w:hanging="360"/>
      </w:pPr>
      <w:rPr/>
    </w:lvl>
    <w:lvl w:ilvl="5">
      <w:start w:val="1"/>
      <w:numFmt w:val="lowerRoman"/>
      <w:lvlText w:val="%6."/>
      <w:lvlJc w:val="right"/>
      <w:pPr>
        <w:ind w:left="4604" w:hanging="180"/>
      </w:pPr>
      <w:rPr/>
    </w:lvl>
    <w:lvl w:ilvl="6">
      <w:start w:val="1"/>
      <w:numFmt w:val="decimal"/>
      <w:lvlText w:val="%7."/>
      <w:lvlJc w:val="left"/>
      <w:pPr>
        <w:ind w:left="5324" w:hanging="360"/>
      </w:pPr>
      <w:rPr/>
    </w:lvl>
    <w:lvl w:ilvl="7">
      <w:start w:val="1"/>
      <w:numFmt w:val="lowerLetter"/>
      <w:lvlText w:val="%8."/>
      <w:lvlJc w:val="left"/>
      <w:pPr>
        <w:ind w:left="6044" w:hanging="360"/>
      </w:pPr>
      <w:rPr/>
    </w:lvl>
    <w:lvl w:ilvl="8">
      <w:start w:val="1"/>
      <w:numFmt w:val="lowerRoman"/>
      <w:lvlText w:val="%9."/>
      <w:lvlJc w:val="right"/>
      <w:pPr>
        <w:ind w:left="6764" w:hanging="180"/>
      </w:pPr>
      <w:rPr/>
    </w:lvl>
  </w:abstractNum>
  <w:abstractNum w:abstractNumId="37">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38">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9">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40">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1">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2">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3">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4">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5">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6">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7">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spacing w:after="160" w:line="480" w:lineRule="auto"/>
        <w:ind w:firstLine="284"/>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jc w:val="center"/>
    </w:pPr>
    <w:rPr>
      <w:b w:val="1"/>
    </w:rPr>
  </w:style>
  <w:style w:type="paragraph" w:styleId="Heading2">
    <w:name w:val="heading 2"/>
    <w:basedOn w:val="Normal"/>
    <w:next w:val="Normal"/>
    <w:pPr>
      <w:keepNext w:val="1"/>
      <w:keepLines w:val="1"/>
      <w:spacing w:after="0" w:before="40" w:lineRule="auto"/>
      <w:ind w:left="576" w:hanging="576"/>
    </w:pPr>
    <w:rPr>
      <w:b w:val="1"/>
    </w:rPr>
  </w:style>
  <w:style w:type="paragraph" w:styleId="Heading3">
    <w:name w:val="heading 3"/>
    <w:basedOn w:val="Normal"/>
    <w:next w:val="Normal"/>
    <w:pPr>
      <w:keepNext w:val="1"/>
      <w:keepLines w:val="1"/>
      <w:spacing w:after="0" w:before="40" w:lineRule="auto"/>
      <w:ind w:left="720" w:hanging="720"/>
    </w:pPr>
    <w:rPr>
      <w:b w:val="1"/>
    </w:rPr>
  </w:style>
  <w:style w:type="paragraph" w:styleId="Heading4">
    <w:name w:val="heading 4"/>
    <w:basedOn w:val="Normal"/>
    <w:next w:val="Normal"/>
    <w:pPr>
      <w:keepNext w:val="1"/>
      <w:keepLines w:val="1"/>
      <w:spacing w:after="0" w:before="40" w:lineRule="auto"/>
      <w:ind w:left="864" w:hanging="864"/>
    </w:pPr>
    <w:rPr>
      <w:b w:val="1"/>
      <w:i w:val="1"/>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aliases w:val="Normal APA"/>
    <w:qFormat w:val="1"/>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val="1"/>
    <w:rsid w:val="00561688"/>
    <w:pPr>
      <w:keepNext w:val="1"/>
      <w:keepLines w:val="1"/>
      <w:numPr>
        <w:numId w:val="1"/>
      </w:numPr>
      <w:spacing w:after="0" w:before="240"/>
      <w:jc w:val="center"/>
      <w:outlineLvl w:val="0"/>
    </w:pPr>
    <w:rPr>
      <w:rFonts w:cstheme="majorBidi" w:eastAsiaTheme="majorEastAsia"/>
      <w:b w:val="1"/>
      <w:szCs w:val="32"/>
    </w:rPr>
  </w:style>
  <w:style w:type="paragraph" w:styleId="Ttulo2">
    <w:name w:val="heading 2"/>
    <w:aliases w:val="Título 2 NIvel 2"/>
    <w:basedOn w:val="Normal"/>
    <w:next w:val="Normal"/>
    <w:link w:val="Ttulo2Car"/>
    <w:uiPriority w:val="9"/>
    <w:unhideWhenUsed w:val="1"/>
    <w:qFormat w:val="1"/>
    <w:rsid w:val="00561688"/>
    <w:pPr>
      <w:keepNext w:val="1"/>
      <w:keepLines w:val="1"/>
      <w:numPr>
        <w:ilvl w:val="1"/>
        <w:numId w:val="1"/>
      </w:numPr>
      <w:spacing w:after="0" w:before="40"/>
      <w:outlineLvl w:val="1"/>
    </w:pPr>
    <w:rPr>
      <w:rFonts w:cstheme="majorBidi" w:eastAsiaTheme="majorEastAsia"/>
      <w:b w:val="1"/>
      <w:szCs w:val="26"/>
    </w:rPr>
  </w:style>
  <w:style w:type="paragraph" w:styleId="Ttulo3">
    <w:name w:val="heading 3"/>
    <w:aliases w:val="Título 3 Nivel 3"/>
    <w:basedOn w:val="Normal"/>
    <w:next w:val="Normal"/>
    <w:link w:val="Ttulo3Car"/>
    <w:autoRedefine w:val="1"/>
    <w:uiPriority w:val="9"/>
    <w:unhideWhenUsed w:val="1"/>
    <w:qFormat w:val="1"/>
    <w:rsid w:val="008119AA"/>
    <w:pPr>
      <w:keepNext w:val="1"/>
      <w:keepLines w:val="1"/>
      <w:numPr>
        <w:ilvl w:val="2"/>
        <w:numId w:val="1"/>
      </w:numPr>
      <w:spacing w:after="0" w:before="40"/>
      <w:outlineLvl w:val="2"/>
    </w:pPr>
    <w:rPr>
      <w:rFonts w:cstheme="majorBidi" w:eastAsiaTheme="majorEastAsia"/>
      <w:b w:val="1"/>
      <w:szCs w:val="24"/>
    </w:rPr>
  </w:style>
  <w:style w:type="paragraph" w:styleId="Ttulo4">
    <w:name w:val="heading 4"/>
    <w:basedOn w:val="Normal"/>
    <w:next w:val="Normal"/>
    <w:link w:val="Ttulo4Car"/>
    <w:autoRedefine w:val="1"/>
    <w:uiPriority w:val="9"/>
    <w:unhideWhenUsed w:val="1"/>
    <w:qFormat w:val="1"/>
    <w:rsid w:val="00512B76"/>
    <w:pPr>
      <w:keepNext w:val="1"/>
      <w:keepLines w:val="1"/>
      <w:numPr>
        <w:ilvl w:val="3"/>
        <w:numId w:val="1"/>
      </w:numPr>
      <w:spacing w:after="0" w:before="40"/>
      <w:outlineLvl w:val="3"/>
    </w:pPr>
    <w:rPr>
      <w:rFonts w:cstheme="majorBidi" w:eastAsiaTheme="majorEastAsia"/>
      <w:b w:val="1"/>
      <w:i w:val="1"/>
      <w:iCs w:val="1"/>
    </w:rPr>
  </w:style>
  <w:style w:type="paragraph" w:styleId="Ttulo5">
    <w:name w:val="heading 5"/>
    <w:basedOn w:val="Normal"/>
    <w:next w:val="Normal"/>
    <w:link w:val="Ttulo5Car"/>
    <w:uiPriority w:val="9"/>
    <w:semiHidden w:val="1"/>
    <w:unhideWhenUsed w:val="1"/>
    <w:qFormat w:val="1"/>
    <w:rsid w:val="00994906"/>
    <w:pPr>
      <w:keepNext w:val="1"/>
      <w:keepLines w:val="1"/>
      <w:numPr>
        <w:ilvl w:val="4"/>
        <w:numId w:val="1"/>
      </w:numPr>
      <w:spacing w:after="0" w:before="40"/>
      <w:outlineLvl w:val="4"/>
    </w:pPr>
    <w:rPr>
      <w:rFonts w:asciiTheme="majorHAnsi" w:cstheme="majorBidi" w:eastAsiaTheme="majorEastAsia" w:hAnsiTheme="majorHAnsi"/>
      <w:color w:val="2e74b5" w:themeColor="accent1" w:themeShade="0000BF"/>
    </w:rPr>
  </w:style>
  <w:style w:type="paragraph" w:styleId="Ttulo6">
    <w:name w:val="heading 6"/>
    <w:basedOn w:val="Normal"/>
    <w:next w:val="Normal"/>
    <w:link w:val="Ttulo6Car"/>
    <w:uiPriority w:val="9"/>
    <w:semiHidden w:val="1"/>
    <w:unhideWhenUsed w:val="1"/>
    <w:qFormat w:val="1"/>
    <w:rsid w:val="00994906"/>
    <w:pPr>
      <w:keepNext w:val="1"/>
      <w:keepLines w:val="1"/>
      <w:numPr>
        <w:ilvl w:val="5"/>
        <w:numId w:val="1"/>
      </w:numPr>
      <w:spacing w:after="0" w:before="40"/>
      <w:outlineLvl w:val="5"/>
    </w:pPr>
    <w:rPr>
      <w:rFonts w:asciiTheme="majorHAnsi" w:cstheme="majorBidi" w:eastAsiaTheme="majorEastAsia" w:hAnsiTheme="majorHAnsi"/>
      <w:color w:val="1f4d78" w:themeColor="accent1" w:themeShade="00007F"/>
    </w:rPr>
  </w:style>
  <w:style w:type="paragraph" w:styleId="Ttulo7">
    <w:name w:val="heading 7"/>
    <w:basedOn w:val="Normal"/>
    <w:next w:val="Normal"/>
    <w:link w:val="Ttulo7Car"/>
    <w:uiPriority w:val="9"/>
    <w:semiHidden w:val="1"/>
    <w:unhideWhenUsed w:val="1"/>
    <w:qFormat w:val="1"/>
    <w:rsid w:val="00994906"/>
    <w:pPr>
      <w:keepNext w:val="1"/>
      <w:keepLines w:val="1"/>
      <w:numPr>
        <w:ilvl w:val="6"/>
        <w:numId w:val="1"/>
      </w:numPr>
      <w:spacing w:after="0" w:before="40"/>
      <w:outlineLvl w:val="6"/>
    </w:pPr>
    <w:rPr>
      <w:rFonts w:asciiTheme="majorHAnsi" w:cstheme="majorBidi" w:eastAsiaTheme="majorEastAsia" w:hAnsiTheme="majorHAnsi"/>
      <w:i w:val="1"/>
      <w:iCs w:val="1"/>
      <w:color w:val="1f4d78" w:themeColor="accent1" w:themeShade="00007F"/>
    </w:rPr>
  </w:style>
  <w:style w:type="paragraph" w:styleId="Ttulo8">
    <w:name w:val="heading 8"/>
    <w:basedOn w:val="Normal"/>
    <w:next w:val="Normal"/>
    <w:link w:val="Ttulo8Car"/>
    <w:uiPriority w:val="9"/>
    <w:semiHidden w:val="1"/>
    <w:unhideWhenUsed w:val="1"/>
    <w:qFormat w:val="1"/>
    <w:rsid w:val="00994906"/>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ar"/>
    <w:uiPriority w:val="9"/>
    <w:semiHidden w:val="1"/>
    <w:unhideWhenUsed w:val="1"/>
    <w:qFormat w:val="1"/>
    <w:rsid w:val="00994906"/>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aliases w:val="Título 1 Nivel 1 Car"/>
    <w:basedOn w:val="Fuentedeprrafopredeter"/>
    <w:link w:val="Ttulo1"/>
    <w:uiPriority w:val="9"/>
    <w:rsid w:val="00561688"/>
    <w:rPr>
      <w:rFonts w:ascii="Times New Roman" w:hAnsi="Times New Roman" w:cstheme="majorBidi" w:eastAsiaTheme="majorEastAsia"/>
      <w:b w:val="1"/>
      <w:sz w:val="24"/>
      <w:szCs w:val="32"/>
    </w:rPr>
  </w:style>
  <w:style w:type="character" w:styleId="Ttulo2Car" w:customStyle="1">
    <w:name w:val="Título 2 Car"/>
    <w:aliases w:val="Título 2 NIvel 2 Car"/>
    <w:basedOn w:val="Fuentedeprrafopredeter"/>
    <w:link w:val="Ttulo2"/>
    <w:uiPriority w:val="9"/>
    <w:rsid w:val="00561688"/>
    <w:rPr>
      <w:rFonts w:ascii="Times New Roman" w:hAnsi="Times New Roman" w:cstheme="majorBidi" w:eastAsiaTheme="majorEastAsia"/>
      <w:b w:val="1"/>
      <w:sz w:val="24"/>
      <w:szCs w:val="26"/>
    </w:rPr>
  </w:style>
  <w:style w:type="character" w:styleId="Ttulo3Car" w:customStyle="1">
    <w:name w:val="Título 3 Car"/>
    <w:aliases w:val="Título 3 Nivel 3 Car"/>
    <w:basedOn w:val="Fuentedeprrafopredeter"/>
    <w:link w:val="Ttulo3"/>
    <w:uiPriority w:val="9"/>
    <w:rsid w:val="008119AA"/>
    <w:rPr>
      <w:rFonts w:ascii="Times New Roman" w:hAnsi="Times New Roman" w:cstheme="majorBidi" w:eastAsiaTheme="majorEastAsia"/>
      <w:b w:val="1"/>
      <w:sz w:val="24"/>
      <w:szCs w:val="24"/>
    </w:rPr>
  </w:style>
  <w:style w:type="character" w:styleId="Ttulo4Car" w:customStyle="1">
    <w:name w:val="Título 4 Car"/>
    <w:basedOn w:val="Fuentedeprrafopredeter"/>
    <w:link w:val="Ttulo4"/>
    <w:uiPriority w:val="9"/>
    <w:rsid w:val="00512B76"/>
    <w:rPr>
      <w:rFonts w:ascii="Times New Roman" w:hAnsi="Times New Roman" w:cstheme="majorBidi" w:eastAsiaTheme="majorEastAsia"/>
      <w:b w:val="1"/>
      <w:i w:val="1"/>
      <w:iCs w:val="1"/>
      <w:sz w:val="24"/>
    </w:rPr>
  </w:style>
  <w:style w:type="character" w:styleId="Ttulo5Car" w:customStyle="1">
    <w:name w:val="Título 5 Car"/>
    <w:basedOn w:val="Fuentedeprrafopredeter"/>
    <w:link w:val="Ttulo5"/>
    <w:uiPriority w:val="9"/>
    <w:semiHidden w:val="1"/>
    <w:rsid w:val="00994906"/>
    <w:rPr>
      <w:rFonts w:asciiTheme="majorHAnsi" w:cstheme="majorBidi" w:eastAsiaTheme="majorEastAsia" w:hAnsiTheme="majorHAnsi"/>
      <w:color w:val="2e74b5" w:themeColor="accent1" w:themeShade="0000BF"/>
      <w:sz w:val="24"/>
    </w:rPr>
  </w:style>
  <w:style w:type="character" w:styleId="Ttulo6Car" w:customStyle="1">
    <w:name w:val="Título 6 Car"/>
    <w:basedOn w:val="Fuentedeprrafopredeter"/>
    <w:link w:val="Ttulo6"/>
    <w:uiPriority w:val="9"/>
    <w:semiHidden w:val="1"/>
    <w:rsid w:val="00994906"/>
    <w:rPr>
      <w:rFonts w:asciiTheme="majorHAnsi" w:cstheme="majorBidi" w:eastAsiaTheme="majorEastAsia" w:hAnsiTheme="majorHAnsi"/>
      <w:color w:val="1f4d78" w:themeColor="accent1" w:themeShade="00007F"/>
      <w:sz w:val="24"/>
    </w:rPr>
  </w:style>
  <w:style w:type="character" w:styleId="Ttulo7Car" w:customStyle="1">
    <w:name w:val="Título 7 Car"/>
    <w:basedOn w:val="Fuentedeprrafopredeter"/>
    <w:link w:val="Ttulo7"/>
    <w:uiPriority w:val="9"/>
    <w:semiHidden w:val="1"/>
    <w:rsid w:val="00994906"/>
    <w:rPr>
      <w:rFonts w:asciiTheme="majorHAnsi" w:cstheme="majorBidi" w:eastAsiaTheme="majorEastAsia" w:hAnsiTheme="majorHAnsi"/>
      <w:i w:val="1"/>
      <w:iCs w:val="1"/>
      <w:color w:val="1f4d78" w:themeColor="accent1" w:themeShade="00007F"/>
      <w:sz w:val="24"/>
    </w:rPr>
  </w:style>
  <w:style w:type="character" w:styleId="Ttulo8Car" w:customStyle="1">
    <w:name w:val="Título 8 Car"/>
    <w:basedOn w:val="Fuentedeprrafopredeter"/>
    <w:link w:val="Ttulo8"/>
    <w:uiPriority w:val="9"/>
    <w:semiHidden w:val="1"/>
    <w:rsid w:val="00994906"/>
    <w:rPr>
      <w:rFonts w:asciiTheme="majorHAnsi" w:cstheme="majorBidi" w:eastAsiaTheme="majorEastAsia" w:hAnsiTheme="majorHAnsi"/>
      <w:color w:val="272727" w:themeColor="text1" w:themeTint="0000D8"/>
      <w:sz w:val="21"/>
      <w:szCs w:val="21"/>
    </w:rPr>
  </w:style>
  <w:style w:type="character" w:styleId="Ttulo9Car" w:customStyle="1">
    <w:name w:val="Título 9 Car"/>
    <w:basedOn w:val="Fuentedeprrafopredeter"/>
    <w:link w:val="Ttulo9"/>
    <w:uiPriority w:val="9"/>
    <w:semiHidden w:val="1"/>
    <w:rsid w:val="00994906"/>
    <w:rPr>
      <w:rFonts w:asciiTheme="majorHAnsi" w:cstheme="majorBidi" w:eastAsiaTheme="majorEastAsia" w:hAnsiTheme="majorHAnsi"/>
      <w:i w:val="1"/>
      <w:iCs w:val="1"/>
      <w:color w:val="272727" w:themeColor="text1" w:themeTint="0000D8"/>
      <w:sz w:val="21"/>
      <w:szCs w:val="21"/>
    </w:rPr>
  </w:style>
  <w:style w:type="paragraph" w:styleId="Prrafodelista">
    <w:name w:val="List Paragraph"/>
    <w:basedOn w:val="Normal"/>
    <w:uiPriority w:val="34"/>
    <w:qFormat w:val="1"/>
    <w:rsid w:val="00994906"/>
    <w:pPr>
      <w:ind w:left="720"/>
      <w:contextualSpacing w:val="1"/>
    </w:pPr>
  </w:style>
  <w:style w:type="paragraph" w:styleId="Encabezado">
    <w:name w:val="header"/>
    <w:basedOn w:val="Normal"/>
    <w:link w:val="EncabezadoCar"/>
    <w:uiPriority w:val="99"/>
    <w:unhideWhenUsed w:val="1"/>
    <w:rsid w:val="00F06F52"/>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val="1"/>
    <w:rsid w:val="00F06F52"/>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val="1"/>
    <w:qFormat w:val="1"/>
    <w:rsid w:val="00D21932"/>
    <w:pPr>
      <w:numPr>
        <w:numId w:val="0"/>
      </w:numPr>
      <w:spacing w:line="259" w:lineRule="auto"/>
      <w:jc w:val="left"/>
      <w:outlineLvl w:val="9"/>
    </w:pPr>
    <w:rPr>
      <w:rFonts w:asciiTheme="majorHAnsi" w:hAnsiTheme="majorHAnsi"/>
      <w:b w:val="0"/>
      <w:color w:val="2e74b5" w:themeColor="accent1" w:themeShade="0000BF"/>
      <w:sz w:val="32"/>
      <w:lang w:eastAsia="es-ES"/>
    </w:rPr>
  </w:style>
  <w:style w:type="paragraph" w:styleId="TDC1">
    <w:name w:val="toc 1"/>
    <w:basedOn w:val="Normal"/>
    <w:next w:val="Normal"/>
    <w:autoRedefine w:val="1"/>
    <w:uiPriority w:val="39"/>
    <w:unhideWhenUsed w:val="1"/>
    <w:rsid w:val="00950C61"/>
    <w:pPr>
      <w:spacing w:after="0"/>
      <w:ind w:firstLine="0"/>
    </w:pPr>
  </w:style>
  <w:style w:type="paragraph" w:styleId="TDC2">
    <w:name w:val="toc 2"/>
    <w:basedOn w:val="Normal"/>
    <w:next w:val="Normal"/>
    <w:autoRedefine w:val="1"/>
    <w:uiPriority w:val="39"/>
    <w:unhideWhenUsed w:val="1"/>
    <w:rsid w:val="00950C61"/>
    <w:pPr>
      <w:spacing w:after="0"/>
      <w:ind w:left="720" w:firstLine="0"/>
    </w:pPr>
  </w:style>
  <w:style w:type="paragraph" w:styleId="TDC3">
    <w:name w:val="toc 3"/>
    <w:basedOn w:val="Normal"/>
    <w:next w:val="Normal"/>
    <w:autoRedefine w:val="1"/>
    <w:uiPriority w:val="39"/>
    <w:unhideWhenUsed w:val="1"/>
    <w:rsid w:val="00950C61"/>
    <w:pPr>
      <w:spacing w:after="0"/>
      <w:ind w:left="1440" w:firstLine="0"/>
    </w:pPr>
  </w:style>
  <w:style w:type="character" w:styleId="Hipervnculo">
    <w:name w:val="Hyperlink"/>
    <w:basedOn w:val="Fuentedeprrafopredeter"/>
    <w:uiPriority w:val="99"/>
    <w:unhideWhenUsed w:val="1"/>
    <w:rsid w:val="00D21932"/>
    <w:rPr>
      <w:color w:val="0563c1" w:themeColor="hyperlink"/>
      <w:u w:val="single"/>
    </w:rPr>
  </w:style>
  <w:style w:type="character" w:styleId="nfasis">
    <w:name w:val="Emphasis"/>
    <w:basedOn w:val="Fuentedeprrafopredeter"/>
    <w:uiPriority w:val="20"/>
    <w:qFormat w:val="1"/>
    <w:rsid w:val="0063689A"/>
    <w:rPr>
      <w:i w:val="1"/>
      <w:iCs w:val="1"/>
    </w:rPr>
  </w:style>
  <w:style w:type="paragraph" w:styleId="Bibliografa">
    <w:name w:val="Bibliography"/>
    <w:basedOn w:val="Normal"/>
    <w:next w:val="Normal"/>
    <w:uiPriority w:val="37"/>
    <w:unhideWhenUsed w:val="1"/>
    <w:rsid w:val="00BA2440"/>
  </w:style>
  <w:style w:type="paragraph" w:styleId="Descripcin">
    <w:name w:val="caption"/>
    <w:basedOn w:val="Normal"/>
    <w:next w:val="Normal"/>
    <w:uiPriority w:val="35"/>
    <w:unhideWhenUsed w:val="1"/>
    <w:qFormat w:val="1"/>
    <w:rsid w:val="00AE0EEE"/>
    <w:pPr>
      <w:spacing w:after="200"/>
    </w:pPr>
    <w:rPr>
      <w:i w:val="1"/>
      <w:iCs w:val="1"/>
      <w:szCs w:val="18"/>
    </w:rPr>
  </w:style>
  <w:style w:type="paragraph" w:styleId="Tabladeilustraciones">
    <w:name w:val="table of figures"/>
    <w:basedOn w:val="Normal"/>
    <w:next w:val="Normal"/>
    <w:uiPriority w:val="99"/>
    <w:unhideWhenUsed w:val="1"/>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5"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472c4" w:themeFill="accent5"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472c4" w:themeFill="accent5"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472c4" w:themeFill="accent5"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472c4" w:themeFill="accent5" w:val="clear"/>
      </w:tcPr>
    </w:tblStylePr>
    <w:tblStylePr w:type="band1Vert">
      <w:tblPr/>
      <w:tcPr>
        <w:shd w:color="auto" w:fill="b4c6e7" w:themeFill="accent5" w:themeFillTint="000066" w:val="clear"/>
      </w:tcPr>
    </w:tblStylePr>
    <w:tblStylePr w:type="band1Horz">
      <w:tblPr/>
      <w:tcPr>
        <w:shd w:color="auto" w:fill="b4c6e7" w:themeFill="accent5" w:themeFillTint="000066" w:val="clear"/>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color="5b9bd5" w:space="0" w:sz="4" w:themeColor="accent1" w:val="single"/>
        <w:left w:color="5b9bd5" w:space="0" w:sz="4" w:themeColor="accent1" w:val="single"/>
        <w:bottom w:color="5b9bd5" w:space="0" w:sz="4" w:themeColor="accent1" w:val="single"/>
        <w:right w:color="5b9bd5" w:space="0" w:sz="4" w:themeColor="accent1" w:val="single"/>
      </w:tblBorders>
    </w:tblPr>
    <w:tblStylePr w:type="firstRow">
      <w:rPr>
        <w:b w:val="1"/>
        <w:bCs w:val="1"/>
        <w:color w:val="ffffff" w:themeColor="background1"/>
      </w:rPr>
      <w:tblPr/>
      <w:tcPr>
        <w:shd w:color="auto" w:fill="5b9bd5" w:themeFill="accent1" w:val="clear"/>
      </w:tcPr>
    </w:tblStylePr>
    <w:tblStylePr w:type="lastRow">
      <w:rPr>
        <w:b w:val="1"/>
        <w:bCs w:val="1"/>
      </w:rPr>
      <w:tblPr/>
      <w:tcPr>
        <w:tcBorders>
          <w:top w:color="5b9bd5"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5b9bd5" w:space="0" w:sz="4" w:themeColor="accent1" w:val="single"/>
          <w:right w:color="5b9bd5" w:space="0" w:sz="4" w:themeColor="accent1" w:val="single"/>
        </w:tcBorders>
      </w:tcPr>
    </w:tblStylePr>
    <w:tblStylePr w:type="band1Horz">
      <w:tblPr/>
      <w:tcPr>
        <w:tcBorders>
          <w:top w:color="5b9bd5" w:space="0" w:sz="4" w:themeColor="accent1" w:val="single"/>
          <w:bottom w:color="5b9bd5"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themeColor="accent1" w:val="double"/>
          <w:left w:space="0" w:sz="0" w:val="nil"/>
        </w:tcBorders>
      </w:tcPr>
    </w:tblStylePr>
    <w:tblStylePr w:type="swCell">
      <w:tblPr/>
      <w:tcPr>
        <w:tcBorders>
          <w:top w:color="5b9bd5" w:space="0" w:sz="4" w:themeColor="accent1" w:val="double"/>
          <w:right w:space="0" w:sz="0" w:val="nil"/>
        </w:tcBorders>
      </w:tcPr>
    </w:tblStylePr>
  </w:style>
  <w:style w:type="paragraph" w:styleId="Sinespaciado">
    <w:name w:val="No Spacing"/>
    <w:link w:val="SinespaciadoCar"/>
    <w:uiPriority w:val="1"/>
    <w:qFormat w:val="1"/>
    <w:rsid w:val="002B61B5"/>
    <w:pPr>
      <w:tabs>
        <w:tab w:val="left" w:pos="708"/>
      </w:tabs>
      <w:suppressAutoHyphens w:val="1"/>
      <w:spacing w:after="0" w:line="240" w:lineRule="auto"/>
    </w:pPr>
    <w:rPr>
      <w:rFonts w:ascii="Calibri" w:cs="Calibri" w:eastAsia="Arial Unicode MS" w:hAnsi="Calibri"/>
      <w:kern w:val="1"/>
      <w:lang w:val="en-US"/>
    </w:rPr>
  </w:style>
  <w:style w:type="character" w:styleId="SinespaciadoCar" w:customStyle="1">
    <w:name w:val="Sin espaciado Car"/>
    <w:link w:val="Sinespaciado"/>
    <w:uiPriority w:val="1"/>
    <w:rsid w:val="002B61B5"/>
    <w:rPr>
      <w:rFonts w:ascii="Calibri" w:cs="Calibri" w:eastAsia="Arial Unicode MS" w:hAnsi="Calibri"/>
      <w:kern w:val="1"/>
      <w:lang w:val="en-US"/>
    </w:rPr>
  </w:style>
  <w:style w:type="character" w:styleId="Textoennegrita">
    <w:name w:val="Strong"/>
    <w:basedOn w:val="Fuentedeprrafopredeter"/>
    <w:uiPriority w:val="22"/>
    <w:qFormat w:val="1"/>
    <w:rsid w:val="002B61B5"/>
    <w:rPr>
      <w:b w:val="1"/>
      <w:bCs w:val="1"/>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color="8eaadb" w:space="0" w:sz="4" w:themeColor="accent5" w:themeTint="000099" w:val="single"/>
        <w:left w:color="8eaadb" w:space="0" w:sz="4" w:themeColor="accent5" w:themeTint="000099" w:val="single"/>
        <w:bottom w:color="8eaadb" w:space="0" w:sz="4" w:themeColor="accent5" w:themeTint="000099" w:val="single"/>
        <w:right w:color="8eaadb" w:space="0" w:sz="4" w:themeColor="accent5" w:themeTint="000099" w:val="single"/>
        <w:insideH w:color="8eaadb" w:space="0" w:sz="4" w:themeColor="accent5" w:themeTint="000099" w:val="single"/>
        <w:insideV w:color="8eaadb" w:space="0" w:sz="4" w:themeColor="accent5" w:themeTint="000099" w:val="single"/>
      </w:tblBorders>
    </w:tblPr>
    <w:tblStylePr w:type="firstRow">
      <w:rPr>
        <w:b w:val="1"/>
        <w:bCs w:val="1"/>
        <w:color w:val="ffffff" w:themeColor="background1"/>
      </w:rPr>
      <w:tblPr/>
      <w:tcPr>
        <w:tcBorders>
          <w:top w:color="4472c4" w:space="0" w:sz="4" w:themeColor="accent5" w:val="single"/>
          <w:left w:color="4472c4" w:space="0" w:sz="4" w:themeColor="accent5" w:val="single"/>
          <w:bottom w:color="4472c4" w:space="0" w:sz="4" w:themeColor="accent5" w:val="single"/>
          <w:right w:color="4472c4" w:space="0" w:sz="4" w:themeColor="accent5" w:val="single"/>
          <w:insideH w:space="0" w:sz="0" w:val="nil"/>
          <w:insideV w:space="0" w:sz="0" w:val="nil"/>
        </w:tcBorders>
        <w:shd w:color="auto" w:fill="4472c4" w:themeFill="accent5" w:val="clear"/>
      </w:tcPr>
    </w:tblStylePr>
    <w:tblStylePr w:type="lastRow">
      <w:rPr>
        <w:b w:val="1"/>
        <w:bCs w:val="1"/>
      </w:rPr>
      <w:tblPr/>
      <w:tcPr>
        <w:tcBorders>
          <w:top w:color="4472c4" w:space="0" w:sz="4" w:themeColor="accent5" w:val="double"/>
        </w:tcBorders>
      </w:tcPr>
    </w:tblStylePr>
    <w:tblStylePr w:type="firstCol">
      <w:rPr>
        <w:b w:val="1"/>
        <w:bCs w:val="1"/>
      </w:rPr>
    </w:tblStylePr>
    <w:tblStylePr w:type="lastCol">
      <w:rPr>
        <w:b w:val="1"/>
        <w:bCs w:val="1"/>
      </w:rPr>
    </w:tblStylePr>
    <w:tblStylePr w:type="band1Vert">
      <w:tblPr/>
      <w:tcPr>
        <w:shd w:color="auto" w:fill="d9e2f3" w:themeFill="accent5" w:themeFillTint="000033" w:val="clear"/>
      </w:tcPr>
    </w:tblStylePr>
    <w:tblStylePr w:type="band1Horz">
      <w:tblPr/>
      <w:tcPr>
        <w:shd w:color="auto" w:fill="d9e2f3" w:themeFill="accent5" w:themeFillTint="000033" w:val="clear"/>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color="4472c4" w:space="0" w:sz="4" w:themeColor="accent5" w:val="single"/>
        <w:left w:color="4472c4" w:space="0" w:sz="4" w:themeColor="accent5" w:val="single"/>
        <w:bottom w:color="4472c4" w:space="0" w:sz="4" w:themeColor="accent5" w:val="single"/>
        <w:right w:color="4472c4" w:space="0" w:sz="4" w:themeColor="accent5" w:val="single"/>
      </w:tblBorders>
    </w:tblPr>
    <w:tblStylePr w:type="firstRow">
      <w:rPr>
        <w:b w:val="1"/>
        <w:bCs w:val="1"/>
        <w:color w:val="ffffff" w:themeColor="background1"/>
      </w:rPr>
      <w:tblPr/>
      <w:tcPr>
        <w:shd w:color="auto" w:fill="4472c4" w:themeFill="accent5" w:val="clear"/>
      </w:tcPr>
    </w:tblStylePr>
    <w:tblStylePr w:type="lastRow">
      <w:rPr>
        <w:b w:val="1"/>
        <w:bCs w:val="1"/>
      </w:rPr>
      <w:tblPr/>
      <w:tcPr>
        <w:tcBorders>
          <w:top w:color="4472c4"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472c4" w:space="0" w:sz="4" w:themeColor="accent5" w:val="single"/>
          <w:right w:color="4472c4" w:space="0" w:sz="4" w:themeColor="accent5" w:val="single"/>
        </w:tcBorders>
      </w:tcPr>
    </w:tblStylePr>
    <w:tblStylePr w:type="band1Horz">
      <w:tblPr/>
      <w:tcPr>
        <w:tcBorders>
          <w:top w:color="4472c4" w:space="0" w:sz="4" w:themeColor="accent5" w:val="single"/>
          <w:bottom w:color="4472c4"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472c4" w:space="0" w:sz="4" w:themeColor="accent5" w:val="double"/>
          <w:left w:space="0" w:sz="0" w:val="nil"/>
        </w:tcBorders>
      </w:tcPr>
    </w:tblStylePr>
    <w:tblStylePr w:type="swCell">
      <w:tblPr/>
      <w:tcPr>
        <w:tcBorders>
          <w:top w:color="4472c4" w:space="0" w:sz="4" w:themeColor="accent5" w:val="double"/>
          <w:right w:space="0" w:sz="0"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eeaf6"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5b9bd5"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5b9bd5"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5b9bd5"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5b9bd5" w:themeFill="accent1" w:val="clear"/>
      </w:tcPr>
    </w:tblStylePr>
    <w:tblStylePr w:type="band1Vert">
      <w:tblPr/>
      <w:tcPr>
        <w:shd w:color="auto" w:fill="bdd6ee" w:themeFill="accent1" w:themeFillTint="000066" w:val="clear"/>
      </w:tcPr>
    </w:tblStylePr>
    <w:tblStylePr w:type="band1Horz">
      <w:tblPr/>
      <w:tcPr>
        <w:shd w:color="auto" w:fill="bdd6ee" w:themeFill="accent1" w:themeFillTint="000066" w:val="clear"/>
      </w:tcPr>
    </w:tblStylePr>
  </w:style>
  <w:style w:type="table" w:styleId="TablasAPAseptimaedicion" w:customStyle="1">
    <w:name w:val="Tablas APA septima edicion"/>
    <w:basedOn w:val="Tablanormal"/>
    <w:uiPriority w:val="99"/>
    <w:rsid w:val="000B433F"/>
    <w:pPr>
      <w:spacing w:after="0" w:line="240" w:lineRule="auto"/>
      <w:jc w:val="center"/>
    </w:pPr>
    <w:rPr>
      <w:rFonts w:ascii="Times New Roman" w:hAnsi="Times New Roman"/>
      <w:lang w:val="es-PE"/>
    </w:rPr>
    <w:tblPr>
      <w:tblBorders>
        <w:top w:color="auto" w:space="0" w:sz="4" w:val="single"/>
        <w:bottom w:color="auto" w:space="0" w:sz="4" w:val="single"/>
      </w:tblBorders>
    </w:tblPr>
    <w:tcPr>
      <w:vAlign w:val="center"/>
    </w:tcPr>
    <w:tblStylePr w:type="firstRow">
      <w:tblPr/>
      <w:tcPr>
        <w:tcBorders>
          <w:bottom w:color="auto" w:space="0" w:sz="4" w:val="single"/>
        </w:tcBorders>
      </w:tcPr>
    </w:tblStylePr>
    <w:tblStylePr w:type="firstCol">
      <w:pPr>
        <w:jc w:val="left"/>
      </w:pPr>
      <w:rPr>
        <w:color w:val="auto"/>
      </w:rPr>
    </w:tblStylePr>
  </w:style>
  <w:style w:type="paragraph" w:styleId="TITULOTablasyFiguras" w:customStyle="1">
    <w:name w:val="TITULO. Tablas y Figuras"/>
    <w:basedOn w:val="Descripcin"/>
    <w:link w:val="TITULOTablasyFigurasCar"/>
    <w:autoRedefine w:val="1"/>
    <w:qFormat w:val="1"/>
    <w:rsid w:val="0002141E"/>
    <w:pPr>
      <w:keepNext w:val="1"/>
      <w:spacing w:after="0"/>
      <w:ind w:left="720" w:firstLine="0"/>
    </w:pPr>
    <w:rPr>
      <w:lang w:val="es-PE"/>
    </w:rPr>
  </w:style>
  <w:style w:type="paragraph" w:styleId="natasAPA7maedicin" w:customStyle="1">
    <w:name w:val="natas APA 7ma edición"/>
    <w:basedOn w:val="Normal"/>
    <w:link w:val="natasAPA7maedicinCar"/>
    <w:qFormat w:val="1"/>
    <w:rsid w:val="000B433F"/>
    <w:pPr>
      <w:spacing w:after="0"/>
      <w:ind w:left="720" w:firstLine="0"/>
    </w:pPr>
    <w:rPr>
      <w:sz w:val="20"/>
      <w:lang w:val="es-PE"/>
    </w:rPr>
  </w:style>
  <w:style w:type="character" w:styleId="TITULOTablasyFigurasCar" w:customStyle="1">
    <w:name w:val="TITULO. Tablas y Figuras Car"/>
    <w:basedOn w:val="Fuentedeprrafopredeter"/>
    <w:link w:val="TITULOTablasyFiguras"/>
    <w:rsid w:val="0002141E"/>
    <w:rPr>
      <w:rFonts w:ascii="Times New Roman" w:hAnsi="Times New Roman"/>
      <w:i w:val="1"/>
      <w:iCs w:val="1"/>
      <w:sz w:val="24"/>
      <w:szCs w:val="18"/>
      <w:lang w:val="es-PE"/>
    </w:rPr>
  </w:style>
  <w:style w:type="character" w:styleId="natasAPA7maedicinCar" w:customStyle="1">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val="1"/>
    <w:uiPriority w:val="39"/>
    <w:unhideWhenUsed w:val="1"/>
    <w:rsid w:val="00950C61"/>
    <w:pPr>
      <w:spacing w:after="0"/>
      <w:ind w:left="2160" w:firstLine="0"/>
    </w:pPr>
  </w:style>
  <w:style w:type="paragraph" w:styleId="TDC5">
    <w:name w:val="toc 5"/>
    <w:basedOn w:val="Normal"/>
    <w:next w:val="Normal"/>
    <w:autoRedefine w:val="1"/>
    <w:uiPriority w:val="39"/>
    <w:unhideWhenUsed w:val="1"/>
    <w:rsid w:val="00950C61"/>
    <w:pPr>
      <w:spacing w:after="0"/>
      <w:ind w:left="2880" w:firstLine="0"/>
    </w:pPr>
  </w:style>
  <w:style w:type="paragraph" w:styleId="TDC6">
    <w:name w:val="toc 6"/>
    <w:basedOn w:val="Normal"/>
    <w:next w:val="Normal"/>
    <w:autoRedefine w:val="1"/>
    <w:uiPriority w:val="39"/>
    <w:unhideWhenUsed w:val="1"/>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val="1"/>
    <w:uiPriority w:val="39"/>
    <w:unhideWhenUsed w:val="1"/>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val="1"/>
    <w:uiPriority w:val="39"/>
    <w:unhideWhenUsed w:val="1"/>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val="1"/>
    <w:uiPriority w:val="39"/>
    <w:unhideWhenUsed w:val="1"/>
    <w:rsid w:val="00173DD6"/>
    <w:pPr>
      <w:spacing w:after="100" w:line="259" w:lineRule="auto"/>
      <w:ind w:left="1760" w:firstLine="0"/>
    </w:pPr>
    <w:rPr>
      <w:rFonts w:asciiTheme="minorHAnsi" w:eastAsiaTheme="minorEastAsia" w:hAnsiTheme="minorHAnsi"/>
      <w:sz w:val="22"/>
      <w:lang w:eastAsia="es-ES"/>
    </w:rPr>
  </w:style>
  <w:style w:type="paragraph" w:styleId="SinSangria" w:customStyle="1">
    <w:name w:val="Sin Sangria"/>
    <w:basedOn w:val="Piedepgina"/>
    <w:link w:val="SinSangriaCar"/>
    <w:qFormat w:val="1"/>
    <w:rsid w:val="00A62F11"/>
    <w:pPr>
      <w:spacing w:line="480" w:lineRule="auto"/>
      <w:ind w:firstLine="0"/>
    </w:pPr>
  </w:style>
  <w:style w:type="character" w:styleId="SinSangriaCar" w:customStyle="1">
    <w:name w:val="Sin Sangria Car"/>
    <w:basedOn w:val="PiedepginaCar"/>
    <w:link w:val="SinSangria"/>
    <w:rsid w:val="00A62F11"/>
    <w:rPr>
      <w:rFonts w:ascii="Times New Roman" w:hAnsi="Times New Roman"/>
      <w:sz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jc w:val="center"/>
    </w:pPr>
    <w:rPr>
      <w:rFonts w:ascii="Times New Roman" w:cs="Times New Roman" w:eastAsia="Times New Roman" w:hAnsi="Times New Roman"/>
    </w:rPr>
    <w:tblPr>
      <w:tblStyleRowBandSize w:val="1"/>
      <w:tblStyleColBandSize w:val="1"/>
      <w:tblCellMar>
        <w:top w:w="0.0" w:type="dxa"/>
        <w:left w:w="115.0" w:type="dxa"/>
        <w:bottom w:w="0.0" w:type="dxa"/>
        <w:right w:w="115.0" w:type="dxa"/>
      </w:tblCellMar>
    </w:tblPr>
    <w:tcPr>
      <w:shd w:fill="deebf6" w:val="clear"/>
      <w:vAlign w:val="center"/>
    </w:tcPr>
    <w:tblStylePr w:type="band1Horz">
      <w:tcPr>
        <w:shd w:fill="b4c6e7" w:val="clear"/>
      </w:tcPr>
    </w:tblStylePr>
    <w:tblStylePr w:type="band1Vert">
      <w:tcPr>
        <w:shd w:fill="b4c6e7"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472c4"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472c4"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472c4"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472c4" w:val="clear"/>
      </w:tcPr>
    </w:tblStylePr>
  </w:style>
  <w:style w:type="table" w:styleId="Table2">
    <w:basedOn w:val="TableNormal"/>
    <w:pPr>
      <w:spacing w:after="0" w:line="240" w:lineRule="auto"/>
      <w:jc w:val="center"/>
    </w:pPr>
    <w:rPr>
      <w:rFonts w:ascii="Times New Roman" w:cs="Times New Roman" w:eastAsia="Times New Roman" w:hAnsi="Times New Roman"/>
    </w:rPr>
    <w:tblPr>
      <w:tblStyleRowBandSize w:val="1"/>
      <w:tblStyleColBandSize w:val="1"/>
      <w:tblCellMar>
        <w:top w:w="0.0" w:type="dxa"/>
        <w:left w:w="115.0" w:type="dxa"/>
        <w:bottom w:w="0.0" w:type="dxa"/>
        <w:right w:w="115.0" w:type="dxa"/>
      </w:tblCellMar>
    </w:tblPr>
    <w:tcPr>
      <w:shd w:fill="deebf6" w:val="clear"/>
      <w:vAlign w:val="center"/>
    </w:tc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3">
    <w:basedOn w:val="TableNormal"/>
    <w:pPr>
      <w:spacing w:after="0" w:line="240" w:lineRule="auto"/>
      <w:jc w:val="center"/>
    </w:pPr>
    <w:rPr>
      <w:rFonts w:ascii="Times New Roman" w:cs="Times New Roman" w:eastAsia="Times New Roman" w:hAnsi="Times New Roman"/>
    </w:rPr>
    <w:tblPr>
      <w:tblStyleRowBandSize w:val="1"/>
      <w:tblStyleColBandSize w:val="1"/>
      <w:tblCellMar>
        <w:top w:w="0.0" w:type="dxa"/>
        <w:left w:w="115.0" w:type="dxa"/>
        <w:bottom w:w="0.0" w:type="dxa"/>
        <w:right w:w="115.0" w:type="dxa"/>
      </w:tblCellMar>
    </w:tblPr>
    <w:tcPr>
      <w:shd w:fill="deebf6" w:val="clear"/>
      <w:vAlign w:val="center"/>
    </w:tc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4">
    <w:basedOn w:val="TableNormal"/>
    <w:pPr>
      <w:spacing w:after="0" w:line="240" w:lineRule="auto"/>
      <w:jc w:val="center"/>
    </w:pPr>
    <w:rPr>
      <w:rFonts w:ascii="Times New Roman" w:cs="Times New Roman" w:eastAsia="Times New Roman" w:hAnsi="Times New Roman"/>
    </w:rPr>
    <w:tblPr>
      <w:tblStyleRowBandSize w:val="1"/>
      <w:tblStyleColBandSize w:val="1"/>
      <w:tblCellMar>
        <w:top w:w="0.0" w:type="dxa"/>
        <w:left w:w="115.0" w:type="dxa"/>
        <w:bottom w:w="0.0" w:type="dxa"/>
        <w:right w:w="115.0" w:type="dxa"/>
      </w:tblCellMar>
    </w:tblPr>
    <w:tcPr>
      <w:shd w:fill="deebf6" w:val="clear"/>
      <w:vAlign w:val="center"/>
    </w:tc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 w:type="table" w:styleId="Table15">
    <w:basedOn w:val="TableNormal"/>
    <w:tblPr>
      <w:tblStyleRowBandSize w:val="1"/>
      <w:tblStyleColBandSize w:val="1"/>
      <w:tblCellMar>
        <w:top w:w="0.0" w:type="dxa"/>
        <w:left w:w="70.0" w:type="dxa"/>
        <w:bottom w:w="0.0" w:type="dxa"/>
        <w:right w:w="70.0" w:type="dxa"/>
      </w:tblCellMar>
    </w:tblPr>
  </w:style>
  <w:style w:type="table" w:styleId="Table16">
    <w:basedOn w:val="TableNormal"/>
    <w:tblPr>
      <w:tblStyleRowBandSize w:val="1"/>
      <w:tblStyleColBandSize w:val="1"/>
      <w:tblCellMar>
        <w:top w:w="0.0" w:type="dxa"/>
        <w:left w:w="70.0" w:type="dxa"/>
        <w:bottom w:w="0.0" w:type="dxa"/>
        <w:right w:w="70.0" w:type="dxa"/>
      </w:tblCellMar>
    </w:tblPr>
  </w:style>
  <w:style w:type="table" w:styleId="Table17">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7.png"/><Relationship Id="rId41" Type="http://schemas.openxmlformats.org/officeDocument/2006/relationships/image" Target="media/image37.png"/><Relationship Id="rId44" Type="http://schemas.openxmlformats.org/officeDocument/2006/relationships/image" Target="media/image15.png"/><Relationship Id="rId43" Type="http://schemas.openxmlformats.org/officeDocument/2006/relationships/image" Target="media/image9.png"/><Relationship Id="rId46" Type="http://schemas.openxmlformats.org/officeDocument/2006/relationships/image" Target="media/image5.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10.png"/><Relationship Id="rId47" Type="http://schemas.openxmlformats.org/officeDocument/2006/relationships/image" Target="media/image11.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jpg"/><Relationship Id="rId8" Type="http://schemas.openxmlformats.org/officeDocument/2006/relationships/footer" Target="footer1.xml"/><Relationship Id="rId31" Type="http://schemas.openxmlformats.org/officeDocument/2006/relationships/image" Target="media/image16.png"/><Relationship Id="rId30" Type="http://schemas.openxmlformats.org/officeDocument/2006/relationships/image" Target="media/image26.png"/><Relationship Id="rId33" Type="http://schemas.openxmlformats.org/officeDocument/2006/relationships/image" Target="media/image23.png"/><Relationship Id="rId32" Type="http://schemas.openxmlformats.org/officeDocument/2006/relationships/image" Target="media/image17.png"/><Relationship Id="rId35" Type="http://schemas.openxmlformats.org/officeDocument/2006/relationships/image" Target="media/image32.png"/><Relationship Id="rId34" Type="http://schemas.openxmlformats.org/officeDocument/2006/relationships/image" Target="media/image14.png"/><Relationship Id="rId37" Type="http://schemas.openxmlformats.org/officeDocument/2006/relationships/image" Target="media/image19.png"/><Relationship Id="rId36" Type="http://schemas.openxmlformats.org/officeDocument/2006/relationships/image" Target="media/image28.png"/><Relationship Id="rId39" Type="http://schemas.openxmlformats.org/officeDocument/2006/relationships/image" Target="media/image18.png"/><Relationship Id="rId38" Type="http://schemas.openxmlformats.org/officeDocument/2006/relationships/image" Target="media/image31.png"/><Relationship Id="rId20" Type="http://schemas.openxmlformats.org/officeDocument/2006/relationships/image" Target="media/image35.png"/><Relationship Id="rId22" Type="http://schemas.openxmlformats.org/officeDocument/2006/relationships/image" Target="media/image42.png"/><Relationship Id="rId21" Type="http://schemas.openxmlformats.org/officeDocument/2006/relationships/image" Target="media/image33.png"/><Relationship Id="rId24" Type="http://schemas.openxmlformats.org/officeDocument/2006/relationships/image" Target="media/image39.png"/><Relationship Id="rId23" Type="http://schemas.openxmlformats.org/officeDocument/2006/relationships/image" Target="media/image38.png"/><Relationship Id="rId26" Type="http://schemas.openxmlformats.org/officeDocument/2006/relationships/image" Target="media/image41.png"/><Relationship Id="rId25" Type="http://schemas.openxmlformats.org/officeDocument/2006/relationships/image" Target="media/image40.png"/><Relationship Id="rId28" Type="http://schemas.openxmlformats.org/officeDocument/2006/relationships/image" Target="media/image4.jpg"/><Relationship Id="rId27" Type="http://schemas.openxmlformats.org/officeDocument/2006/relationships/image" Target="media/image36.png"/><Relationship Id="rId29" Type="http://schemas.openxmlformats.org/officeDocument/2006/relationships/image" Target="media/image3.jpg"/><Relationship Id="rId51" Type="http://schemas.openxmlformats.org/officeDocument/2006/relationships/image" Target="media/image12.png"/><Relationship Id="rId50" Type="http://schemas.openxmlformats.org/officeDocument/2006/relationships/image" Target="media/image8.png"/><Relationship Id="rId53" Type="http://schemas.openxmlformats.org/officeDocument/2006/relationships/image" Target="media/image22.png"/><Relationship Id="rId52" Type="http://schemas.openxmlformats.org/officeDocument/2006/relationships/image" Target="media/image2.png"/><Relationship Id="rId11" Type="http://schemas.openxmlformats.org/officeDocument/2006/relationships/image" Target="media/image43.jpg"/><Relationship Id="rId10" Type="http://schemas.openxmlformats.org/officeDocument/2006/relationships/image" Target="media/image20.png"/><Relationship Id="rId54" Type="http://schemas.openxmlformats.org/officeDocument/2006/relationships/image" Target="media/image27.png"/><Relationship Id="rId13" Type="http://schemas.openxmlformats.org/officeDocument/2006/relationships/image" Target="media/image34.png"/><Relationship Id="rId12" Type="http://schemas.openxmlformats.org/officeDocument/2006/relationships/image" Target="media/image29.png"/><Relationship Id="rId15" Type="http://schemas.openxmlformats.org/officeDocument/2006/relationships/hyperlink" Target="https://neoattack.com/neowiki/framework/" TargetMode="External"/><Relationship Id="rId14" Type="http://schemas.openxmlformats.org/officeDocument/2006/relationships/hyperlink" Target="https://rockcontent.com/es/blog/que-es-un-lenguaje-de-programacion/" TargetMode="External"/><Relationship Id="rId17" Type="http://schemas.openxmlformats.org/officeDocument/2006/relationships/hyperlink" Target="https://www.wearemarketing.com/es/blog/frameworks-en-el-desarrollo-web-las-mejores-practicas-para-tu-negocio-online.html" TargetMode="External"/><Relationship Id="rId16" Type="http://schemas.openxmlformats.org/officeDocument/2006/relationships/image" Target="media/image24.png"/><Relationship Id="rId19" Type="http://schemas.openxmlformats.org/officeDocument/2006/relationships/image" Target="media/image25.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6aw5XoV+nPrry8IriI0M9aNgIQ==">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2021-01-23T21:08:00Z</dcterms:created>
  <dc:creator>USUARIO</dc:creator>
</cp:coreProperties>
</file>