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592E" w:rsidRPr="002D592E" w:rsidRDefault="002D592E" w:rsidP="002D592E">
      <w:pPr>
        <w:jc w:val="center"/>
        <w:rPr>
          <w:noProof/>
          <w:lang w:eastAsia="es-EC"/>
        </w:rPr>
      </w:pPr>
      <w:r>
        <w:rPr>
          <w:noProof/>
          <w:lang w:val="en-US"/>
        </w:rPr>
        <w:drawing>
          <wp:inline distT="0" distB="0" distL="0" distR="0" wp14:anchorId="0DB2B3C2" wp14:editId="1BA6CAC8">
            <wp:extent cx="3064497" cy="3247053"/>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9520" cy="3262971"/>
                    </a:xfrm>
                    <a:prstGeom prst="rect">
                      <a:avLst/>
                    </a:prstGeom>
                    <a:noFill/>
                    <a:ln>
                      <a:noFill/>
                    </a:ln>
                  </pic:spPr>
                </pic:pic>
              </a:graphicData>
            </a:graphic>
          </wp:inline>
        </w:drawing>
      </w:r>
    </w:p>
    <w:p w:rsidR="002D592E" w:rsidRPr="003C58DD" w:rsidRDefault="002D592E" w:rsidP="002D592E">
      <w:pPr>
        <w:tabs>
          <w:tab w:val="left" w:pos="1772"/>
        </w:tabs>
        <w:jc w:val="center"/>
        <w:rPr>
          <w:rFonts w:ascii="Arial" w:hAnsi="Arial" w:cs="Arial"/>
          <w:b/>
          <w:sz w:val="44"/>
        </w:rPr>
      </w:pPr>
      <w:r w:rsidRPr="003C58DD">
        <w:rPr>
          <w:rFonts w:ascii="Arial" w:hAnsi="Arial" w:cs="Arial"/>
          <w:b/>
          <w:sz w:val="44"/>
        </w:rPr>
        <w:t xml:space="preserve">TESIS </w:t>
      </w:r>
    </w:p>
    <w:p w:rsidR="002D592E" w:rsidRPr="003C58DD" w:rsidRDefault="006E789E" w:rsidP="006E789E">
      <w:pPr>
        <w:jc w:val="center"/>
        <w:rPr>
          <w:rFonts w:ascii="Arial" w:eastAsia="Times New Roman" w:hAnsi="Arial" w:cs="Arial"/>
          <w:bCs/>
          <w:iCs/>
          <w:color w:val="000000"/>
          <w:sz w:val="44"/>
          <w:lang w:eastAsia="es-EC"/>
        </w:rPr>
      </w:pPr>
      <w:r>
        <w:t>IMPLEMENTACIÓN DE UN SISTEMA</w:t>
      </w:r>
      <w:r w:rsidR="003759E4">
        <w:t xml:space="preserve"> WEB PARA EL CONTROL BIBLIOTECARIO DEL INSTITUTO SUPERIOR TECNOLOGICO VICENTE LEON</w:t>
      </w:r>
    </w:p>
    <w:p w:rsidR="002D592E" w:rsidRPr="003C58DD" w:rsidRDefault="002D592E" w:rsidP="002D592E">
      <w:pPr>
        <w:spacing w:line="240" w:lineRule="auto"/>
        <w:jc w:val="center"/>
        <w:rPr>
          <w:rFonts w:ascii="Arial" w:eastAsia="Times New Roman" w:hAnsi="Arial" w:cs="Arial"/>
          <w:b/>
          <w:bCs/>
          <w:iCs/>
          <w:color w:val="000000"/>
          <w:sz w:val="36"/>
          <w:lang w:eastAsia="es-EC"/>
        </w:rPr>
      </w:pPr>
      <w:r w:rsidRPr="003C58DD">
        <w:rPr>
          <w:rFonts w:ascii="Arial" w:eastAsia="Times New Roman" w:hAnsi="Arial" w:cs="Arial"/>
          <w:b/>
          <w:bCs/>
          <w:iCs/>
          <w:color w:val="000000"/>
          <w:sz w:val="36"/>
          <w:lang w:eastAsia="es-EC"/>
        </w:rPr>
        <w:t>PRESENTADO POR:</w:t>
      </w:r>
    </w:p>
    <w:p w:rsidR="002D592E" w:rsidRPr="003C58DD" w:rsidRDefault="002D592E" w:rsidP="002D592E">
      <w:pPr>
        <w:spacing w:line="240" w:lineRule="auto"/>
        <w:jc w:val="center"/>
        <w:rPr>
          <w:rFonts w:ascii="Arial" w:eastAsia="Times New Roman" w:hAnsi="Arial" w:cs="Arial"/>
          <w:bCs/>
          <w:iCs/>
          <w:color w:val="000000"/>
          <w:sz w:val="36"/>
          <w:lang w:eastAsia="es-EC"/>
        </w:rPr>
      </w:pPr>
    </w:p>
    <w:p w:rsidR="002D592E" w:rsidRPr="003C58DD" w:rsidRDefault="002D592E" w:rsidP="002D592E">
      <w:pPr>
        <w:tabs>
          <w:tab w:val="left" w:pos="1772"/>
        </w:tabs>
        <w:jc w:val="center"/>
        <w:rPr>
          <w:rFonts w:ascii="Arial" w:hAnsi="Arial" w:cs="Arial"/>
          <w:b/>
          <w:sz w:val="36"/>
        </w:rPr>
      </w:pPr>
      <w:r w:rsidRPr="003C58DD">
        <w:rPr>
          <w:rFonts w:ascii="Arial" w:hAnsi="Arial" w:cs="Arial"/>
          <w:b/>
          <w:sz w:val="36"/>
        </w:rPr>
        <w:t>ASESOR:</w:t>
      </w:r>
    </w:p>
    <w:p w:rsidR="00F06F52" w:rsidRDefault="00F06F52" w:rsidP="00535869">
      <w:pPr>
        <w:ind w:firstLine="0"/>
      </w:pPr>
    </w:p>
    <w:p w:rsidR="00F06F52" w:rsidRDefault="00F06F52" w:rsidP="00535869">
      <w:pPr>
        <w:ind w:firstLine="0"/>
      </w:pPr>
    </w:p>
    <w:p w:rsidR="00F06F52" w:rsidRDefault="00F06F52" w:rsidP="00535869">
      <w:pPr>
        <w:ind w:firstLine="0"/>
      </w:pPr>
    </w:p>
    <w:p w:rsidR="00D21932" w:rsidRDefault="00D21932" w:rsidP="00535869">
      <w:pPr>
        <w:ind w:firstLine="0"/>
        <w:sectPr w:rsidR="00D21932" w:rsidSect="00D21932">
          <w:headerReference w:type="default" r:id="rId9"/>
          <w:footerReference w:type="default" r:id="rId10"/>
          <w:pgSz w:w="12240" w:h="15840" w:code="1"/>
          <w:pgMar w:top="1440" w:right="1440" w:bottom="1440" w:left="1440" w:header="709" w:footer="709" w:gutter="0"/>
          <w:cols w:space="708"/>
          <w:titlePg/>
          <w:docGrid w:linePitch="360"/>
        </w:sectPr>
      </w:pPr>
    </w:p>
    <w:p w:rsidR="00994906" w:rsidRPr="00DD578F" w:rsidRDefault="00DD578F" w:rsidP="00DD578F">
      <w:pPr>
        <w:pStyle w:val="Ttulo1"/>
        <w:numPr>
          <w:ilvl w:val="0"/>
          <w:numId w:val="0"/>
        </w:numPr>
      </w:pPr>
      <w:bookmarkStart w:id="0" w:name="_Toc65263677"/>
      <w:bookmarkStart w:id="1" w:name="_Toc66541483"/>
      <w:r w:rsidRPr="00DD578F">
        <w:lastRenderedPageBreak/>
        <w:t>CERTIFICACIÓN</w:t>
      </w:r>
      <w:r w:rsidR="008333F0" w:rsidRPr="00DD578F">
        <w:t xml:space="preserve"> DEL TUTOR</w:t>
      </w:r>
      <w:bookmarkEnd w:id="0"/>
      <w:bookmarkEnd w:id="1"/>
    </w:p>
    <w:p w:rsidR="008333F0" w:rsidRDefault="008333F0" w:rsidP="0063689A"/>
    <w:p w:rsidR="008333F0" w:rsidRDefault="008333F0">
      <w:pPr>
        <w:spacing w:line="259" w:lineRule="auto"/>
        <w:ind w:firstLine="0"/>
      </w:pPr>
      <w:r>
        <w:br w:type="page"/>
      </w:r>
    </w:p>
    <w:p w:rsidR="0063689A" w:rsidRPr="00DD578F" w:rsidRDefault="008333F0" w:rsidP="00DD578F">
      <w:pPr>
        <w:pStyle w:val="Ttulo1"/>
        <w:numPr>
          <w:ilvl w:val="0"/>
          <w:numId w:val="0"/>
        </w:numPr>
      </w:pPr>
      <w:bookmarkStart w:id="2" w:name="_Toc65263678"/>
      <w:bookmarkStart w:id="3" w:name="_Toc66541484"/>
      <w:r w:rsidRPr="00DD578F">
        <w:lastRenderedPageBreak/>
        <w:t>D</w:t>
      </w:r>
      <w:r w:rsidR="00DD578F" w:rsidRPr="00DD578F">
        <w:t>ECLARACIÓN</w:t>
      </w:r>
      <w:r w:rsidRPr="00DD578F">
        <w:t xml:space="preserve"> DE AUTENTICIDAD</w:t>
      </w:r>
      <w:bookmarkEnd w:id="2"/>
      <w:bookmarkEnd w:id="3"/>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Pr="0063689A" w:rsidRDefault="008333F0" w:rsidP="0063689A"/>
    <w:p w:rsidR="00535869" w:rsidRDefault="008333F0" w:rsidP="00D21932">
      <w:pPr>
        <w:pStyle w:val="Ttulo1"/>
        <w:numPr>
          <w:ilvl w:val="0"/>
          <w:numId w:val="0"/>
        </w:numPr>
      </w:pPr>
      <w:bookmarkStart w:id="4" w:name="_Toc65263679"/>
      <w:bookmarkStart w:id="5" w:name="_Toc66541485"/>
      <w:r>
        <w:lastRenderedPageBreak/>
        <w:t>AGRADECIMIENTO</w:t>
      </w:r>
      <w:bookmarkEnd w:id="4"/>
      <w:bookmarkEnd w:id="5"/>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333F0" w:rsidP="0063689A"/>
    <w:p w:rsidR="008333F0" w:rsidRDefault="008C1C57" w:rsidP="008C1C57">
      <w:pPr>
        <w:pStyle w:val="Ttulo1"/>
        <w:numPr>
          <w:ilvl w:val="0"/>
          <w:numId w:val="0"/>
        </w:numPr>
      </w:pPr>
      <w:bookmarkStart w:id="6" w:name="_Toc65263680"/>
      <w:bookmarkStart w:id="7" w:name="_Toc66541486"/>
      <w:r>
        <w:lastRenderedPageBreak/>
        <w:t>DEDICATORIA</w:t>
      </w:r>
      <w:bookmarkEnd w:id="6"/>
      <w:bookmarkEnd w:id="7"/>
    </w:p>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63689A" w:rsidRDefault="0063689A" w:rsidP="0063689A"/>
    <w:p w:rsidR="008C1C57" w:rsidRDefault="008C1C57" w:rsidP="0063689A"/>
    <w:p w:rsidR="008C1C57" w:rsidRDefault="008C1C57" w:rsidP="0063689A"/>
    <w:p w:rsidR="008C1C57" w:rsidRDefault="008C1C57" w:rsidP="0063689A"/>
    <w:p w:rsidR="008C1C57" w:rsidRDefault="008C1C57" w:rsidP="0063689A"/>
    <w:p w:rsidR="008C1C57" w:rsidRDefault="008C1C57" w:rsidP="0063689A"/>
    <w:p w:rsidR="0063689A" w:rsidRPr="0063689A" w:rsidRDefault="0063689A" w:rsidP="0063689A"/>
    <w:p w:rsidR="00535869" w:rsidRDefault="00535869" w:rsidP="00D21932">
      <w:pPr>
        <w:pStyle w:val="Ttulo1"/>
        <w:numPr>
          <w:ilvl w:val="0"/>
          <w:numId w:val="0"/>
        </w:numPr>
      </w:pPr>
      <w:bookmarkStart w:id="8" w:name="_Toc65263681"/>
      <w:bookmarkStart w:id="9" w:name="_Toc66541487"/>
      <w:r w:rsidRPr="00535869">
        <w:lastRenderedPageBreak/>
        <w:t>RESUMEN</w:t>
      </w:r>
      <w:bookmarkEnd w:id="8"/>
      <w:bookmarkEnd w:id="9"/>
    </w:p>
    <w:p w:rsidR="00313AC7" w:rsidRDefault="003D5605" w:rsidP="00313AC7">
      <w:pPr>
        <w:pStyle w:val="SinSangria"/>
      </w:pPr>
      <w:r>
        <w:t xml:space="preserve">El presente proyecto tiene como objetivo investigar las </w:t>
      </w:r>
      <w:r w:rsidRPr="003D5605">
        <w:t>falencias</w:t>
      </w:r>
      <w:r>
        <w:t xml:space="preserve"> que existen dentro de la biblioteca del </w:t>
      </w:r>
      <w:r w:rsidR="008F1C3C">
        <w:t>INSTITUTO SUPERIOR TECNOLÓGICO VICENTE LEÓN</w:t>
      </w:r>
      <w:r>
        <w:t>, y poder mejorarlas mediante el desar</w:t>
      </w:r>
      <w:r w:rsidR="00A239FB">
        <w:t xml:space="preserve">rollo y la implementación de un </w:t>
      </w:r>
      <w:r w:rsidR="00A239FB" w:rsidRPr="00A239FB">
        <w:rPr>
          <w:highlight w:val="yellow"/>
        </w:rPr>
        <w:t>sistema</w:t>
      </w:r>
      <w:r w:rsidRPr="00A239FB">
        <w:rPr>
          <w:highlight w:val="yellow"/>
        </w:rPr>
        <w:t xml:space="preserve"> web</w:t>
      </w:r>
      <w:r>
        <w:t xml:space="preserve"> que permita gestionar los procesos realizados dentro de la biblioteca, tales como, </w:t>
      </w:r>
      <w:r w:rsidRPr="00C87C80">
        <w:t>préstamo</w:t>
      </w:r>
      <w:r>
        <w:t xml:space="preserve"> y devolución de libros, además de poder optimizar el tiempo de búsqueda de cada li</w:t>
      </w:r>
      <w:r w:rsidR="00C47047">
        <w:t>bro solicitado por los lectores</w:t>
      </w:r>
      <w:r>
        <w:t>.</w:t>
      </w:r>
      <w:r w:rsidR="00B11979" w:rsidRPr="00B11979">
        <w:t xml:space="preserve"> </w:t>
      </w:r>
      <w:r w:rsidR="00B11979">
        <w:t xml:space="preserve">Para el desarrollo de la investigación se utilizó los métodos de investigación inductivo y deductivo que permitió comprender los problemas que existen dentro de la biblioteca de dicha institución, además de la metodología de </w:t>
      </w:r>
      <w:r w:rsidR="00313AC7">
        <w:t>desarrollo</w:t>
      </w:r>
      <w:r w:rsidR="00B11979">
        <w:t xml:space="preserve"> ágil </w:t>
      </w:r>
      <w:proofErr w:type="spellStart"/>
      <w:r w:rsidR="00B11979">
        <w:t>Scrum</w:t>
      </w:r>
      <w:proofErr w:type="spellEnd"/>
      <w:r w:rsidR="00B11979">
        <w:t xml:space="preserve">, </w:t>
      </w:r>
      <w:r w:rsidR="00313AC7">
        <w:t xml:space="preserve">que nos permite desarrollar proyectos en un ambiente de incertidumbre basado en desarrollo iterativo, incremental, que permite dar un seguimiento constante del desarrollo del </w:t>
      </w:r>
      <w:r w:rsidR="00313AC7" w:rsidRPr="005438CA">
        <w:t>sistema bibliotecario</w:t>
      </w:r>
      <w:r w:rsidR="00313AC7">
        <w:t xml:space="preserve"> mediante el cumplimiento de las tareas planificadas dentro de una reunión que se realizó al iniciar el proyecto. </w:t>
      </w:r>
    </w:p>
    <w:p w:rsidR="00313AC7" w:rsidRDefault="00B11979" w:rsidP="0083519A">
      <w:pPr>
        <w:pStyle w:val="SinSangria"/>
      </w:pPr>
      <w:r w:rsidRPr="00D77EEA">
        <w:rPr>
          <w:highlight w:val="yellow"/>
        </w:rPr>
        <w:t>El sistema web bibliotecario</w:t>
      </w:r>
      <w:r>
        <w:t xml:space="preserve"> contará con algunas funcionalidades que será muy útiles para el control </w:t>
      </w:r>
      <w:r w:rsidR="003E302D">
        <w:t xml:space="preserve">de </w:t>
      </w:r>
      <w:r>
        <w:t>la biblioteca como: el registro</w:t>
      </w:r>
      <w:r w:rsidR="00313AC7" w:rsidRPr="003B5893">
        <w:t xml:space="preserve"> de libros, lectores, administradores de la biblioteca, categorías, préstamos y devolución de libros, además el administrador tendrá la posibilidad de visualizar un módulo donde se muestra un listado de todos los préstamos realizados con su respectiva fecha de entrega y devolución del libro, </w:t>
      </w:r>
      <w:r>
        <w:t>un</w:t>
      </w:r>
      <w:r w:rsidR="003E302D">
        <w:t>a</w:t>
      </w:r>
      <w:r>
        <w:t xml:space="preserve"> búsqueda </w:t>
      </w:r>
      <w:r w:rsidR="00C87C80">
        <w:t xml:space="preserve">de libros eficaz medina  filtro de datos, </w:t>
      </w:r>
      <w:r w:rsidR="00313AC7" w:rsidRPr="003B5893">
        <w:t xml:space="preserve">además </w:t>
      </w:r>
      <w:r w:rsidR="003E302D">
        <w:t xml:space="preserve"> el sistema </w:t>
      </w:r>
      <w:r w:rsidR="00313AC7" w:rsidRPr="003B5893">
        <w:t>permite descargar un reporte</w:t>
      </w:r>
      <w:r w:rsidR="003E302D">
        <w:t xml:space="preserve"> de un </w:t>
      </w:r>
      <w:proofErr w:type="spellStart"/>
      <w:r w:rsidR="003E302D">
        <w:t>dia</w:t>
      </w:r>
      <w:proofErr w:type="spellEnd"/>
      <w:r w:rsidR="00313AC7" w:rsidRPr="003B5893">
        <w:t xml:space="preserve"> en formato PDF de todos los préstamos reali</w:t>
      </w:r>
      <w:r>
        <w:t xml:space="preserve">zados en una fecha específica. </w:t>
      </w:r>
    </w:p>
    <w:p w:rsidR="000E5220" w:rsidRDefault="000E5220" w:rsidP="0083519A">
      <w:pPr>
        <w:pStyle w:val="SinSangria"/>
      </w:pPr>
    </w:p>
    <w:p w:rsidR="0063689A" w:rsidRDefault="0063689A" w:rsidP="0063689A">
      <w:pPr>
        <w:ind w:firstLine="0"/>
      </w:pPr>
    </w:p>
    <w:p w:rsidR="0063689A" w:rsidRPr="0063689A" w:rsidRDefault="0063689A" w:rsidP="00682AE1">
      <w:pPr>
        <w:ind w:firstLine="0"/>
      </w:pPr>
    </w:p>
    <w:p w:rsidR="00535869" w:rsidRDefault="00535869" w:rsidP="00D21932">
      <w:pPr>
        <w:pStyle w:val="Ttulo1"/>
        <w:numPr>
          <w:ilvl w:val="0"/>
          <w:numId w:val="0"/>
        </w:numPr>
      </w:pPr>
      <w:bookmarkStart w:id="10" w:name="_Toc65263682"/>
      <w:bookmarkStart w:id="11" w:name="_Toc66541488"/>
      <w:r w:rsidRPr="00535869">
        <w:lastRenderedPageBreak/>
        <w:t>ABSTRAR</w:t>
      </w:r>
      <w:bookmarkEnd w:id="10"/>
      <w:bookmarkEnd w:id="11"/>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535869" w:rsidRDefault="00535869" w:rsidP="00535869">
      <w:pPr>
        <w:ind w:firstLine="0"/>
      </w:pPr>
    </w:p>
    <w:p w:rsidR="0063689A" w:rsidRDefault="0063689A" w:rsidP="00535869">
      <w:pPr>
        <w:ind w:firstLine="0"/>
      </w:pPr>
    </w:p>
    <w:p w:rsidR="00A77339" w:rsidRDefault="00A77339" w:rsidP="00535869">
      <w:pPr>
        <w:ind w:firstLine="0"/>
      </w:pPr>
    </w:p>
    <w:p w:rsidR="0002141E" w:rsidRDefault="0002141E" w:rsidP="00535869">
      <w:pPr>
        <w:ind w:firstLine="0"/>
      </w:pPr>
    </w:p>
    <w:p w:rsidR="00682AE1" w:rsidRDefault="00682AE1" w:rsidP="00535869">
      <w:pPr>
        <w:ind w:firstLine="0"/>
      </w:pPr>
    </w:p>
    <w:p w:rsidR="0002141E" w:rsidRDefault="003D5605" w:rsidP="0002141E">
      <w:pPr>
        <w:pStyle w:val="Ttulo1"/>
        <w:numPr>
          <w:ilvl w:val="0"/>
          <w:numId w:val="0"/>
        </w:numPr>
      </w:pPr>
      <w:bookmarkStart w:id="12" w:name="_Toc65263683"/>
      <w:bookmarkStart w:id="13" w:name="_Toc66541489"/>
      <w:r w:rsidRPr="00014918">
        <w:lastRenderedPageBreak/>
        <w:t>ÍNDICE</w:t>
      </w:r>
      <w:r w:rsidR="0002141E">
        <w:t xml:space="preserve"> DE CONTENIDO</w:t>
      </w:r>
      <w:bookmarkEnd w:id="12"/>
      <w:bookmarkEnd w:id="13"/>
    </w:p>
    <w:sdt>
      <w:sdtPr>
        <w:rPr>
          <w:rFonts w:ascii="Times New Roman" w:eastAsiaTheme="minorHAnsi" w:hAnsi="Times New Roman" w:cstheme="minorBidi"/>
          <w:color w:val="auto"/>
          <w:sz w:val="24"/>
          <w:szCs w:val="22"/>
          <w:lang w:eastAsia="en-US"/>
        </w:rPr>
        <w:id w:val="-670642503"/>
        <w:docPartObj>
          <w:docPartGallery w:val="Table of Contents"/>
          <w:docPartUnique/>
        </w:docPartObj>
      </w:sdtPr>
      <w:sdtEndPr>
        <w:rPr>
          <w:b/>
          <w:bCs/>
        </w:rPr>
      </w:sdtEndPr>
      <w:sdtContent>
        <w:p w:rsidR="00C72091" w:rsidRDefault="00C72091">
          <w:pPr>
            <w:pStyle w:val="TtuloTDC"/>
          </w:pPr>
        </w:p>
        <w:p w:rsidR="00161384" w:rsidRDefault="00C72091">
          <w:pPr>
            <w:pStyle w:val="TDC1"/>
            <w:tabs>
              <w:tab w:val="right" w:leader="dot" w:pos="9350"/>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66541483" w:history="1">
            <w:r w:rsidR="00161384" w:rsidRPr="00AE71A8">
              <w:rPr>
                <w:rStyle w:val="Hipervnculo"/>
                <w:noProof/>
              </w:rPr>
              <w:t>CERTIFICACIÓN DEL TUTOR</w:t>
            </w:r>
            <w:r w:rsidR="00161384">
              <w:rPr>
                <w:noProof/>
                <w:webHidden/>
              </w:rPr>
              <w:tab/>
            </w:r>
            <w:r w:rsidR="00161384">
              <w:rPr>
                <w:noProof/>
                <w:webHidden/>
              </w:rPr>
              <w:fldChar w:fldCharType="begin"/>
            </w:r>
            <w:r w:rsidR="00161384">
              <w:rPr>
                <w:noProof/>
                <w:webHidden/>
              </w:rPr>
              <w:instrText xml:space="preserve"> PAGEREF _Toc66541483 \h </w:instrText>
            </w:r>
            <w:r w:rsidR="00161384">
              <w:rPr>
                <w:noProof/>
                <w:webHidden/>
              </w:rPr>
            </w:r>
            <w:r w:rsidR="00161384">
              <w:rPr>
                <w:noProof/>
                <w:webHidden/>
              </w:rPr>
              <w:fldChar w:fldCharType="separate"/>
            </w:r>
            <w:r w:rsidR="00161384">
              <w:rPr>
                <w:noProof/>
                <w:webHidden/>
              </w:rPr>
              <w:t>I</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84" w:history="1">
            <w:r w:rsidR="00161384" w:rsidRPr="00AE71A8">
              <w:rPr>
                <w:rStyle w:val="Hipervnculo"/>
                <w:noProof/>
              </w:rPr>
              <w:t>DECLARACIÓN DE AUTENTICIDAD</w:t>
            </w:r>
            <w:r w:rsidR="00161384">
              <w:rPr>
                <w:noProof/>
                <w:webHidden/>
              </w:rPr>
              <w:tab/>
            </w:r>
            <w:r w:rsidR="00161384">
              <w:rPr>
                <w:noProof/>
                <w:webHidden/>
              </w:rPr>
              <w:fldChar w:fldCharType="begin"/>
            </w:r>
            <w:r w:rsidR="00161384">
              <w:rPr>
                <w:noProof/>
                <w:webHidden/>
              </w:rPr>
              <w:instrText xml:space="preserve"> PAGEREF _Toc66541484 \h </w:instrText>
            </w:r>
            <w:r w:rsidR="00161384">
              <w:rPr>
                <w:noProof/>
                <w:webHidden/>
              </w:rPr>
            </w:r>
            <w:r w:rsidR="00161384">
              <w:rPr>
                <w:noProof/>
                <w:webHidden/>
              </w:rPr>
              <w:fldChar w:fldCharType="separate"/>
            </w:r>
            <w:r w:rsidR="00161384">
              <w:rPr>
                <w:noProof/>
                <w:webHidden/>
              </w:rPr>
              <w:t>II</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85" w:history="1">
            <w:r w:rsidR="00161384" w:rsidRPr="00AE71A8">
              <w:rPr>
                <w:rStyle w:val="Hipervnculo"/>
                <w:noProof/>
              </w:rPr>
              <w:t>AGRADECIMIENTO</w:t>
            </w:r>
            <w:r w:rsidR="00161384">
              <w:rPr>
                <w:noProof/>
                <w:webHidden/>
              </w:rPr>
              <w:tab/>
            </w:r>
            <w:r w:rsidR="00161384">
              <w:rPr>
                <w:noProof/>
                <w:webHidden/>
              </w:rPr>
              <w:fldChar w:fldCharType="begin"/>
            </w:r>
            <w:r w:rsidR="00161384">
              <w:rPr>
                <w:noProof/>
                <w:webHidden/>
              </w:rPr>
              <w:instrText xml:space="preserve"> PAGEREF _Toc66541485 \h </w:instrText>
            </w:r>
            <w:r w:rsidR="00161384">
              <w:rPr>
                <w:noProof/>
                <w:webHidden/>
              </w:rPr>
            </w:r>
            <w:r w:rsidR="00161384">
              <w:rPr>
                <w:noProof/>
                <w:webHidden/>
              </w:rPr>
              <w:fldChar w:fldCharType="separate"/>
            </w:r>
            <w:r w:rsidR="00161384">
              <w:rPr>
                <w:noProof/>
                <w:webHidden/>
              </w:rPr>
              <w:t>III</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86" w:history="1">
            <w:r w:rsidR="00161384" w:rsidRPr="00AE71A8">
              <w:rPr>
                <w:rStyle w:val="Hipervnculo"/>
                <w:noProof/>
              </w:rPr>
              <w:t>DEDICATORIA</w:t>
            </w:r>
            <w:r w:rsidR="00161384">
              <w:rPr>
                <w:noProof/>
                <w:webHidden/>
              </w:rPr>
              <w:tab/>
            </w:r>
            <w:r w:rsidR="00161384">
              <w:rPr>
                <w:noProof/>
                <w:webHidden/>
              </w:rPr>
              <w:fldChar w:fldCharType="begin"/>
            </w:r>
            <w:r w:rsidR="00161384">
              <w:rPr>
                <w:noProof/>
                <w:webHidden/>
              </w:rPr>
              <w:instrText xml:space="preserve"> PAGEREF _Toc66541486 \h </w:instrText>
            </w:r>
            <w:r w:rsidR="00161384">
              <w:rPr>
                <w:noProof/>
                <w:webHidden/>
              </w:rPr>
            </w:r>
            <w:r w:rsidR="00161384">
              <w:rPr>
                <w:noProof/>
                <w:webHidden/>
              </w:rPr>
              <w:fldChar w:fldCharType="separate"/>
            </w:r>
            <w:r w:rsidR="00161384">
              <w:rPr>
                <w:noProof/>
                <w:webHidden/>
              </w:rPr>
              <w:t>IV</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87" w:history="1">
            <w:r w:rsidR="00161384" w:rsidRPr="00AE71A8">
              <w:rPr>
                <w:rStyle w:val="Hipervnculo"/>
                <w:noProof/>
              </w:rPr>
              <w:t>RESUMEN</w:t>
            </w:r>
            <w:r w:rsidR="00161384">
              <w:rPr>
                <w:noProof/>
                <w:webHidden/>
              </w:rPr>
              <w:tab/>
            </w:r>
            <w:r w:rsidR="00161384">
              <w:rPr>
                <w:noProof/>
                <w:webHidden/>
              </w:rPr>
              <w:fldChar w:fldCharType="begin"/>
            </w:r>
            <w:r w:rsidR="00161384">
              <w:rPr>
                <w:noProof/>
                <w:webHidden/>
              </w:rPr>
              <w:instrText xml:space="preserve"> PAGEREF _Toc66541487 \h </w:instrText>
            </w:r>
            <w:r w:rsidR="00161384">
              <w:rPr>
                <w:noProof/>
                <w:webHidden/>
              </w:rPr>
            </w:r>
            <w:r w:rsidR="00161384">
              <w:rPr>
                <w:noProof/>
                <w:webHidden/>
              </w:rPr>
              <w:fldChar w:fldCharType="separate"/>
            </w:r>
            <w:r w:rsidR="00161384">
              <w:rPr>
                <w:noProof/>
                <w:webHidden/>
              </w:rPr>
              <w:t>V</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88" w:history="1">
            <w:r w:rsidR="00161384" w:rsidRPr="00AE71A8">
              <w:rPr>
                <w:rStyle w:val="Hipervnculo"/>
                <w:noProof/>
              </w:rPr>
              <w:t>ABSTRAR</w:t>
            </w:r>
            <w:r w:rsidR="00161384">
              <w:rPr>
                <w:noProof/>
                <w:webHidden/>
              </w:rPr>
              <w:tab/>
            </w:r>
            <w:r w:rsidR="00161384">
              <w:rPr>
                <w:noProof/>
                <w:webHidden/>
              </w:rPr>
              <w:fldChar w:fldCharType="begin"/>
            </w:r>
            <w:r w:rsidR="00161384">
              <w:rPr>
                <w:noProof/>
                <w:webHidden/>
              </w:rPr>
              <w:instrText xml:space="preserve"> PAGEREF _Toc66541488 \h </w:instrText>
            </w:r>
            <w:r w:rsidR="00161384">
              <w:rPr>
                <w:noProof/>
                <w:webHidden/>
              </w:rPr>
            </w:r>
            <w:r w:rsidR="00161384">
              <w:rPr>
                <w:noProof/>
                <w:webHidden/>
              </w:rPr>
              <w:fldChar w:fldCharType="separate"/>
            </w:r>
            <w:r w:rsidR="00161384">
              <w:rPr>
                <w:noProof/>
                <w:webHidden/>
              </w:rPr>
              <w:t>VI</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89" w:history="1">
            <w:r w:rsidR="00161384" w:rsidRPr="00AE71A8">
              <w:rPr>
                <w:rStyle w:val="Hipervnculo"/>
                <w:noProof/>
              </w:rPr>
              <w:t>ÍNDICE DE CONTENIDO</w:t>
            </w:r>
            <w:r w:rsidR="00161384">
              <w:rPr>
                <w:noProof/>
                <w:webHidden/>
              </w:rPr>
              <w:tab/>
            </w:r>
            <w:r w:rsidR="00161384">
              <w:rPr>
                <w:noProof/>
                <w:webHidden/>
              </w:rPr>
              <w:fldChar w:fldCharType="begin"/>
            </w:r>
            <w:r w:rsidR="00161384">
              <w:rPr>
                <w:noProof/>
                <w:webHidden/>
              </w:rPr>
              <w:instrText xml:space="preserve"> PAGEREF _Toc66541489 \h </w:instrText>
            </w:r>
            <w:r w:rsidR="00161384">
              <w:rPr>
                <w:noProof/>
                <w:webHidden/>
              </w:rPr>
            </w:r>
            <w:r w:rsidR="00161384">
              <w:rPr>
                <w:noProof/>
                <w:webHidden/>
              </w:rPr>
              <w:fldChar w:fldCharType="separate"/>
            </w:r>
            <w:r w:rsidR="00161384">
              <w:rPr>
                <w:noProof/>
                <w:webHidden/>
              </w:rPr>
              <w:t>VII</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90" w:history="1">
            <w:r w:rsidR="00161384" w:rsidRPr="00AE71A8">
              <w:rPr>
                <w:rStyle w:val="Hipervnculo"/>
                <w:noProof/>
              </w:rPr>
              <w:t>ÍNDICE DE FIGURAS</w:t>
            </w:r>
            <w:r w:rsidR="00161384">
              <w:rPr>
                <w:noProof/>
                <w:webHidden/>
              </w:rPr>
              <w:tab/>
            </w:r>
            <w:r w:rsidR="00161384">
              <w:rPr>
                <w:noProof/>
                <w:webHidden/>
              </w:rPr>
              <w:fldChar w:fldCharType="begin"/>
            </w:r>
            <w:r w:rsidR="00161384">
              <w:rPr>
                <w:noProof/>
                <w:webHidden/>
              </w:rPr>
              <w:instrText xml:space="preserve"> PAGEREF _Toc66541490 \h </w:instrText>
            </w:r>
            <w:r w:rsidR="00161384">
              <w:rPr>
                <w:noProof/>
                <w:webHidden/>
              </w:rPr>
            </w:r>
            <w:r w:rsidR="00161384">
              <w:rPr>
                <w:noProof/>
                <w:webHidden/>
              </w:rPr>
              <w:fldChar w:fldCharType="separate"/>
            </w:r>
            <w:r w:rsidR="00161384">
              <w:rPr>
                <w:noProof/>
                <w:webHidden/>
              </w:rPr>
              <w:t>X</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91" w:history="1">
            <w:r w:rsidR="00161384" w:rsidRPr="00AE71A8">
              <w:rPr>
                <w:rStyle w:val="Hipervnculo"/>
                <w:noProof/>
              </w:rPr>
              <w:t>ÍNDICE DE TABLAS</w:t>
            </w:r>
            <w:r w:rsidR="00161384">
              <w:rPr>
                <w:noProof/>
                <w:webHidden/>
              </w:rPr>
              <w:tab/>
            </w:r>
            <w:r w:rsidR="00161384">
              <w:rPr>
                <w:noProof/>
                <w:webHidden/>
              </w:rPr>
              <w:fldChar w:fldCharType="begin"/>
            </w:r>
            <w:r w:rsidR="00161384">
              <w:rPr>
                <w:noProof/>
                <w:webHidden/>
              </w:rPr>
              <w:instrText xml:space="preserve"> PAGEREF _Toc66541491 \h </w:instrText>
            </w:r>
            <w:r w:rsidR="00161384">
              <w:rPr>
                <w:noProof/>
                <w:webHidden/>
              </w:rPr>
            </w:r>
            <w:r w:rsidR="00161384">
              <w:rPr>
                <w:noProof/>
                <w:webHidden/>
              </w:rPr>
              <w:fldChar w:fldCharType="separate"/>
            </w:r>
            <w:r w:rsidR="00161384">
              <w:rPr>
                <w:noProof/>
                <w:webHidden/>
              </w:rPr>
              <w:t>XIII</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92" w:history="1">
            <w:r w:rsidR="00161384" w:rsidRPr="00AE71A8">
              <w:rPr>
                <w:rStyle w:val="Hipervnculo"/>
                <w:noProof/>
              </w:rPr>
              <w:t>INTRODUCCIÓN</w:t>
            </w:r>
            <w:r w:rsidR="00161384">
              <w:rPr>
                <w:noProof/>
                <w:webHidden/>
              </w:rPr>
              <w:tab/>
            </w:r>
            <w:r w:rsidR="00161384">
              <w:rPr>
                <w:noProof/>
                <w:webHidden/>
              </w:rPr>
              <w:fldChar w:fldCharType="begin"/>
            </w:r>
            <w:r w:rsidR="00161384">
              <w:rPr>
                <w:noProof/>
                <w:webHidden/>
              </w:rPr>
              <w:instrText xml:space="preserve"> PAGEREF _Toc66541492 \h </w:instrText>
            </w:r>
            <w:r w:rsidR="00161384">
              <w:rPr>
                <w:noProof/>
                <w:webHidden/>
              </w:rPr>
            </w:r>
            <w:r w:rsidR="00161384">
              <w:rPr>
                <w:noProof/>
                <w:webHidden/>
              </w:rPr>
              <w:fldChar w:fldCharType="separate"/>
            </w:r>
            <w:r w:rsidR="00161384">
              <w:rPr>
                <w:noProof/>
                <w:webHidden/>
              </w:rPr>
              <w:t>1</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493" w:history="1">
            <w:r w:rsidR="00161384" w:rsidRPr="00AE71A8">
              <w:rPr>
                <w:rStyle w:val="Hipervnculo"/>
                <w:noProof/>
              </w:rPr>
              <w:t>ANTECEDENTES</w:t>
            </w:r>
            <w:r w:rsidR="00161384">
              <w:rPr>
                <w:noProof/>
                <w:webHidden/>
              </w:rPr>
              <w:tab/>
            </w:r>
            <w:r w:rsidR="00161384">
              <w:rPr>
                <w:noProof/>
                <w:webHidden/>
              </w:rPr>
              <w:fldChar w:fldCharType="begin"/>
            </w:r>
            <w:r w:rsidR="00161384">
              <w:rPr>
                <w:noProof/>
                <w:webHidden/>
              </w:rPr>
              <w:instrText xml:space="preserve"> PAGEREF _Toc66541493 \h </w:instrText>
            </w:r>
            <w:r w:rsidR="00161384">
              <w:rPr>
                <w:noProof/>
                <w:webHidden/>
              </w:rPr>
            </w:r>
            <w:r w:rsidR="00161384">
              <w:rPr>
                <w:noProof/>
                <w:webHidden/>
              </w:rPr>
              <w:fldChar w:fldCharType="separate"/>
            </w:r>
            <w:r w:rsidR="00161384">
              <w:rPr>
                <w:noProof/>
                <w:webHidden/>
              </w:rPr>
              <w:t>2</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494" w:history="1">
            <w:r w:rsidR="00161384" w:rsidRPr="00AE71A8">
              <w:rPr>
                <w:rStyle w:val="Hipervnculo"/>
                <w:noProof/>
              </w:rPr>
              <w:t>PLANTEAMIENTO DEL PROBLEMA</w:t>
            </w:r>
            <w:r w:rsidR="00161384">
              <w:rPr>
                <w:noProof/>
                <w:webHidden/>
              </w:rPr>
              <w:tab/>
            </w:r>
            <w:r w:rsidR="00161384">
              <w:rPr>
                <w:noProof/>
                <w:webHidden/>
              </w:rPr>
              <w:fldChar w:fldCharType="begin"/>
            </w:r>
            <w:r w:rsidR="00161384">
              <w:rPr>
                <w:noProof/>
                <w:webHidden/>
              </w:rPr>
              <w:instrText xml:space="preserve"> PAGEREF _Toc66541494 \h </w:instrText>
            </w:r>
            <w:r w:rsidR="00161384">
              <w:rPr>
                <w:noProof/>
                <w:webHidden/>
              </w:rPr>
            </w:r>
            <w:r w:rsidR="00161384">
              <w:rPr>
                <w:noProof/>
                <w:webHidden/>
              </w:rPr>
              <w:fldChar w:fldCharType="separate"/>
            </w:r>
            <w:r w:rsidR="00161384">
              <w:rPr>
                <w:noProof/>
                <w:webHidden/>
              </w:rPr>
              <w:t>3</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495" w:history="1">
            <w:r w:rsidR="00161384" w:rsidRPr="00AE71A8">
              <w:rPr>
                <w:rStyle w:val="Hipervnculo"/>
                <w:noProof/>
              </w:rPr>
              <w:t>JUSTIFICACIÓN DEL PROYECTO</w:t>
            </w:r>
            <w:r w:rsidR="00161384">
              <w:rPr>
                <w:noProof/>
                <w:webHidden/>
              </w:rPr>
              <w:tab/>
            </w:r>
            <w:r w:rsidR="00161384">
              <w:rPr>
                <w:noProof/>
                <w:webHidden/>
              </w:rPr>
              <w:fldChar w:fldCharType="begin"/>
            </w:r>
            <w:r w:rsidR="00161384">
              <w:rPr>
                <w:noProof/>
                <w:webHidden/>
              </w:rPr>
              <w:instrText xml:space="preserve"> PAGEREF _Toc66541495 \h </w:instrText>
            </w:r>
            <w:r w:rsidR="00161384">
              <w:rPr>
                <w:noProof/>
                <w:webHidden/>
              </w:rPr>
            </w:r>
            <w:r w:rsidR="00161384">
              <w:rPr>
                <w:noProof/>
                <w:webHidden/>
              </w:rPr>
              <w:fldChar w:fldCharType="separate"/>
            </w:r>
            <w:r w:rsidR="00161384">
              <w:rPr>
                <w:noProof/>
                <w:webHidden/>
              </w:rPr>
              <w:t>4</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496" w:history="1">
            <w:r w:rsidR="00161384" w:rsidRPr="00AE71A8">
              <w:rPr>
                <w:rStyle w:val="Hipervnculo"/>
                <w:noProof/>
              </w:rPr>
              <w:t>OBJETIVO GENERAL</w:t>
            </w:r>
            <w:r w:rsidR="00161384">
              <w:rPr>
                <w:noProof/>
                <w:webHidden/>
              </w:rPr>
              <w:tab/>
            </w:r>
            <w:r w:rsidR="00161384">
              <w:rPr>
                <w:noProof/>
                <w:webHidden/>
              </w:rPr>
              <w:fldChar w:fldCharType="begin"/>
            </w:r>
            <w:r w:rsidR="00161384">
              <w:rPr>
                <w:noProof/>
                <w:webHidden/>
              </w:rPr>
              <w:instrText xml:space="preserve"> PAGEREF _Toc66541496 \h </w:instrText>
            </w:r>
            <w:r w:rsidR="00161384">
              <w:rPr>
                <w:noProof/>
                <w:webHidden/>
              </w:rPr>
            </w:r>
            <w:r w:rsidR="00161384">
              <w:rPr>
                <w:noProof/>
                <w:webHidden/>
              </w:rPr>
              <w:fldChar w:fldCharType="separate"/>
            </w:r>
            <w:r w:rsidR="00161384">
              <w:rPr>
                <w:noProof/>
                <w:webHidden/>
              </w:rPr>
              <w:t>5</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497" w:history="1">
            <w:r w:rsidR="00161384" w:rsidRPr="00AE71A8">
              <w:rPr>
                <w:rStyle w:val="Hipervnculo"/>
                <w:noProof/>
              </w:rPr>
              <w:t>OBJETIVOS ESPECÍFICOS</w:t>
            </w:r>
            <w:r w:rsidR="00161384">
              <w:rPr>
                <w:noProof/>
                <w:webHidden/>
              </w:rPr>
              <w:tab/>
            </w:r>
            <w:r w:rsidR="00161384">
              <w:rPr>
                <w:noProof/>
                <w:webHidden/>
              </w:rPr>
              <w:fldChar w:fldCharType="begin"/>
            </w:r>
            <w:r w:rsidR="00161384">
              <w:rPr>
                <w:noProof/>
                <w:webHidden/>
              </w:rPr>
              <w:instrText xml:space="preserve"> PAGEREF _Toc66541497 \h </w:instrText>
            </w:r>
            <w:r w:rsidR="00161384">
              <w:rPr>
                <w:noProof/>
                <w:webHidden/>
              </w:rPr>
            </w:r>
            <w:r w:rsidR="00161384">
              <w:rPr>
                <w:noProof/>
                <w:webHidden/>
              </w:rPr>
              <w:fldChar w:fldCharType="separate"/>
            </w:r>
            <w:r w:rsidR="00161384">
              <w:rPr>
                <w:noProof/>
                <w:webHidden/>
              </w:rPr>
              <w:t>5</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498" w:history="1">
            <w:r w:rsidR="00161384" w:rsidRPr="00AE71A8">
              <w:rPr>
                <w:rStyle w:val="Hipervnculo"/>
                <w:noProof/>
              </w:rPr>
              <w:t>ALCANCE</w:t>
            </w:r>
            <w:r w:rsidR="00161384">
              <w:rPr>
                <w:noProof/>
                <w:webHidden/>
              </w:rPr>
              <w:tab/>
            </w:r>
            <w:r w:rsidR="00161384">
              <w:rPr>
                <w:noProof/>
                <w:webHidden/>
              </w:rPr>
              <w:fldChar w:fldCharType="begin"/>
            </w:r>
            <w:r w:rsidR="00161384">
              <w:rPr>
                <w:noProof/>
                <w:webHidden/>
              </w:rPr>
              <w:instrText xml:space="preserve"> PAGEREF _Toc66541498 \h </w:instrText>
            </w:r>
            <w:r w:rsidR="00161384">
              <w:rPr>
                <w:noProof/>
                <w:webHidden/>
              </w:rPr>
            </w:r>
            <w:r w:rsidR="00161384">
              <w:rPr>
                <w:noProof/>
                <w:webHidden/>
              </w:rPr>
              <w:fldChar w:fldCharType="separate"/>
            </w:r>
            <w:r w:rsidR="00161384">
              <w:rPr>
                <w:noProof/>
                <w:webHidden/>
              </w:rPr>
              <w:t>6</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499" w:history="1">
            <w:r w:rsidR="00161384" w:rsidRPr="00AE71A8">
              <w:rPr>
                <w:rStyle w:val="Hipervnculo"/>
                <w:noProof/>
              </w:rPr>
              <w:t>CAPÍTULO I</w:t>
            </w:r>
            <w:r w:rsidR="00161384">
              <w:rPr>
                <w:noProof/>
                <w:webHidden/>
              </w:rPr>
              <w:tab/>
            </w:r>
            <w:r w:rsidR="00161384">
              <w:rPr>
                <w:noProof/>
                <w:webHidden/>
              </w:rPr>
              <w:fldChar w:fldCharType="begin"/>
            </w:r>
            <w:r w:rsidR="00161384">
              <w:rPr>
                <w:noProof/>
                <w:webHidden/>
              </w:rPr>
              <w:instrText xml:space="preserve"> PAGEREF _Toc66541499 \h </w:instrText>
            </w:r>
            <w:r w:rsidR="00161384">
              <w:rPr>
                <w:noProof/>
                <w:webHidden/>
              </w:rPr>
            </w:r>
            <w:r w:rsidR="00161384">
              <w:rPr>
                <w:noProof/>
                <w:webHidden/>
              </w:rPr>
              <w:fldChar w:fldCharType="separate"/>
            </w:r>
            <w:r w:rsidR="00161384">
              <w:rPr>
                <w:noProof/>
                <w:webHidden/>
              </w:rPr>
              <w:t>7</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00" w:history="1">
            <w:r w:rsidR="00161384" w:rsidRPr="00AE71A8">
              <w:rPr>
                <w:rStyle w:val="Hipervnculo"/>
                <w:noProof/>
              </w:rPr>
              <w:t>1.1</w:t>
            </w:r>
            <w:r w:rsidR="00161384">
              <w:rPr>
                <w:rFonts w:asciiTheme="minorHAnsi" w:eastAsiaTheme="minorEastAsia" w:hAnsiTheme="minorHAnsi"/>
                <w:noProof/>
                <w:sz w:val="22"/>
                <w:lang w:eastAsia="es-ES"/>
              </w:rPr>
              <w:tab/>
            </w:r>
            <w:r w:rsidR="00161384" w:rsidRPr="00AE71A8">
              <w:rPr>
                <w:rStyle w:val="Hipervnculo"/>
                <w:noProof/>
              </w:rPr>
              <w:t>ESTADO DE ARTE</w:t>
            </w:r>
            <w:r w:rsidR="00161384">
              <w:rPr>
                <w:noProof/>
                <w:webHidden/>
              </w:rPr>
              <w:tab/>
            </w:r>
            <w:r w:rsidR="00161384">
              <w:rPr>
                <w:noProof/>
                <w:webHidden/>
              </w:rPr>
              <w:fldChar w:fldCharType="begin"/>
            </w:r>
            <w:r w:rsidR="00161384">
              <w:rPr>
                <w:noProof/>
                <w:webHidden/>
              </w:rPr>
              <w:instrText xml:space="preserve"> PAGEREF _Toc66541500 \h </w:instrText>
            </w:r>
            <w:r w:rsidR="00161384">
              <w:rPr>
                <w:noProof/>
                <w:webHidden/>
              </w:rPr>
            </w:r>
            <w:r w:rsidR="00161384">
              <w:rPr>
                <w:noProof/>
                <w:webHidden/>
              </w:rPr>
              <w:fldChar w:fldCharType="separate"/>
            </w:r>
            <w:r w:rsidR="00161384">
              <w:rPr>
                <w:noProof/>
                <w:webHidden/>
              </w:rPr>
              <w:t>7</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01" w:history="1">
            <w:r w:rsidR="00161384" w:rsidRPr="00AE71A8">
              <w:rPr>
                <w:rStyle w:val="Hipervnculo"/>
                <w:noProof/>
              </w:rPr>
              <w:t>1.1.1</w:t>
            </w:r>
            <w:r w:rsidR="00161384">
              <w:rPr>
                <w:rFonts w:asciiTheme="minorHAnsi" w:eastAsiaTheme="minorEastAsia" w:hAnsiTheme="minorHAnsi"/>
                <w:noProof/>
                <w:sz w:val="22"/>
                <w:lang w:eastAsia="es-ES"/>
              </w:rPr>
              <w:tab/>
            </w:r>
            <w:r w:rsidR="00161384" w:rsidRPr="00AE71A8">
              <w:rPr>
                <w:rStyle w:val="Hipervnculo"/>
                <w:noProof/>
              </w:rPr>
              <w:t>Introducción a las Bibliotecas.</w:t>
            </w:r>
            <w:r w:rsidR="00161384">
              <w:rPr>
                <w:noProof/>
                <w:webHidden/>
              </w:rPr>
              <w:tab/>
            </w:r>
            <w:r w:rsidR="00161384">
              <w:rPr>
                <w:noProof/>
                <w:webHidden/>
              </w:rPr>
              <w:fldChar w:fldCharType="begin"/>
            </w:r>
            <w:r w:rsidR="00161384">
              <w:rPr>
                <w:noProof/>
                <w:webHidden/>
              </w:rPr>
              <w:instrText xml:space="preserve"> PAGEREF _Toc66541501 \h </w:instrText>
            </w:r>
            <w:r w:rsidR="00161384">
              <w:rPr>
                <w:noProof/>
                <w:webHidden/>
              </w:rPr>
            </w:r>
            <w:r w:rsidR="00161384">
              <w:rPr>
                <w:noProof/>
                <w:webHidden/>
              </w:rPr>
              <w:fldChar w:fldCharType="separate"/>
            </w:r>
            <w:r w:rsidR="00161384">
              <w:rPr>
                <w:noProof/>
                <w:webHidden/>
              </w:rPr>
              <w:t>7</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02" w:history="1">
            <w:r w:rsidR="00161384" w:rsidRPr="00AE71A8">
              <w:rPr>
                <w:rStyle w:val="Hipervnculo"/>
                <w:noProof/>
              </w:rPr>
              <w:t>1.1.2</w:t>
            </w:r>
            <w:r w:rsidR="00161384">
              <w:rPr>
                <w:rFonts w:asciiTheme="minorHAnsi" w:eastAsiaTheme="minorEastAsia" w:hAnsiTheme="minorHAnsi"/>
                <w:noProof/>
                <w:sz w:val="22"/>
                <w:lang w:eastAsia="es-ES"/>
              </w:rPr>
              <w:tab/>
            </w:r>
            <w:r w:rsidR="00161384" w:rsidRPr="00AE71A8">
              <w:rPr>
                <w:rStyle w:val="Hipervnculo"/>
                <w:noProof/>
                <w:shd w:val="clear" w:color="auto" w:fill="FFFFFF"/>
              </w:rPr>
              <w:t>Gestión de la calidad de las Bibliotecas</w:t>
            </w:r>
            <w:r w:rsidR="00161384">
              <w:rPr>
                <w:noProof/>
                <w:webHidden/>
              </w:rPr>
              <w:tab/>
            </w:r>
            <w:r w:rsidR="00161384">
              <w:rPr>
                <w:noProof/>
                <w:webHidden/>
              </w:rPr>
              <w:fldChar w:fldCharType="begin"/>
            </w:r>
            <w:r w:rsidR="00161384">
              <w:rPr>
                <w:noProof/>
                <w:webHidden/>
              </w:rPr>
              <w:instrText xml:space="preserve"> PAGEREF _Toc66541502 \h </w:instrText>
            </w:r>
            <w:r w:rsidR="00161384">
              <w:rPr>
                <w:noProof/>
                <w:webHidden/>
              </w:rPr>
            </w:r>
            <w:r w:rsidR="00161384">
              <w:rPr>
                <w:noProof/>
                <w:webHidden/>
              </w:rPr>
              <w:fldChar w:fldCharType="separate"/>
            </w:r>
            <w:r w:rsidR="00161384">
              <w:rPr>
                <w:noProof/>
                <w:webHidden/>
              </w:rPr>
              <w:t>7</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03" w:history="1">
            <w:r w:rsidR="00161384" w:rsidRPr="00AE71A8">
              <w:rPr>
                <w:rStyle w:val="Hipervnculo"/>
                <w:noProof/>
              </w:rPr>
              <w:t>1.1.3</w:t>
            </w:r>
            <w:r w:rsidR="00161384">
              <w:rPr>
                <w:rFonts w:asciiTheme="minorHAnsi" w:eastAsiaTheme="minorEastAsia" w:hAnsiTheme="minorHAnsi"/>
                <w:noProof/>
                <w:sz w:val="22"/>
                <w:lang w:eastAsia="es-ES"/>
              </w:rPr>
              <w:tab/>
            </w:r>
            <w:r w:rsidR="00161384" w:rsidRPr="00AE71A8">
              <w:rPr>
                <w:rStyle w:val="Hipervnculo"/>
                <w:noProof/>
                <w:shd w:val="clear" w:color="auto" w:fill="FFFFFF"/>
              </w:rPr>
              <w:t>Sistemas Integrados de Gestión de Bibliotecas</w:t>
            </w:r>
            <w:r w:rsidR="00161384">
              <w:rPr>
                <w:noProof/>
                <w:webHidden/>
              </w:rPr>
              <w:tab/>
            </w:r>
            <w:r w:rsidR="00161384">
              <w:rPr>
                <w:noProof/>
                <w:webHidden/>
              </w:rPr>
              <w:fldChar w:fldCharType="begin"/>
            </w:r>
            <w:r w:rsidR="00161384">
              <w:rPr>
                <w:noProof/>
                <w:webHidden/>
              </w:rPr>
              <w:instrText xml:space="preserve"> PAGEREF _Toc66541503 \h </w:instrText>
            </w:r>
            <w:r w:rsidR="00161384">
              <w:rPr>
                <w:noProof/>
                <w:webHidden/>
              </w:rPr>
            </w:r>
            <w:r w:rsidR="00161384">
              <w:rPr>
                <w:noProof/>
                <w:webHidden/>
              </w:rPr>
              <w:fldChar w:fldCharType="separate"/>
            </w:r>
            <w:r w:rsidR="00161384">
              <w:rPr>
                <w:noProof/>
                <w:webHidden/>
              </w:rPr>
              <w:t>8</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04" w:history="1">
            <w:r w:rsidR="00161384" w:rsidRPr="00AE71A8">
              <w:rPr>
                <w:rStyle w:val="Hipervnculo"/>
                <w:noProof/>
              </w:rPr>
              <w:t>1.2</w:t>
            </w:r>
            <w:r w:rsidR="00161384">
              <w:rPr>
                <w:rFonts w:asciiTheme="minorHAnsi" w:eastAsiaTheme="minorEastAsia" w:hAnsiTheme="minorHAnsi"/>
                <w:noProof/>
                <w:sz w:val="22"/>
                <w:lang w:eastAsia="es-ES"/>
              </w:rPr>
              <w:tab/>
            </w:r>
            <w:r w:rsidR="00161384" w:rsidRPr="00AE71A8">
              <w:rPr>
                <w:rStyle w:val="Hipervnculo"/>
                <w:noProof/>
              </w:rPr>
              <w:t>SISTEMAS INFORMÁTICOS</w:t>
            </w:r>
            <w:r w:rsidR="00161384">
              <w:rPr>
                <w:noProof/>
                <w:webHidden/>
              </w:rPr>
              <w:tab/>
            </w:r>
            <w:r w:rsidR="00161384">
              <w:rPr>
                <w:noProof/>
                <w:webHidden/>
              </w:rPr>
              <w:fldChar w:fldCharType="begin"/>
            </w:r>
            <w:r w:rsidR="00161384">
              <w:rPr>
                <w:noProof/>
                <w:webHidden/>
              </w:rPr>
              <w:instrText xml:space="preserve"> PAGEREF _Toc66541504 \h </w:instrText>
            </w:r>
            <w:r w:rsidR="00161384">
              <w:rPr>
                <w:noProof/>
                <w:webHidden/>
              </w:rPr>
            </w:r>
            <w:r w:rsidR="00161384">
              <w:rPr>
                <w:noProof/>
                <w:webHidden/>
              </w:rPr>
              <w:fldChar w:fldCharType="separate"/>
            </w:r>
            <w:r w:rsidR="00161384">
              <w:rPr>
                <w:noProof/>
                <w:webHidden/>
              </w:rPr>
              <w:t>9</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05" w:history="1">
            <w:r w:rsidR="00161384" w:rsidRPr="00AE71A8">
              <w:rPr>
                <w:rStyle w:val="Hipervnculo"/>
                <w:noProof/>
              </w:rPr>
              <w:t>1.2.1</w:t>
            </w:r>
            <w:r w:rsidR="00161384">
              <w:rPr>
                <w:rFonts w:asciiTheme="minorHAnsi" w:eastAsiaTheme="minorEastAsia" w:hAnsiTheme="minorHAnsi"/>
                <w:noProof/>
                <w:sz w:val="22"/>
                <w:lang w:eastAsia="es-ES"/>
              </w:rPr>
              <w:tab/>
            </w:r>
            <w:r w:rsidR="00161384" w:rsidRPr="00AE71A8">
              <w:rPr>
                <w:rStyle w:val="Hipervnculo"/>
                <w:noProof/>
              </w:rPr>
              <w:t>Definición</w:t>
            </w:r>
            <w:r w:rsidR="00161384">
              <w:rPr>
                <w:noProof/>
                <w:webHidden/>
              </w:rPr>
              <w:tab/>
            </w:r>
            <w:r w:rsidR="00161384">
              <w:rPr>
                <w:noProof/>
                <w:webHidden/>
              </w:rPr>
              <w:fldChar w:fldCharType="begin"/>
            </w:r>
            <w:r w:rsidR="00161384">
              <w:rPr>
                <w:noProof/>
                <w:webHidden/>
              </w:rPr>
              <w:instrText xml:space="preserve"> PAGEREF _Toc66541505 \h </w:instrText>
            </w:r>
            <w:r w:rsidR="00161384">
              <w:rPr>
                <w:noProof/>
                <w:webHidden/>
              </w:rPr>
            </w:r>
            <w:r w:rsidR="00161384">
              <w:rPr>
                <w:noProof/>
                <w:webHidden/>
              </w:rPr>
              <w:fldChar w:fldCharType="separate"/>
            </w:r>
            <w:r w:rsidR="00161384">
              <w:rPr>
                <w:noProof/>
                <w:webHidden/>
              </w:rPr>
              <w:t>9</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06" w:history="1">
            <w:r w:rsidR="00161384" w:rsidRPr="00AE71A8">
              <w:rPr>
                <w:rStyle w:val="Hipervnculo"/>
                <w:noProof/>
              </w:rPr>
              <w:t>1.2.2</w:t>
            </w:r>
            <w:r w:rsidR="00161384">
              <w:rPr>
                <w:rFonts w:asciiTheme="minorHAnsi" w:eastAsiaTheme="minorEastAsia" w:hAnsiTheme="minorHAnsi"/>
                <w:noProof/>
                <w:sz w:val="22"/>
                <w:lang w:eastAsia="es-ES"/>
              </w:rPr>
              <w:tab/>
            </w:r>
            <w:r w:rsidR="00161384" w:rsidRPr="00AE71A8">
              <w:rPr>
                <w:rStyle w:val="Hipervnculo"/>
                <w:noProof/>
              </w:rPr>
              <w:t>Tipos de sistemas Informáticos</w:t>
            </w:r>
            <w:r w:rsidR="00161384">
              <w:rPr>
                <w:noProof/>
                <w:webHidden/>
              </w:rPr>
              <w:tab/>
            </w:r>
            <w:r w:rsidR="00161384">
              <w:rPr>
                <w:noProof/>
                <w:webHidden/>
              </w:rPr>
              <w:fldChar w:fldCharType="begin"/>
            </w:r>
            <w:r w:rsidR="00161384">
              <w:rPr>
                <w:noProof/>
                <w:webHidden/>
              </w:rPr>
              <w:instrText xml:space="preserve"> PAGEREF _Toc66541506 \h </w:instrText>
            </w:r>
            <w:r w:rsidR="00161384">
              <w:rPr>
                <w:noProof/>
                <w:webHidden/>
              </w:rPr>
            </w:r>
            <w:r w:rsidR="00161384">
              <w:rPr>
                <w:noProof/>
                <w:webHidden/>
              </w:rPr>
              <w:fldChar w:fldCharType="separate"/>
            </w:r>
            <w:r w:rsidR="00161384">
              <w:rPr>
                <w:noProof/>
                <w:webHidden/>
              </w:rPr>
              <w:t>10</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07" w:history="1">
            <w:r w:rsidR="00161384" w:rsidRPr="00AE71A8">
              <w:rPr>
                <w:rStyle w:val="Hipervnculo"/>
                <w:noProof/>
              </w:rPr>
              <w:t>1.3</w:t>
            </w:r>
            <w:r w:rsidR="00161384">
              <w:rPr>
                <w:rFonts w:asciiTheme="minorHAnsi" w:eastAsiaTheme="minorEastAsia" w:hAnsiTheme="minorHAnsi"/>
                <w:noProof/>
                <w:sz w:val="22"/>
                <w:lang w:eastAsia="es-ES"/>
              </w:rPr>
              <w:tab/>
            </w:r>
            <w:r w:rsidR="00161384" w:rsidRPr="00AE71A8">
              <w:rPr>
                <w:rStyle w:val="Hipervnculo"/>
                <w:noProof/>
              </w:rPr>
              <w:t>SISTEMAS WEB</w:t>
            </w:r>
            <w:r w:rsidR="00161384">
              <w:rPr>
                <w:noProof/>
                <w:webHidden/>
              </w:rPr>
              <w:tab/>
            </w:r>
            <w:r w:rsidR="00161384">
              <w:rPr>
                <w:noProof/>
                <w:webHidden/>
              </w:rPr>
              <w:fldChar w:fldCharType="begin"/>
            </w:r>
            <w:r w:rsidR="00161384">
              <w:rPr>
                <w:noProof/>
                <w:webHidden/>
              </w:rPr>
              <w:instrText xml:space="preserve"> PAGEREF _Toc66541507 \h </w:instrText>
            </w:r>
            <w:r w:rsidR="00161384">
              <w:rPr>
                <w:noProof/>
                <w:webHidden/>
              </w:rPr>
            </w:r>
            <w:r w:rsidR="00161384">
              <w:rPr>
                <w:noProof/>
                <w:webHidden/>
              </w:rPr>
              <w:fldChar w:fldCharType="separate"/>
            </w:r>
            <w:r w:rsidR="00161384">
              <w:rPr>
                <w:noProof/>
                <w:webHidden/>
              </w:rPr>
              <w:t>11</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08" w:history="1">
            <w:r w:rsidR="00161384" w:rsidRPr="00AE71A8">
              <w:rPr>
                <w:rStyle w:val="Hipervnculo"/>
                <w:noProof/>
              </w:rPr>
              <w:t>1.4</w:t>
            </w:r>
            <w:r w:rsidR="00161384">
              <w:rPr>
                <w:rFonts w:asciiTheme="minorHAnsi" w:eastAsiaTheme="minorEastAsia" w:hAnsiTheme="minorHAnsi"/>
                <w:noProof/>
                <w:sz w:val="22"/>
                <w:lang w:eastAsia="es-ES"/>
              </w:rPr>
              <w:tab/>
            </w:r>
            <w:r w:rsidR="00161384" w:rsidRPr="00AE71A8">
              <w:rPr>
                <w:rStyle w:val="Hipervnculo"/>
                <w:noProof/>
              </w:rPr>
              <w:t>ANÁLISIS Y DISEÑO DE SISTEMAS</w:t>
            </w:r>
            <w:r w:rsidR="00161384">
              <w:rPr>
                <w:noProof/>
                <w:webHidden/>
              </w:rPr>
              <w:tab/>
            </w:r>
            <w:r w:rsidR="00161384">
              <w:rPr>
                <w:noProof/>
                <w:webHidden/>
              </w:rPr>
              <w:fldChar w:fldCharType="begin"/>
            </w:r>
            <w:r w:rsidR="00161384">
              <w:rPr>
                <w:noProof/>
                <w:webHidden/>
              </w:rPr>
              <w:instrText xml:space="preserve"> PAGEREF _Toc66541508 \h </w:instrText>
            </w:r>
            <w:r w:rsidR="00161384">
              <w:rPr>
                <w:noProof/>
                <w:webHidden/>
              </w:rPr>
            </w:r>
            <w:r w:rsidR="00161384">
              <w:rPr>
                <w:noProof/>
                <w:webHidden/>
              </w:rPr>
              <w:fldChar w:fldCharType="separate"/>
            </w:r>
            <w:r w:rsidR="00161384">
              <w:rPr>
                <w:noProof/>
                <w:webHidden/>
              </w:rPr>
              <w:t>11</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09" w:history="1">
            <w:r w:rsidR="00161384" w:rsidRPr="00AE71A8">
              <w:rPr>
                <w:rStyle w:val="Hipervnculo"/>
                <w:noProof/>
              </w:rPr>
              <w:t>1.4.1</w:t>
            </w:r>
            <w:r w:rsidR="00161384">
              <w:rPr>
                <w:rFonts w:asciiTheme="minorHAnsi" w:eastAsiaTheme="minorEastAsia" w:hAnsiTheme="minorHAnsi"/>
                <w:noProof/>
                <w:sz w:val="22"/>
                <w:lang w:eastAsia="es-ES"/>
              </w:rPr>
              <w:tab/>
            </w:r>
            <w:r w:rsidR="00161384" w:rsidRPr="00AE71A8">
              <w:rPr>
                <w:rStyle w:val="Hipervnculo"/>
                <w:noProof/>
              </w:rPr>
              <w:t>Fundamentos de Diseño</w:t>
            </w:r>
            <w:r w:rsidR="00161384" w:rsidRPr="00AE71A8">
              <w:rPr>
                <w:rStyle w:val="Hipervnculo"/>
                <w:noProof/>
                <w:lang w:val="es-EC"/>
              </w:rPr>
              <w:t xml:space="preserve"> </w:t>
            </w:r>
            <w:r w:rsidR="00161384" w:rsidRPr="00AE71A8">
              <w:rPr>
                <w:rStyle w:val="Hipervnculo"/>
                <w:noProof/>
              </w:rPr>
              <w:t>de Sistemas</w:t>
            </w:r>
            <w:r w:rsidR="00161384">
              <w:rPr>
                <w:noProof/>
                <w:webHidden/>
              </w:rPr>
              <w:tab/>
            </w:r>
            <w:r w:rsidR="00161384">
              <w:rPr>
                <w:noProof/>
                <w:webHidden/>
              </w:rPr>
              <w:fldChar w:fldCharType="begin"/>
            </w:r>
            <w:r w:rsidR="00161384">
              <w:rPr>
                <w:noProof/>
                <w:webHidden/>
              </w:rPr>
              <w:instrText xml:space="preserve"> PAGEREF _Toc66541509 \h </w:instrText>
            </w:r>
            <w:r w:rsidR="00161384">
              <w:rPr>
                <w:noProof/>
                <w:webHidden/>
              </w:rPr>
            </w:r>
            <w:r w:rsidR="00161384">
              <w:rPr>
                <w:noProof/>
                <w:webHidden/>
              </w:rPr>
              <w:fldChar w:fldCharType="separate"/>
            </w:r>
            <w:r w:rsidR="00161384">
              <w:rPr>
                <w:noProof/>
                <w:webHidden/>
              </w:rPr>
              <w:t>11</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10" w:history="1">
            <w:r w:rsidR="00161384" w:rsidRPr="00AE71A8">
              <w:rPr>
                <w:rStyle w:val="Hipervnculo"/>
                <w:noProof/>
              </w:rPr>
              <w:t>1.4.2</w:t>
            </w:r>
            <w:r w:rsidR="00161384">
              <w:rPr>
                <w:rFonts w:asciiTheme="minorHAnsi" w:eastAsiaTheme="minorEastAsia" w:hAnsiTheme="minorHAnsi"/>
                <w:noProof/>
                <w:sz w:val="22"/>
                <w:lang w:eastAsia="es-ES"/>
              </w:rPr>
              <w:tab/>
            </w:r>
            <w:r w:rsidR="00161384" w:rsidRPr="00AE71A8">
              <w:rPr>
                <w:rStyle w:val="Hipervnculo"/>
                <w:noProof/>
              </w:rPr>
              <w:t>Ciclo de vida del desarrollo de software</w:t>
            </w:r>
            <w:r w:rsidR="00161384">
              <w:rPr>
                <w:noProof/>
                <w:webHidden/>
              </w:rPr>
              <w:tab/>
            </w:r>
            <w:r w:rsidR="00161384">
              <w:rPr>
                <w:noProof/>
                <w:webHidden/>
              </w:rPr>
              <w:fldChar w:fldCharType="begin"/>
            </w:r>
            <w:r w:rsidR="00161384">
              <w:rPr>
                <w:noProof/>
                <w:webHidden/>
              </w:rPr>
              <w:instrText xml:space="preserve"> PAGEREF _Toc66541510 \h </w:instrText>
            </w:r>
            <w:r w:rsidR="00161384">
              <w:rPr>
                <w:noProof/>
                <w:webHidden/>
              </w:rPr>
            </w:r>
            <w:r w:rsidR="00161384">
              <w:rPr>
                <w:noProof/>
                <w:webHidden/>
              </w:rPr>
              <w:fldChar w:fldCharType="separate"/>
            </w:r>
            <w:r w:rsidR="00161384">
              <w:rPr>
                <w:noProof/>
                <w:webHidden/>
              </w:rPr>
              <w:t>12</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11" w:history="1">
            <w:r w:rsidR="00161384" w:rsidRPr="00AE71A8">
              <w:rPr>
                <w:rStyle w:val="Hipervnculo"/>
                <w:noProof/>
              </w:rPr>
              <w:t>1.4.3</w:t>
            </w:r>
            <w:r w:rsidR="00161384">
              <w:rPr>
                <w:rFonts w:asciiTheme="minorHAnsi" w:eastAsiaTheme="minorEastAsia" w:hAnsiTheme="minorHAnsi"/>
                <w:noProof/>
                <w:sz w:val="22"/>
                <w:lang w:eastAsia="es-ES"/>
              </w:rPr>
              <w:tab/>
            </w:r>
            <w:r w:rsidR="00161384" w:rsidRPr="00AE71A8">
              <w:rPr>
                <w:rStyle w:val="Hipervnculo"/>
                <w:noProof/>
              </w:rPr>
              <w:t>Herramientas de Análisis y Diseño de Sistemas</w:t>
            </w:r>
            <w:r w:rsidR="00161384">
              <w:rPr>
                <w:noProof/>
                <w:webHidden/>
              </w:rPr>
              <w:tab/>
            </w:r>
            <w:r w:rsidR="00161384">
              <w:rPr>
                <w:noProof/>
                <w:webHidden/>
              </w:rPr>
              <w:fldChar w:fldCharType="begin"/>
            </w:r>
            <w:r w:rsidR="00161384">
              <w:rPr>
                <w:noProof/>
                <w:webHidden/>
              </w:rPr>
              <w:instrText xml:space="preserve"> PAGEREF _Toc66541511 \h </w:instrText>
            </w:r>
            <w:r w:rsidR="00161384">
              <w:rPr>
                <w:noProof/>
                <w:webHidden/>
              </w:rPr>
            </w:r>
            <w:r w:rsidR="00161384">
              <w:rPr>
                <w:noProof/>
                <w:webHidden/>
              </w:rPr>
              <w:fldChar w:fldCharType="separate"/>
            </w:r>
            <w:r w:rsidR="00161384">
              <w:rPr>
                <w:noProof/>
                <w:webHidden/>
              </w:rPr>
              <w:t>13</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12" w:history="1">
            <w:r w:rsidR="00161384" w:rsidRPr="00AE71A8">
              <w:rPr>
                <w:rStyle w:val="Hipervnculo"/>
                <w:noProof/>
              </w:rPr>
              <w:t>1.5</w:t>
            </w:r>
            <w:r w:rsidR="00161384">
              <w:rPr>
                <w:rFonts w:asciiTheme="minorHAnsi" w:eastAsiaTheme="minorEastAsia" w:hAnsiTheme="minorHAnsi"/>
                <w:noProof/>
                <w:sz w:val="22"/>
                <w:lang w:eastAsia="es-ES"/>
              </w:rPr>
              <w:tab/>
            </w:r>
            <w:r w:rsidR="00161384" w:rsidRPr="00AE71A8">
              <w:rPr>
                <w:rStyle w:val="Hipervnculo"/>
                <w:noProof/>
              </w:rPr>
              <w:t>LENGUAJES DE PROGRAMACIÓN</w:t>
            </w:r>
            <w:r w:rsidR="00161384">
              <w:rPr>
                <w:noProof/>
                <w:webHidden/>
              </w:rPr>
              <w:tab/>
            </w:r>
            <w:r w:rsidR="00161384">
              <w:rPr>
                <w:noProof/>
                <w:webHidden/>
              </w:rPr>
              <w:fldChar w:fldCharType="begin"/>
            </w:r>
            <w:r w:rsidR="00161384">
              <w:rPr>
                <w:noProof/>
                <w:webHidden/>
              </w:rPr>
              <w:instrText xml:space="preserve"> PAGEREF _Toc66541512 \h </w:instrText>
            </w:r>
            <w:r w:rsidR="00161384">
              <w:rPr>
                <w:noProof/>
                <w:webHidden/>
              </w:rPr>
            </w:r>
            <w:r w:rsidR="00161384">
              <w:rPr>
                <w:noProof/>
                <w:webHidden/>
              </w:rPr>
              <w:fldChar w:fldCharType="separate"/>
            </w:r>
            <w:r w:rsidR="00161384">
              <w:rPr>
                <w:noProof/>
                <w:webHidden/>
              </w:rPr>
              <w:t>15</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13" w:history="1">
            <w:r w:rsidR="00161384" w:rsidRPr="00AE71A8">
              <w:rPr>
                <w:rStyle w:val="Hipervnculo"/>
                <w:noProof/>
              </w:rPr>
              <w:t>1.5.1</w:t>
            </w:r>
            <w:r w:rsidR="00161384">
              <w:rPr>
                <w:rFonts w:asciiTheme="minorHAnsi" w:eastAsiaTheme="minorEastAsia" w:hAnsiTheme="minorHAnsi"/>
                <w:noProof/>
                <w:sz w:val="22"/>
                <w:lang w:eastAsia="es-ES"/>
              </w:rPr>
              <w:tab/>
            </w:r>
            <w:r w:rsidR="00161384" w:rsidRPr="00AE71A8">
              <w:rPr>
                <w:rStyle w:val="Hipervnculo"/>
                <w:noProof/>
                <w:shd w:val="clear" w:color="auto" w:fill="FFFFFF"/>
              </w:rPr>
              <w:t>Tipos de Lenguajes de Programación</w:t>
            </w:r>
            <w:r w:rsidR="00161384">
              <w:rPr>
                <w:noProof/>
                <w:webHidden/>
              </w:rPr>
              <w:tab/>
            </w:r>
            <w:r w:rsidR="00161384">
              <w:rPr>
                <w:noProof/>
                <w:webHidden/>
              </w:rPr>
              <w:fldChar w:fldCharType="begin"/>
            </w:r>
            <w:r w:rsidR="00161384">
              <w:rPr>
                <w:noProof/>
                <w:webHidden/>
              </w:rPr>
              <w:instrText xml:space="preserve"> PAGEREF _Toc66541513 \h </w:instrText>
            </w:r>
            <w:r w:rsidR="00161384">
              <w:rPr>
                <w:noProof/>
                <w:webHidden/>
              </w:rPr>
            </w:r>
            <w:r w:rsidR="00161384">
              <w:rPr>
                <w:noProof/>
                <w:webHidden/>
              </w:rPr>
              <w:fldChar w:fldCharType="separate"/>
            </w:r>
            <w:r w:rsidR="00161384">
              <w:rPr>
                <w:noProof/>
                <w:webHidden/>
              </w:rPr>
              <w:t>15</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14" w:history="1">
            <w:r w:rsidR="00161384" w:rsidRPr="00AE71A8">
              <w:rPr>
                <w:rStyle w:val="Hipervnculo"/>
                <w:noProof/>
              </w:rPr>
              <w:t>1.6</w:t>
            </w:r>
            <w:r w:rsidR="00161384">
              <w:rPr>
                <w:rFonts w:asciiTheme="minorHAnsi" w:eastAsiaTheme="minorEastAsia" w:hAnsiTheme="minorHAnsi"/>
                <w:noProof/>
                <w:sz w:val="22"/>
                <w:lang w:eastAsia="es-ES"/>
              </w:rPr>
              <w:tab/>
            </w:r>
            <w:r w:rsidR="00161384" w:rsidRPr="00AE71A8">
              <w:rPr>
                <w:rStyle w:val="Hipervnculo"/>
                <w:noProof/>
              </w:rPr>
              <w:t>FRAMEWORK DE DESARROLLO WEB</w:t>
            </w:r>
            <w:r w:rsidR="00161384">
              <w:rPr>
                <w:noProof/>
                <w:webHidden/>
              </w:rPr>
              <w:tab/>
            </w:r>
            <w:r w:rsidR="00161384">
              <w:rPr>
                <w:noProof/>
                <w:webHidden/>
              </w:rPr>
              <w:fldChar w:fldCharType="begin"/>
            </w:r>
            <w:r w:rsidR="00161384">
              <w:rPr>
                <w:noProof/>
                <w:webHidden/>
              </w:rPr>
              <w:instrText xml:space="preserve"> PAGEREF _Toc66541514 \h </w:instrText>
            </w:r>
            <w:r w:rsidR="00161384">
              <w:rPr>
                <w:noProof/>
                <w:webHidden/>
              </w:rPr>
            </w:r>
            <w:r w:rsidR="00161384">
              <w:rPr>
                <w:noProof/>
                <w:webHidden/>
              </w:rPr>
              <w:fldChar w:fldCharType="separate"/>
            </w:r>
            <w:r w:rsidR="00161384">
              <w:rPr>
                <w:noProof/>
                <w:webHidden/>
              </w:rPr>
              <w:t>16</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15" w:history="1">
            <w:r w:rsidR="00161384" w:rsidRPr="00AE71A8">
              <w:rPr>
                <w:rStyle w:val="Hipervnculo"/>
                <w:noProof/>
              </w:rPr>
              <w:t>1.6.1</w:t>
            </w:r>
            <w:r w:rsidR="00161384">
              <w:rPr>
                <w:rFonts w:asciiTheme="minorHAnsi" w:eastAsiaTheme="minorEastAsia" w:hAnsiTheme="minorHAnsi"/>
                <w:noProof/>
                <w:sz w:val="22"/>
                <w:lang w:eastAsia="es-ES"/>
              </w:rPr>
              <w:tab/>
            </w:r>
            <w:r w:rsidR="00161384" w:rsidRPr="00AE71A8">
              <w:rPr>
                <w:rStyle w:val="Hipervnculo"/>
                <w:noProof/>
              </w:rPr>
              <w:t>Symfony</w:t>
            </w:r>
            <w:r w:rsidR="00161384">
              <w:rPr>
                <w:noProof/>
                <w:webHidden/>
              </w:rPr>
              <w:tab/>
            </w:r>
            <w:r w:rsidR="00161384">
              <w:rPr>
                <w:noProof/>
                <w:webHidden/>
              </w:rPr>
              <w:fldChar w:fldCharType="begin"/>
            </w:r>
            <w:r w:rsidR="00161384">
              <w:rPr>
                <w:noProof/>
                <w:webHidden/>
              </w:rPr>
              <w:instrText xml:space="preserve"> PAGEREF _Toc66541515 \h </w:instrText>
            </w:r>
            <w:r w:rsidR="00161384">
              <w:rPr>
                <w:noProof/>
                <w:webHidden/>
              </w:rPr>
            </w:r>
            <w:r w:rsidR="00161384">
              <w:rPr>
                <w:noProof/>
                <w:webHidden/>
              </w:rPr>
              <w:fldChar w:fldCharType="separate"/>
            </w:r>
            <w:r w:rsidR="00161384">
              <w:rPr>
                <w:noProof/>
                <w:webHidden/>
              </w:rPr>
              <w:t>17</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16" w:history="1">
            <w:r w:rsidR="00161384" w:rsidRPr="00AE71A8">
              <w:rPr>
                <w:rStyle w:val="Hipervnculo"/>
                <w:noProof/>
              </w:rPr>
              <w:t>1.6.2</w:t>
            </w:r>
            <w:r w:rsidR="00161384">
              <w:rPr>
                <w:rFonts w:asciiTheme="minorHAnsi" w:eastAsiaTheme="minorEastAsia" w:hAnsiTheme="minorHAnsi"/>
                <w:noProof/>
                <w:sz w:val="22"/>
                <w:lang w:eastAsia="es-ES"/>
              </w:rPr>
              <w:tab/>
            </w:r>
            <w:r w:rsidR="00161384" w:rsidRPr="00AE71A8">
              <w:rPr>
                <w:rStyle w:val="Hipervnculo"/>
                <w:noProof/>
              </w:rPr>
              <w:t>Laravel</w:t>
            </w:r>
            <w:r w:rsidR="00161384">
              <w:rPr>
                <w:noProof/>
                <w:webHidden/>
              </w:rPr>
              <w:tab/>
            </w:r>
            <w:r w:rsidR="00161384">
              <w:rPr>
                <w:noProof/>
                <w:webHidden/>
              </w:rPr>
              <w:fldChar w:fldCharType="begin"/>
            </w:r>
            <w:r w:rsidR="00161384">
              <w:rPr>
                <w:noProof/>
                <w:webHidden/>
              </w:rPr>
              <w:instrText xml:space="preserve"> PAGEREF _Toc66541516 \h </w:instrText>
            </w:r>
            <w:r w:rsidR="00161384">
              <w:rPr>
                <w:noProof/>
                <w:webHidden/>
              </w:rPr>
            </w:r>
            <w:r w:rsidR="00161384">
              <w:rPr>
                <w:noProof/>
                <w:webHidden/>
              </w:rPr>
              <w:fldChar w:fldCharType="separate"/>
            </w:r>
            <w:r w:rsidR="00161384">
              <w:rPr>
                <w:noProof/>
                <w:webHidden/>
              </w:rPr>
              <w:t>18</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17" w:history="1">
            <w:r w:rsidR="00161384" w:rsidRPr="00AE71A8">
              <w:rPr>
                <w:rStyle w:val="Hipervnculo"/>
                <w:noProof/>
              </w:rPr>
              <w:t>1.6.3</w:t>
            </w:r>
            <w:r w:rsidR="00161384">
              <w:rPr>
                <w:rFonts w:asciiTheme="minorHAnsi" w:eastAsiaTheme="minorEastAsia" w:hAnsiTheme="minorHAnsi"/>
                <w:noProof/>
                <w:sz w:val="22"/>
                <w:lang w:eastAsia="es-ES"/>
              </w:rPr>
              <w:tab/>
            </w:r>
            <w:r w:rsidR="00161384" w:rsidRPr="00AE71A8">
              <w:rPr>
                <w:rStyle w:val="Hipervnculo"/>
                <w:noProof/>
              </w:rPr>
              <w:t>CodeIgniter</w:t>
            </w:r>
            <w:r w:rsidR="00161384">
              <w:rPr>
                <w:noProof/>
                <w:webHidden/>
              </w:rPr>
              <w:tab/>
            </w:r>
            <w:r w:rsidR="00161384">
              <w:rPr>
                <w:noProof/>
                <w:webHidden/>
              </w:rPr>
              <w:fldChar w:fldCharType="begin"/>
            </w:r>
            <w:r w:rsidR="00161384">
              <w:rPr>
                <w:noProof/>
                <w:webHidden/>
              </w:rPr>
              <w:instrText xml:space="preserve"> PAGEREF _Toc66541517 \h </w:instrText>
            </w:r>
            <w:r w:rsidR="00161384">
              <w:rPr>
                <w:noProof/>
                <w:webHidden/>
              </w:rPr>
            </w:r>
            <w:r w:rsidR="00161384">
              <w:rPr>
                <w:noProof/>
                <w:webHidden/>
              </w:rPr>
              <w:fldChar w:fldCharType="separate"/>
            </w:r>
            <w:r w:rsidR="00161384">
              <w:rPr>
                <w:noProof/>
                <w:webHidden/>
              </w:rPr>
              <w:t>19</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18" w:history="1">
            <w:r w:rsidR="00161384" w:rsidRPr="00AE71A8">
              <w:rPr>
                <w:rStyle w:val="Hipervnculo"/>
                <w:noProof/>
              </w:rPr>
              <w:t>1.6.4</w:t>
            </w:r>
            <w:r w:rsidR="00161384">
              <w:rPr>
                <w:rFonts w:asciiTheme="minorHAnsi" w:eastAsiaTheme="minorEastAsia" w:hAnsiTheme="minorHAnsi"/>
                <w:noProof/>
                <w:sz w:val="22"/>
                <w:lang w:eastAsia="es-ES"/>
              </w:rPr>
              <w:tab/>
            </w:r>
            <w:r w:rsidR="00161384" w:rsidRPr="00AE71A8">
              <w:rPr>
                <w:rStyle w:val="Hipervnculo"/>
                <w:noProof/>
              </w:rPr>
              <w:t>Angular</w:t>
            </w:r>
            <w:r w:rsidR="00161384">
              <w:rPr>
                <w:noProof/>
                <w:webHidden/>
              </w:rPr>
              <w:tab/>
            </w:r>
            <w:r w:rsidR="00161384">
              <w:rPr>
                <w:noProof/>
                <w:webHidden/>
              </w:rPr>
              <w:fldChar w:fldCharType="begin"/>
            </w:r>
            <w:r w:rsidR="00161384">
              <w:rPr>
                <w:noProof/>
                <w:webHidden/>
              </w:rPr>
              <w:instrText xml:space="preserve"> PAGEREF _Toc66541518 \h </w:instrText>
            </w:r>
            <w:r w:rsidR="00161384">
              <w:rPr>
                <w:noProof/>
                <w:webHidden/>
              </w:rPr>
            </w:r>
            <w:r w:rsidR="00161384">
              <w:rPr>
                <w:noProof/>
                <w:webHidden/>
              </w:rPr>
              <w:fldChar w:fldCharType="separate"/>
            </w:r>
            <w:r w:rsidR="00161384">
              <w:rPr>
                <w:noProof/>
                <w:webHidden/>
              </w:rPr>
              <w:t>19</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19" w:history="1">
            <w:r w:rsidR="00161384" w:rsidRPr="00AE71A8">
              <w:rPr>
                <w:rStyle w:val="Hipervnculo"/>
                <w:noProof/>
              </w:rPr>
              <w:t>1.6.5</w:t>
            </w:r>
            <w:r w:rsidR="00161384">
              <w:rPr>
                <w:rFonts w:asciiTheme="minorHAnsi" w:eastAsiaTheme="minorEastAsia" w:hAnsiTheme="minorHAnsi"/>
                <w:noProof/>
                <w:sz w:val="22"/>
                <w:lang w:eastAsia="es-ES"/>
              </w:rPr>
              <w:tab/>
            </w:r>
            <w:r w:rsidR="00161384" w:rsidRPr="00AE71A8">
              <w:rPr>
                <w:rStyle w:val="Hipervnculo"/>
                <w:noProof/>
              </w:rPr>
              <w:t>React.</w:t>
            </w:r>
            <w:r w:rsidR="00161384">
              <w:rPr>
                <w:noProof/>
                <w:webHidden/>
              </w:rPr>
              <w:tab/>
            </w:r>
            <w:r w:rsidR="00161384">
              <w:rPr>
                <w:noProof/>
                <w:webHidden/>
              </w:rPr>
              <w:fldChar w:fldCharType="begin"/>
            </w:r>
            <w:r w:rsidR="00161384">
              <w:rPr>
                <w:noProof/>
                <w:webHidden/>
              </w:rPr>
              <w:instrText xml:space="preserve"> PAGEREF _Toc66541519 \h </w:instrText>
            </w:r>
            <w:r w:rsidR="00161384">
              <w:rPr>
                <w:noProof/>
                <w:webHidden/>
              </w:rPr>
            </w:r>
            <w:r w:rsidR="00161384">
              <w:rPr>
                <w:noProof/>
                <w:webHidden/>
              </w:rPr>
              <w:fldChar w:fldCharType="separate"/>
            </w:r>
            <w:r w:rsidR="00161384">
              <w:rPr>
                <w:noProof/>
                <w:webHidden/>
              </w:rPr>
              <w:t>21</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20" w:history="1">
            <w:r w:rsidR="00161384" w:rsidRPr="00AE71A8">
              <w:rPr>
                <w:rStyle w:val="Hipervnculo"/>
                <w:noProof/>
              </w:rPr>
              <w:t>1.6.6</w:t>
            </w:r>
            <w:r w:rsidR="00161384">
              <w:rPr>
                <w:rFonts w:asciiTheme="minorHAnsi" w:eastAsiaTheme="minorEastAsia" w:hAnsiTheme="minorHAnsi"/>
                <w:noProof/>
                <w:sz w:val="22"/>
                <w:lang w:eastAsia="es-ES"/>
              </w:rPr>
              <w:tab/>
            </w:r>
            <w:r w:rsidR="00161384" w:rsidRPr="00AE71A8">
              <w:rPr>
                <w:rStyle w:val="Hipervnculo"/>
                <w:noProof/>
              </w:rPr>
              <w:t>Express.js</w:t>
            </w:r>
            <w:r w:rsidR="00161384">
              <w:rPr>
                <w:noProof/>
                <w:webHidden/>
              </w:rPr>
              <w:tab/>
            </w:r>
            <w:r w:rsidR="00161384">
              <w:rPr>
                <w:noProof/>
                <w:webHidden/>
              </w:rPr>
              <w:fldChar w:fldCharType="begin"/>
            </w:r>
            <w:r w:rsidR="00161384">
              <w:rPr>
                <w:noProof/>
                <w:webHidden/>
              </w:rPr>
              <w:instrText xml:space="preserve"> PAGEREF _Toc66541520 \h </w:instrText>
            </w:r>
            <w:r w:rsidR="00161384">
              <w:rPr>
                <w:noProof/>
                <w:webHidden/>
              </w:rPr>
            </w:r>
            <w:r w:rsidR="00161384">
              <w:rPr>
                <w:noProof/>
                <w:webHidden/>
              </w:rPr>
              <w:fldChar w:fldCharType="separate"/>
            </w:r>
            <w:r w:rsidR="00161384">
              <w:rPr>
                <w:noProof/>
                <w:webHidden/>
              </w:rPr>
              <w:t>22</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21" w:history="1">
            <w:r w:rsidR="00161384" w:rsidRPr="00AE71A8">
              <w:rPr>
                <w:rStyle w:val="Hipervnculo"/>
                <w:noProof/>
              </w:rPr>
              <w:t>1.7</w:t>
            </w:r>
            <w:r w:rsidR="00161384">
              <w:rPr>
                <w:rFonts w:asciiTheme="minorHAnsi" w:eastAsiaTheme="minorEastAsia" w:hAnsiTheme="minorHAnsi"/>
                <w:noProof/>
                <w:sz w:val="22"/>
                <w:lang w:eastAsia="es-ES"/>
              </w:rPr>
              <w:tab/>
            </w:r>
            <w:r w:rsidR="00161384" w:rsidRPr="00AE71A8">
              <w:rPr>
                <w:rStyle w:val="Hipervnculo"/>
                <w:noProof/>
              </w:rPr>
              <w:t>BASE DE DATOS</w:t>
            </w:r>
            <w:r w:rsidR="00161384">
              <w:rPr>
                <w:noProof/>
                <w:webHidden/>
              </w:rPr>
              <w:tab/>
            </w:r>
            <w:r w:rsidR="00161384">
              <w:rPr>
                <w:noProof/>
                <w:webHidden/>
              </w:rPr>
              <w:fldChar w:fldCharType="begin"/>
            </w:r>
            <w:r w:rsidR="00161384">
              <w:rPr>
                <w:noProof/>
                <w:webHidden/>
              </w:rPr>
              <w:instrText xml:space="preserve"> PAGEREF _Toc66541521 \h </w:instrText>
            </w:r>
            <w:r w:rsidR="00161384">
              <w:rPr>
                <w:noProof/>
                <w:webHidden/>
              </w:rPr>
            </w:r>
            <w:r w:rsidR="00161384">
              <w:rPr>
                <w:noProof/>
                <w:webHidden/>
              </w:rPr>
              <w:fldChar w:fldCharType="separate"/>
            </w:r>
            <w:r w:rsidR="00161384">
              <w:rPr>
                <w:noProof/>
                <w:webHidden/>
              </w:rPr>
              <w:t>22</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22" w:history="1">
            <w:r w:rsidR="00161384" w:rsidRPr="00AE71A8">
              <w:rPr>
                <w:rStyle w:val="Hipervnculo"/>
                <w:noProof/>
              </w:rPr>
              <w:t>1.7.1</w:t>
            </w:r>
            <w:r w:rsidR="00161384">
              <w:rPr>
                <w:rFonts w:asciiTheme="minorHAnsi" w:eastAsiaTheme="minorEastAsia" w:hAnsiTheme="minorHAnsi"/>
                <w:noProof/>
                <w:sz w:val="22"/>
                <w:lang w:eastAsia="es-ES"/>
              </w:rPr>
              <w:tab/>
            </w:r>
            <w:r w:rsidR="00161384" w:rsidRPr="00AE71A8">
              <w:rPr>
                <w:rStyle w:val="Hipervnculo"/>
                <w:noProof/>
              </w:rPr>
              <w:t>Definición</w:t>
            </w:r>
            <w:r w:rsidR="00161384">
              <w:rPr>
                <w:noProof/>
                <w:webHidden/>
              </w:rPr>
              <w:tab/>
            </w:r>
            <w:r w:rsidR="00161384">
              <w:rPr>
                <w:noProof/>
                <w:webHidden/>
              </w:rPr>
              <w:fldChar w:fldCharType="begin"/>
            </w:r>
            <w:r w:rsidR="00161384">
              <w:rPr>
                <w:noProof/>
                <w:webHidden/>
              </w:rPr>
              <w:instrText xml:space="preserve"> PAGEREF _Toc66541522 \h </w:instrText>
            </w:r>
            <w:r w:rsidR="00161384">
              <w:rPr>
                <w:noProof/>
                <w:webHidden/>
              </w:rPr>
            </w:r>
            <w:r w:rsidR="00161384">
              <w:rPr>
                <w:noProof/>
                <w:webHidden/>
              </w:rPr>
              <w:fldChar w:fldCharType="separate"/>
            </w:r>
            <w:r w:rsidR="00161384">
              <w:rPr>
                <w:noProof/>
                <w:webHidden/>
              </w:rPr>
              <w:t>22</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23" w:history="1">
            <w:r w:rsidR="00161384" w:rsidRPr="00AE71A8">
              <w:rPr>
                <w:rStyle w:val="Hipervnculo"/>
                <w:noProof/>
              </w:rPr>
              <w:t>1.7.2</w:t>
            </w:r>
            <w:r w:rsidR="00161384">
              <w:rPr>
                <w:rFonts w:asciiTheme="minorHAnsi" w:eastAsiaTheme="minorEastAsia" w:hAnsiTheme="minorHAnsi"/>
                <w:noProof/>
                <w:sz w:val="22"/>
                <w:lang w:eastAsia="es-ES"/>
              </w:rPr>
              <w:tab/>
            </w:r>
            <w:r w:rsidR="00161384" w:rsidRPr="00AE71A8">
              <w:rPr>
                <w:rStyle w:val="Hipervnculo"/>
                <w:noProof/>
              </w:rPr>
              <w:t>Componentes de una Base de datos:</w:t>
            </w:r>
            <w:r w:rsidR="00161384">
              <w:rPr>
                <w:noProof/>
                <w:webHidden/>
              </w:rPr>
              <w:tab/>
            </w:r>
            <w:r w:rsidR="00161384">
              <w:rPr>
                <w:noProof/>
                <w:webHidden/>
              </w:rPr>
              <w:fldChar w:fldCharType="begin"/>
            </w:r>
            <w:r w:rsidR="00161384">
              <w:rPr>
                <w:noProof/>
                <w:webHidden/>
              </w:rPr>
              <w:instrText xml:space="preserve"> PAGEREF _Toc66541523 \h </w:instrText>
            </w:r>
            <w:r w:rsidR="00161384">
              <w:rPr>
                <w:noProof/>
                <w:webHidden/>
              </w:rPr>
            </w:r>
            <w:r w:rsidR="00161384">
              <w:rPr>
                <w:noProof/>
                <w:webHidden/>
              </w:rPr>
              <w:fldChar w:fldCharType="separate"/>
            </w:r>
            <w:r w:rsidR="00161384">
              <w:rPr>
                <w:noProof/>
                <w:webHidden/>
              </w:rPr>
              <w:t>23</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24" w:history="1">
            <w:r w:rsidR="00161384" w:rsidRPr="00AE71A8">
              <w:rPr>
                <w:rStyle w:val="Hipervnculo"/>
                <w:noProof/>
              </w:rPr>
              <w:t>1.7.3</w:t>
            </w:r>
            <w:r w:rsidR="00161384">
              <w:rPr>
                <w:rFonts w:asciiTheme="minorHAnsi" w:eastAsiaTheme="minorEastAsia" w:hAnsiTheme="minorHAnsi"/>
                <w:noProof/>
                <w:sz w:val="22"/>
                <w:lang w:eastAsia="es-ES"/>
              </w:rPr>
              <w:tab/>
            </w:r>
            <w:r w:rsidR="00161384" w:rsidRPr="00AE71A8">
              <w:rPr>
                <w:rStyle w:val="Hipervnculo"/>
                <w:noProof/>
              </w:rPr>
              <w:t>Base de datos SQL</w:t>
            </w:r>
            <w:r w:rsidR="00161384">
              <w:rPr>
                <w:noProof/>
                <w:webHidden/>
              </w:rPr>
              <w:tab/>
            </w:r>
            <w:r w:rsidR="00161384">
              <w:rPr>
                <w:noProof/>
                <w:webHidden/>
              </w:rPr>
              <w:fldChar w:fldCharType="begin"/>
            </w:r>
            <w:r w:rsidR="00161384">
              <w:rPr>
                <w:noProof/>
                <w:webHidden/>
              </w:rPr>
              <w:instrText xml:space="preserve"> PAGEREF _Toc66541524 \h </w:instrText>
            </w:r>
            <w:r w:rsidR="00161384">
              <w:rPr>
                <w:noProof/>
                <w:webHidden/>
              </w:rPr>
            </w:r>
            <w:r w:rsidR="00161384">
              <w:rPr>
                <w:noProof/>
                <w:webHidden/>
              </w:rPr>
              <w:fldChar w:fldCharType="separate"/>
            </w:r>
            <w:r w:rsidR="00161384">
              <w:rPr>
                <w:noProof/>
                <w:webHidden/>
              </w:rPr>
              <w:t>23</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25" w:history="1">
            <w:r w:rsidR="00161384" w:rsidRPr="00AE71A8">
              <w:rPr>
                <w:rStyle w:val="Hipervnculo"/>
                <w:noProof/>
              </w:rPr>
              <w:t>1.7.4</w:t>
            </w:r>
            <w:r w:rsidR="00161384">
              <w:rPr>
                <w:rFonts w:asciiTheme="minorHAnsi" w:eastAsiaTheme="minorEastAsia" w:hAnsiTheme="minorHAnsi"/>
                <w:noProof/>
                <w:sz w:val="22"/>
                <w:lang w:eastAsia="es-ES"/>
              </w:rPr>
              <w:tab/>
            </w:r>
            <w:r w:rsidR="00161384" w:rsidRPr="00AE71A8">
              <w:rPr>
                <w:rStyle w:val="Hipervnculo"/>
                <w:noProof/>
              </w:rPr>
              <w:t>Base de datos noSQL</w:t>
            </w:r>
            <w:r w:rsidR="00161384">
              <w:rPr>
                <w:noProof/>
                <w:webHidden/>
              </w:rPr>
              <w:tab/>
            </w:r>
            <w:r w:rsidR="00161384">
              <w:rPr>
                <w:noProof/>
                <w:webHidden/>
              </w:rPr>
              <w:fldChar w:fldCharType="begin"/>
            </w:r>
            <w:r w:rsidR="00161384">
              <w:rPr>
                <w:noProof/>
                <w:webHidden/>
              </w:rPr>
              <w:instrText xml:space="preserve"> PAGEREF _Toc66541525 \h </w:instrText>
            </w:r>
            <w:r w:rsidR="00161384">
              <w:rPr>
                <w:noProof/>
                <w:webHidden/>
              </w:rPr>
            </w:r>
            <w:r w:rsidR="00161384">
              <w:rPr>
                <w:noProof/>
                <w:webHidden/>
              </w:rPr>
              <w:fldChar w:fldCharType="separate"/>
            </w:r>
            <w:r w:rsidR="00161384">
              <w:rPr>
                <w:noProof/>
                <w:webHidden/>
              </w:rPr>
              <w:t>25</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526" w:history="1">
            <w:r w:rsidR="00161384" w:rsidRPr="00AE71A8">
              <w:rPr>
                <w:rStyle w:val="Hipervnculo"/>
                <w:noProof/>
              </w:rPr>
              <w:t>CAPÍTULO II</w:t>
            </w:r>
            <w:r w:rsidR="00161384">
              <w:rPr>
                <w:noProof/>
                <w:webHidden/>
              </w:rPr>
              <w:tab/>
            </w:r>
            <w:r w:rsidR="00161384">
              <w:rPr>
                <w:noProof/>
                <w:webHidden/>
              </w:rPr>
              <w:fldChar w:fldCharType="begin"/>
            </w:r>
            <w:r w:rsidR="00161384">
              <w:rPr>
                <w:noProof/>
                <w:webHidden/>
              </w:rPr>
              <w:instrText xml:space="preserve"> PAGEREF _Toc66541526 \h </w:instrText>
            </w:r>
            <w:r w:rsidR="00161384">
              <w:rPr>
                <w:noProof/>
                <w:webHidden/>
              </w:rPr>
            </w:r>
            <w:r w:rsidR="00161384">
              <w:rPr>
                <w:noProof/>
                <w:webHidden/>
              </w:rPr>
              <w:fldChar w:fldCharType="separate"/>
            </w:r>
            <w:r w:rsidR="00161384">
              <w:rPr>
                <w:noProof/>
                <w:webHidden/>
              </w:rPr>
              <w:t>26</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28" w:history="1">
            <w:r w:rsidR="00161384" w:rsidRPr="00AE71A8">
              <w:rPr>
                <w:rStyle w:val="Hipervnculo"/>
                <w:noProof/>
              </w:rPr>
              <w:t>2.1</w:t>
            </w:r>
            <w:r w:rsidR="00161384">
              <w:rPr>
                <w:rFonts w:asciiTheme="minorHAnsi" w:eastAsiaTheme="minorEastAsia" w:hAnsiTheme="minorHAnsi"/>
                <w:noProof/>
                <w:sz w:val="22"/>
                <w:lang w:eastAsia="es-ES"/>
              </w:rPr>
              <w:tab/>
            </w:r>
            <w:r w:rsidR="00161384" w:rsidRPr="00AE71A8">
              <w:rPr>
                <w:rStyle w:val="Hipervnculo"/>
                <w:noProof/>
              </w:rPr>
              <w:t>METODOLOGIA DE INVESTIGACION</w:t>
            </w:r>
            <w:r w:rsidR="00161384">
              <w:rPr>
                <w:noProof/>
                <w:webHidden/>
              </w:rPr>
              <w:tab/>
            </w:r>
            <w:r w:rsidR="00161384">
              <w:rPr>
                <w:noProof/>
                <w:webHidden/>
              </w:rPr>
              <w:fldChar w:fldCharType="begin"/>
            </w:r>
            <w:r w:rsidR="00161384">
              <w:rPr>
                <w:noProof/>
                <w:webHidden/>
              </w:rPr>
              <w:instrText xml:space="preserve"> PAGEREF _Toc66541528 \h </w:instrText>
            </w:r>
            <w:r w:rsidR="00161384">
              <w:rPr>
                <w:noProof/>
                <w:webHidden/>
              </w:rPr>
            </w:r>
            <w:r w:rsidR="00161384">
              <w:rPr>
                <w:noProof/>
                <w:webHidden/>
              </w:rPr>
              <w:fldChar w:fldCharType="separate"/>
            </w:r>
            <w:r w:rsidR="00161384">
              <w:rPr>
                <w:noProof/>
                <w:webHidden/>
              </w:rPr>
              <w:t>26</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29" w:history="1">
            <w:r w:rsidR="00161384" w:rsidRPr="00AE71A8">
              <w:rPr>
                <w:rStyle w:val="Hipervnculo"/>
                <w:noProof/>
              </w:rPr>
              <w:t>2.1.1</w:t>
            </w:r>
            <w:r w:rsidR="00161384">
              <w:rPr>
                <w:rFonts w:asciiTheme="minorHAnsi" w:eastAsiaTheme="minorEastAsia" w:hAnsiTheme="minorHAnsi"/>
                <w:noProof/>
                <w:sz w:val="22"/>
                <w:lang w:eastAsia="es-ES"/>
              </w:rPr>
              <w:tab/>
            </w:r>
            <w:r w:rsidR="00161384" w:rsidRPr="00AE71A8">
              <w:rPr>
                <w:rStyle w:val="Hipervnculo"/>
                <w:noProof/>
              </w:rPr>
              <w:t>Métodos de Investigación</w:t>
            </w:r>
            <w:r w:rsidR="00161384">
              <w:rPr>
                <w:noProof/>
                <w:webHidden/>
              </w:rPr>
              <w:tab/>
            </w:r>
            <w:r w:rsidR="00161384">
              <w:rPr>
                <w:noProof/>
                <w:webHidden/>
              </w:rPr>
              <w:fldChar w:fldCharType="begin"/>
            </w:r>
            <w:r w:rsidR="00161384">
              <w:rPr>
                <w:noProof/>
                <w:webHidden/>
              </w:rPr>
              <w:instrText xml:space="preserve"> PAGEREF _Toc66541529 \h </w:instrText>
            </w:r>
            <w:r w:rsidR="00161384">
              <w:rPr>
                <w:noProof/>
                <w:webHidden/>
              </w:rPr>
            </w:r>
            <w:r w:rsidR="00161384">
              <w:rPr>
                <w:noProof/>
                <w:webHidden/>
              </w:rPr>
              <w:fldChar w:fldCharType="separate"/>
            </w:r>
            <w:r w:rsidR="00161384">
              <w:rPr>
                <w:noProof/>
                <w:webHidden/>
              </w:rPr>
              <w:t>26</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30" w:history="1">
            <w:r w:rsidR="00161384" w:rsidRPr="00AE71A8">
              <w:rPr>
                <w:rStyle w:val="Hipervnculo"/>
                <w:noProof/>
              </w:rPr>
              <w:t>2.1.2</w:t>
            </w:r>
            <w:r w:rsidR="00161384">
              <w:rPr>
                <w:rFonts w:asciiTheme="minorHAnsi" w:eastAsiaTheme="minorEastAsia" w:hAnsiTheme="minorHAnsi"/>
                <w:noProof/>
                <w:sz w:val="22"/>
                <w:lang w:eastAsia="es-ES"/>
              </w:rPr>
              <w:tab/>
            </w:r>
            <w:r w:rsidR="00161384" w:rsidRPr="00AE71A8">
              <w:rPr>
                <w:rStyle w:val="Hipervnculo"/>
                <w:noProof/>
              </w:rPr>
              <w:t>Técnica de investigación</w:t>
            </w:r>
            <w:r w:rsidR="00161384">
              <w:rPr>
                <w:noProof/>
                <w:webHidden/>
              </w:rPr>
              <w:tab/>
            </w:r>
            <w:r w:rsidR="00161384">
              <w:rPr>
                <w:noProof/>
                <w:webHidden/>
              </w:rPr>
              <w:fldChar w:fldCharType="begin"/>
            </w:r>
            <w:r w:rsidR="00161384">
              <w:rPr>
                <w:noProof/>
                <w:webHidden/>
              </w:rPr>
              <w:instrText xml:space="preserve"> PAGEREF _Toc66541530 \h </w:instrText>
            </w:r>
            <w:r w:rsidR="00161384">
              <w:rPr>
                <w:noProof/>
                <w:webHidden/>
              </w:rPr>
            </w:r>
            <w:r w:rsidR="00161384">
              <w:rPr>
                <w:noProof/>
                <w:webHidden/>
              </w:rPr>
              <w:fldChar w:fldCharType="separate"/>
            </w:r>
            <w:r w:rsidR="00161384">
              <w:rPr>
                <w:noProof/>
                <w:webHidden/>
              </w:rPr>
              <w:t>27</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31" w:history="1">
            <w:r w:rsidR="00161384" w:rsidRPr="00AE71A8">
              <w:rPr>
                <w:rStyle w:val="Hipervnculo"/>
                <w:noProof/>
              </w:rPr>
              <w:t>2.2</w:t>
            </w:r>
            <w:r w:rsidR="00161384">
              <w:rPr>
                <w:rFonts w:asciiTheme="minorHAnsi" w:eastAsiaTheme="minorEastAsia" w:hAnsiTheme="minorHAnsi"/>
                <w:noProof/>
                <w:sz w:val="22"/>
                <w:lang w:eastAsia="es-ES"/>
              </w:rPr>
              <w:tab/>
            </w:r>
            <w:r w:rsidR="00161384" w:rsidRPr="00AE71A8">
              <w:rPr>
                <w:rStyle w:val="Hipervnculo"/>
                <w:noProof/>
              </w:rPr>
              <w:t>METODOLOGÍA DE DESARROLLO DE SOFTWARE</w:t>
            </w:r>
            <w:r w:rsidR="00161384">
              <w:rPr>
                <w:noProof/>
                <w:webHidden/>
              </w:rPr>
              <w:tab/>
            </w:r>
            <w:r w:rsidR="00161384">
              <w:rPr>
                <w:noProof/>
                <w:webHidden/>
              </w:rPr>
              <w:fldChar w:fldCharType="begin"/>
            </w:r>
            <w:r w:rsidR="00161384">
              <w:rPr>
                <w:noProof/>
                <w:webHidden/>
              </w:rPr>
              <w:instrText xml:space="preserve"> PAGEREF _Toc66541531 \h </w:instrText>
            </w:r>
            <w:r w:rsidR="00161384">
              <w:rPr>
                <w:noProof/>
                <w:webHidden/>
              </w:rPr>
            </w:r>
            <w:r w:rsidR="00161384">
              <w:rPr>
                <w:noProof/>
                <w:webHidden/>
              </w:rPr>
              <w:fldChar w:fldCharType="separate"/>
            </w:r>
            <w:r w:rsidR="00161384">
              <w:rPr>
                <w:noProof/>
                <w:webHidden/>
              </w:rPr>
              <w:t>28</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32" w:history="1">
            <w:r w:rsidR="00161384" w:rsidRPr="00AE71A8">
              <w:rPr>
                <w:rStyle w:val="Hipervnculo"/>
                <w:noProof/>
              </w:rPr>
              <w:t>2.2.1</w:t>
            </w:r>
            <w:r w:rsidR="00161384">
              <w:rPr>
                <w:rFonts w:asciiTheme="minorHAnsi" w:eastAsiaTheme="minorEastAsia" w:hAnsiTheme="minorHAnsi"/>
                <w:noProof/>
                <w:sz w:val="22"/>
                <w:lang w:eastAsia="es-ES"/>
              </w:rPr>
              <w:tab/>
            </w:r>
            <w:r w:rsidR="00161384" w:rsidRPr="00AE71A8">
              <w:rPr>
                <w:rStyle w:val="Hipervnculo"/>
                <w:noProof/>
              </w:rPr>
              <w:t>Metodologías Tradicionales</w:t>
            </w:r>
            <w:r w:rsidR="00161384">
              <w:rPr>
                <w:noProof/>
                <w:webHidden/>
              </w:rPr>
              <w:tab/>
            </w:r>
            <w:r w:rsidR="00161384">
              <w:rPr>
                <w:noProof/>
                <w:webHidden/>
              </w:rPr>
              <w:fldChar w:fldCharType="begin"/>
            </w:r>
            <w:r w:rsidR="00161384">
              <w:rPr>
                <w:noProof/>
                <w:webHidden/>
              </w:rPr>
              <w:instrText xml:space="preserve"> PAGEREF _Toc66541532 \h </w:instrText>
            </w:r>
            <w:r w:rsidR="00161384">
              <w:rPr>
                <w:noProof/>
                <w:webHidden/>
              </w:rPr>
            </w:r>
            <w:r w:rsidR="00161384">
              <w:rPr>
                <w:noProof/>
                <w:webHidden/>
              </w:rPr>
              <w:fldChar w:fldCharType="separate"/>
            </w:r>
            <w:r w:rsidR="00161384">
              <w:rPr>
                <w:noProof/>
                <w:webHidden/>
              </w:rPr>
              <w:t>28</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33" w:history="1">
            <w:r w:rsidR="00161384" w:rsidRPr="00AE71A8">
              <w:rPr>
                <w:rStyle w:val="Hipervnculo"/>
                <w:noProof/>
              </w:rPr>
              <w:t>2.2.2</w:t>
            </w:r>
            <w:r w:rsidR="00161384">
              <w:rPr>
                <w:rFonts w:asciiTheme="minorHAnsi" w:eastAsiaTheme="minorEastAsia" w:hAnsiTheme="minorHAnsi"/>
                <w:noProof/>
                <w:sz w:val="22"/>
                <w:lang w:eastAsia="es-ES"/>
              </w:rPr>
              <w:tab/>
            </w:r>
            <w:r w:rsidR="00161384" w:rsidRPr="00AE71A8">
              <w:rPr>
                <w:rStyle w:val="Hipervnculo"/>
                <w:noProof/>
              </w:rPr>
              <w:t>Metodologías Ágiles</w:t>
            </w:r>
            <w:r w:rsidR="00161384">
              <w:rPr>
                <w:noProof/>
                <w:webHidden/>
              </w:rPr>
              <w:tab/>
            </w:r>
            <w:r w:rsidR="00161384">
              <w:rPr>
                <w:noProof/>
                <w:webHidden/>
              </w:rPr>
              <w:fldChar w:fldCharType="begin"/>
            </w:r>
            <w:r w:rsidR="00161384">
              <w:rPr>
                <w:noProof/>
                <w:webHidden/>
              </w:rPr>
              <w:instrText xml:space="preserve"> PAGEREF _Toc66541533 \h </w:instrText>
            </w:r>
            <w:r w:rsidR="00161384">
              <w:rPr>
                <w:noProof/>
                <w:webHidden/>
              </w:rPr>
            </w:r>
            <w:r w:rsidR="00161384">
              <w:rPr>
                <w:noProof/>
                <w:webHidden/>
              </w:rPr>
              <w:fldChar w:fldCharType="separate"/>
            </w:r>
            <w:r w:rsidR="00161384">
              <w:rPr>
                <w:noProof/>
                <w:webHidden/>
              </w:rPr>
              <w:t>30</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34" w:history="1">
            <w:r w:rsidR="00161384" w:rsidRPr="00AE71A8">
              <w:rPr>
                <w:rStyle w:val="Hipervnculo"/>
                <w:noProof/>
              </w:rPr>
              <w:t>2.3</w:t>
            </w:r>
            <w:r w:rsidR="00161384">
              <w:rPr>
                <w:rFonts w:asciiTheme="minorHAnsi" w:eastAsiaTheme="minorEastAsia" w:hAnsiTheme="minorHAnsi"/>
                <w:noProof/>
                <w:sz w:val="22"/>
                <w:lang w:eastAsia="es-ES"/>
              </w:rPr>
              <w:tab/>
            </w:r>
            <w:r w:rsidR="00161384" w:rsidRPr="00AE71A8">
              <w:rPr>
                <w:rStyle w:val="Hipervnculo"/>
                <w:noProof/>
              </w:rPr>
              <w:t>SELECCIÓN DE HERRAMIENTAS</w:t>
            </w:r>
            <w:r w:rsidR="00161384">
              <w:rPr>
                <w:noProof/>
                <w:webHidden/>
              </w:rPr>
              <w:tab/>
            </w:r>
            <w:r w:rsidR="00161384">
              <w:rPr>
                <w:noProof/>
                <w:webHidden/>
              </w:rPr>
              <w:fldChar w:fldCharType="begin"/>
            </w:r>
            <w:r w:rsidR="00161384">
              <w:rPr>
                <w:noProof/>
                <w:webHidden/>
              </w:rPr>
              <w:instrText xml:space="preserve"> PAGEREF _Toc66541534 \h </w:instrText>
            </w:r>
            <w:r w:rsidR="00161384">
              <w:rPr>
                <w:noProof/>
                <w:webHidden/>
              </w:rPr>
            </w:r>
            <w:r w:rsidR="00161384">
              <w:rPr>
                <w:noProof/>
                <w:webHidden/>
              </w:rPr>
              <w:fldChar w:fldCharType="separate"/>
            </w:r>
            <w:r w:rsidR="00161384">
              <w:rPr>
                <w:noProof/>
                <w:webHidden/>
              </w:rPr>
              <w:t>38</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535" w:history="1">
            <w:r w:rsidR="00161384" w:rsidRPr="00AE71A8">
              <w:rPr>
                <w:rStyle w:val="Hipervnculo"/>
                <w:noProof/>
              </w:rPr>
              <w:t>CAPÍTULO III</w:t>
            </w:r>
            <w:r w:rsidR="00161384">
              <w:rPr>
                <w:noProof/>
                <w:webHidden/>
              </w:rPr>
              <w:tab/>
            </w:r>
            <w:r w:rsidR="00161384">
              <w:rPr>
                <w:noProof/>
                <w:webHidden/>
              </w:rPr>
              <w:fldChar w:fldCharType="begin"/>
            </w:r>
            <w:r w:rsidR="00161384">
              <w:rPr>
                <w:noProof/>
                <w:webHidden/>
              </w:rPr>
              <w:instrText xml:space="preserve"> PAGEREF _Toc66541535 \h </w:instrText>
            </w:r>
            <w:r w:rsidR="00161384">
              <w:rPr>
                <w:noProof/>
                <w:webHidden/>
              </w:rPr>
            </w:r>
            <w:r w:rsidR="00161384">
              <w:rPr>
                <w:noProof/>
                <w:webHidden/>
              </w:rPr>
              <w:fldChar w:fldCharType="separate"/>
            </w:r>
            <w:r w:rsidR="00161384">
              <w:rPr>
                <w:noProof/>
                <w:webHidden/>
              </w:rPr>
              <w:t>39</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37" w:history="1">
            <w:r w:rsidR="00161384" w:rsidRPr="00AE71A8">
              <w:rPr>
                <w:rStyle w:val="Hipervnculo"/>
                <w:noProof/>
              </w:rPr>
              <w:t>3.1</w:t>
            </w:r>
            <w:r w:rsidR="00161384">
              <w:rPr>
                <w:rFonts w:asciiTheme="minorHAnsi" w:eastAsiaTheme="minorEastAsia" w:hAnsiTheme="minorHAnsi"/>
                <w:noProof/>
                <w:sz w:val="22"/>
                <w:lang w:eastAsia="es-ES"/>
              </w:rPr>
              <w:tab/>
            </w:r>
            <w:r w:rsidR="00161384" w:rsidRPr="00AE71A8">
              <w:rPr>
                <w:rStyle w:val="Hipervnculo"/>
                <w:noProof/>
              </w:rPr>
              <w:t>PROPUESTA DE LA INVESTIGACIÓN</w:t>
            </w:r>
            <w:r w:rsidR="00161384">
              <w:rPr>
                <w:noProof/>
                <w:webHidden/>
              </w:rPr>
              <w:tab/>
            </w:r>
            <w:r w:rsidR="00161384">
              <w:rPr>
                <w:noProof/>
                <w:webHidden/>
              </w:rPr>
              <w:fldChar w:fldCharType="begin"/>
            </w:r>
            <w:r w:rsidR="00161384">
              <w:rPr>
                <w:noProof/>
                <w:webHidden/>
              </w:rPr>
              <w:instrText xml:space="preserve"> PAGEREF _Toc66541537 \h </w:instrText>
            </w:r>
            <w:r w:rsidR="00161384">
              <w:rPr>
                <w:noProof/>
                <w:webHidden/>
              </w:rPr>
            </w:r>
            <w:r w:rsidR="00161384">
              <w:rPr>
                <w:noProof/>
                <w:webHidden/>
              </w:rPr>
              <w:fldChar w:fldCharType="separate"/>
            </w:r>
            <w:r w:rsidR="00161384">
              <w:rPr>
                <w:noProof/>
                <w:webHidden/>
              </w:rPr>
              <w:t>39</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38" w:history="1">
            <w:r w:rsidR="00161384" w:rsidRPr="00AE71A8">
              <w:rPr>
                <w:rStyle w:val="Hipervnculo"/>
                <w:noProof/>
              </w:rPr>
              <w:t>3.1.1</w:t>
            </w:r>
            <w:r w:rsidR="00161384">
              <w:rPr>
                <w:rFonts w:asciiTheme="minorHAnsi" w:eastAsiaTheme="minorEastAsia" w:hAnsiTheme="minorHAnsi"/>
                <w:noProof/>
                <w:sz w:val="22"/>
                <w:lang w:eastAsia="es-ES"/>
              </w:rPr>
              <w:tab/>
            </w:r>
            <w:r w:rsidR="00161384" w:rsidRPr="00AE71A8">
              <w:rPr>
                <w:rStyle w:val="Hipervnculo"/>
                <w:noProof/>
              </w:rPr>
              <w:t>Propuesta</w:t>
            </w:r>
            <w:r w:rsidR="00161384">
              <w:rPr>
                <w:noProof/>
                <w:webHidden/>
              </w:rPr>
              <w:tab/>
            </w:r>
            <w:r w:rsidR="00161384">
              <w:rPr>
                <w:noProof/>
                <w:webHidden/>
              </w:rPr>
              <w:fldChar w:fldCharType="begin"/>
            </w:r>
            <w:r w:rsidR="00161384">
              <w:rPr>
                <w:noProof/>
                <w:webHidden/>
              </w:rPr>
              <w:instrText xml:space="preserve"> PAGEREF _Toc66541538 \h </w:instrText>
            </w:r>
            <w:r w:rsidR="00161384">
              <w:rPr>
                <w:noProof/>
                <w:webHidden/>
              </w:rPr>
            </w:r>
            <w:r w:rsidR="00161384">
              <w:rPr>
                <w:noProof/>
                <w:webHidden/>
              </w:rPr>
              <w:fldChar w:fldCharType="separate"/>
            </w:r>
            <w:r w:rsidR="00161384">
              <w:rPr>
                <w:noProof/>
                <w:webHidden/>
              </w:rPr>
              <w:t>39</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39" w:history="1">
            <w:r w:rsidR="00161384" w:rsidRPr="00AE71A8">
              <w:rPr>
                <w:rStyle w:val="Hipervnculo"/>
                <w:noProof/>
              </w:rPr>
              <w:t>3.1.2</w:t>
            </w:r>
            <w:r w:rsidR="00161384">
              <w:rPr>
                <w:rFonts w:asciiTheme="minorHAnsi" w:eastAsiaTheme="minorEastAsia" w:hAnsiTheme="minorHAnsi"/>
                <w:noProof/>
                <w:sz w:val="22"/>
                <w:lang w:eastAsia="es-ES"/>
              </w:rPr>
              <w:tab/>
            </w:r>
            <w:r w:rsidR="00161384" w:rsidRPr="00AE71A8">
              <w:rPr>
                <w:rStyle w:val="Hipervnculo"/>
                <w:noProof/>
              </w:rPr>
              <w:t>Justificación</w:t>
            </w:r>
            <w:r w:rsidR="00161384">
              <w:rPr>
                <w:noProof/>
                <w:webHidden/>
              </w:rPr>
              <w:tab/>
            </w:r>
            <w:r w:rsidR="00161384">
              <w:rPr>
                <w:noProof/>
                <w:webHidden/>
              </w:rPr>
              <w:fldChar w:fldCharType="begin"/>
            </w:r>
            <w:r w:rsidR="00161384">
              <w:rPr>
                <w:noProof/>
                <w:webHidden/>
              </w:rPr>
              <w:instrText xml:space="preserve"> PAGEREF _Toc66541539 \h </w:instrText>
            </w:r>
            <w:r w:rsidR="00161384">
              <w:rPr>
                <w:noProof/>
                <w:webHidden/>
              </w:rPr>
            </w:r>
            <w:r w:rsidR="00161384">
              <w:rPr>
                <w:noProof/>
                <w:webHidden/>
              </w:rPr>
              <w:fldChar w:fldCharType="separate"/>
            </w:r>
            <w:r w:rsidR="00161384">
              <w:rPr>
                <w:noProof/>
                <w:webHidden/>
              </w:rPr>
              <w:t>39</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40" w:history="1">
            <w:r w:rsidR="00161384" w:rsidRPr="00AE71A8">
              <w:rPr>
                <w:rStyle w:val="Hipervnculo"/>
                <w:noProof/>
              </w:rPr>
              <w:t>3.2</w:t>
            </w:r>
            <w:r w:rsidR="00161384">
              <w:rPr>
                <w:rFonts w:asciiTheme="minorHAnsi" w:eastAsiaTheme="minorEastAsia" w:hAnsiTheme="minorHAnsi"/>
                <w:noProof/>
                <w:sz w:val="22"/>
                <w:lang w:eastAsia="es-ES"/>
              </w:rPr>
              <w:tab/>
            </w:r>
            <w:r w:rsidR="00161384" w:rsidRPr="00AE71A8">
              <w:rPr>
                <w:rStyle w:val="Hipervnculo"/>
                <w:noProof/>
              </w:rPr>
              <w:t>APLICACIÓN DE METODOLOGÍA DE DESARROLLO DE SOFTWARE</w:t>
            </w:r>
            <w:r w:rsidR="00161384">
              <w:rPr>
                <w:noProof/>
                <w:webHidden/>
              </w:rPr>
              <w:tab/>
            </w:r>
            <w:r w:rsidR="00161384">
              <w:rPr>
                <w:noProof/>
                <w:webHidden/>
              </w:rPr>
              <w:fldChar w:fldCharType="begin"/>
            </w:r>
            <w:r w:rsidR="00161384">
              <w:rPr>
                <w:noProof/>
                <w:webHidden/>
              </w:rPr>
              <w:instrText xml:space="preserve"> PAGEREF _Toc66541540 \h </w:instrText>
            </w:r>
            <w:r w:rsidR="00161384">
              <w:rPr>
                <w:noProof/>
                <w:webHidden/>
              </w:rPr>
            </w:r>
            <w:r w:rsidR="00161384">
              <w:rPr>
                <w:noProof/>
                <w:webHidden/>
              </w:rPr>
              <w:fldChar w:fldCharType="separate"/>
            </w:r>
            <w:r w:rsidR="00161384">
              <w:rPr>
                <w:noProof/>
                <w:webHidden/>
              </w:rPr>
              <w:t>40</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41" w:history="1">
            <w:r w:rsidR="00161384" w:rsidRPr="00AE71A8">
              <w:rPr>
                <w:rStyle w:val="Hipervnculo"/>
                <w:noProof/>
              </w:rPr>
              <w:t>3.2.1</w:t>
            </w:r>
            <w:r w:rsidR="00161384">
              <w:rPr>
                <w:rFonts w:asciiTheme="minorHAnsi" w:eastAsiaTheme="minorEastAsia" w:hAnsiTheme="minorHAnsi"/>
                <w:noProof/>
                <w:sz w:val="22"/>
                <w:lang w:eastAsia="es-ES"/>
              </w:rPr>
              <w:tab/>
            </w:r>
            <w:r w:rsidR="00161384" w:rsidRPr="00AE71A8">
              <w:rPr>
                <w:rStyle w:val="Hipervnculo"/>
                <w:noProof/>
              </w:rPr>
              <w:t>Distribución de Roles de SCRUM</w:t>
            </w:r>
            <w:r w:rsidR="00161384">
              <w:rPr>
                <w:noProof/>
                <w:webHidden/>
              </w:rPr>
              <w:tab/>
            </w:r>
            <w:r w:rsidR="00161384">
              <w:rPr>
                <w:noProof/>
                <w:webHidden/>
              </w:rPr>
              <w:fldChar w:fldCharType="begin"/>
            </w:r>
            <w:r w:rsidR="00161384">
              <w:rPr>
                <w:noProof/>
                <w:webHidden/>
              </w:rPr>
              <w:instrText xml:space="preserve"> PAGEREF _Toc66541541 \h </w:instrText>
            </w:r>
            <w:r w:rsidR="00161384">
              <w:rPr>
                <w:noProof/>
                <w:webHidden/>
              </w:rPr>
            </w:r>
            <w:r w:rsidR="00161384">
              <w:rPr>
                <w:noProof/>
                <w:webHidden/>
              </w:rPr>
              <w:fldChar w:fldCharType="separate"/>
            </w:r>
            <w:r w:rsidR="00161384">
              <w:rPr>
                <w:noProof/>
                <w:webHidden/>
              </w:rPr>
              <w:t>40</w:t>
            </w:r>
            <w:r w:rsidR="00161384">
              <w:rPr>
                <w:noProof/>
                <w:webHidden/>
              </w:rPr>
              <w:fldChar w:fldCharType="end"/>
            </w:r>
          </w:hyperlink>
        </w:p>
        <w:p w:rsidR="00161384" w:rsidRDefault="00C41DBC">
          <w:pPr>
            <w:pStyle w:val="TDC3"/>
            <w:tabs>
              <w:tab w:val="left" w:pos="2160"/>
              <w:tab w:val="right" w:leader="dot" w:pos="9350"/>
            </w:tabs>
            <w:rPr>
              <w:rFonts w:asciiTheme="minorHAnsi" w:eastAsiaTheme="minorEastAsia" w:hAnsiTheme="minorHAnsi"/>
              <w:noProof/>
              <w:sz w:val="22"/>
              <w:lang w:eastAsia="es-ES"/>
            </w:rPr>
          </w:pPr>
          <w:hyperlink w:anchor="_Toc66541542" w:history="1">
            <w:r w:rsidR="00161384" w:rsidRPr="00AE71A8">
              <w:rPr>
                <w:rStyle w:val="Hipervnculo"/>
                <w:noProof/>
              </w:rPr>
              <w:t>3.2.2</w:t>
            </w:r>
            <w:r w:rsidR="00161384">
              <w:rPr>
                <w:rFonts w:asciiTheme="minorHAnsi" w:eastAsiaTheme="minorEastAsia" w:hAnsiTheme="minorHAnsi"/>
                <w:noProof/>
                <w:sz w:val="22"/>
                <w:lang w:eastAsia="es-ES"/>
              </w:rPr>
              <w:tab/>
            </w:r>
            <w:r w:rsidR="00161384" w:rsidRPr="00AE71A8">
              <w:rPr>
                <w:rStyle w:val="Hipervnculo"/>
                <w:noProof/>
              </w:rPr>
              <w:t>Elementos de SCRUM</w:t>
            </w:r>
            <w:r w:rsidR="00161384">
              <w:rPr>
                <w:noProof/>
                <w:webHidden/>
              </w:rPr>
              <w:tab/>
            </w:r>
            <w:r w:rsidR="00161384">
              <w:rPr>
                <w:noProof/>
                <w:webHidden/>
              </w:rPr>
              <w:fldChar w:fldCharType="begin"/>
            </w:r>
            <w:r w:rsidR="00161384">
              <w:rPr>
                <w:noProof/>
                <w:webHidden/>
              </w:rPr>
              <w:instrText xml:space="preserve"> PAGEREF _Toc66541542 \h </w:instrText>
            </w:r>
            <w:r w:rsidR="00161384">
              <w:rPr>
                <w:noProof/>
                <w:webHidden/>
              </w:rPr>
            </w:r>
            <w:r w:rsidR="00161384">
              <w:rPr>
                <w:noProof/>
                <w:webHidden/>
              </w:rPr>
              <w:fldChar w:fldCharType="separate"/>
            </w:r>
            <w:r w:rsidR="00161384">
              <w:rPr>
                <w:noProof/>
                <w:webHidden/>
              </w:rPr>
              <w:t>40</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43" w:history="1">
            <w:r w:rsidR="00161384" w:rsidRPr="00AE71A8">
              <w:rPr>
                <w:rStyle w:val="Hipervnculo"/>
                <w:noProof/>
              </w:rPr>
              <w:t>3.3</w:t>
            </w:r>
            <w:r w:rsidR="00161384">
              <w:rPr>
                <w:rFonts w:asciiTheme="minorHAnsi" w:eastAsiaTheme="minorEastAsia" w:hAnsiTheme="minorHAnsi"/>
                <w:noProof/>
                <w:sz w:val="22"/>
                <w:lang w:eastAsia="es-ES"/>
              </w:rPr>
              <w:tab/>
            </w:r>
            <w:r w:rsidR="00161384" w:rsidRPr="00AE71A8">
              <w:rPr>
                <w:rStyle w:val="Hipervnculo"/>
                <w:noProof/>
              </w:rPr>
              <w:t>DIAGRAMA DE PROCESO DE PRÉSTAMOS DE LIBROS</w:t>
            </w:r>
            <w:r w:rsidR="00161384">
              <w:rPr>
                <w:noProof/>
                <w:webHidden/>
              </w:rPr>
              <w:tab/>
            </w:r>
            <w:r w:rsidR="00161384">
              <w:rPr>
                <w:noProof/>
                <w:webHidden/>
              </w:rPr>
              <w:fldChar w:fldCharType="begin"/>
            </w:r>
            <w:r w:rsidR="00161384">
              <w:rPr>
                <w:noProof/>
                <w:webHidden/>
              </w:rPr>
              <w:instrText xml:space="preserve"> PAGEREF _Toc66541543 \h </w:instrText>
            </w:r>
            <w:r w:rsidR="00161384">
              <w:rPr>
                <w:noProof/>
                <w:webHidden/>
              </w:rPr>
            </w:r>
            <w:r w:rsidR="00161384">
              <w:rPr>
                <w:noProof/>
                <w:webHidden/>
              </w:rPr>
              <w:fldChar w:fldCharType="separate"/>
            </w:r>
            <w:r w:rsidR="00161384">
              <w:rPr>
                <w:noProof/>
                <w:webHidden/>
              </w:rPr>
              <w:t>44</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44" w:history="1">
            <w:r w:rsidR="00161384" w:rsidRPr="00AE71A8">
              <w:rPr>
                <w:rStyle w:val="Hipervnculo"/>
                <w:noProof/>
              </w:rPr>
              <w:t>3.4</w:t>
            </w:r>
            <w:r w:rsidR="00161384">
              <w:rPr>
                <w:rFonts w:asciiTheme="minorHAnsi" w:eastAsiaTheme="minorEastAsia" w:hAnsiTheme="minorHAnsi"/>
                <w:noProof/>
                <w:sz w:val="22"/>
                <w:lang w:eastAsia="es-ES"/>
              </w:rPr>
              <w:tab/>
            </w:r>
            <w:r w:rsidR="00161384" w:rsidRPr="00AE71A8">
              <w:rPr>
                <w:rStyle w:val="Hipervnculo"/>
                <w:noProof/>
              </w:rPr>
              <w:t>DIAGRAMA DE PROCESO DE DEVOLUCIÓN DE LIBROS</w:t>
            </w:r>
            <w:r w:rsidR="00161384">
              <w:rPr>
                <w:noProof/>
                <w:webHidden/>
              </w:rPr>
              <w:tab/>
            </w:r>
            <w:r w:rsidR="00161384">
              <w:rPr>
                <w:noProof/>
                <w:webHidden/>
              </w:rPr>
              <w:fldChar w:fldCharType="begin"/>
            </w:r>
            <w:r w:rsidR="00161384">
              <w:rPr>
                <w:noProof/>
                <w:webHidden/>
              </w:rPr>
              <w:instrText xml:space="preserve"> PAGEREF _Toc66541544 \h </w:instrText>
            </w:r>
            <w:r w:rsidR="00161384">
              <w:rPr>
                <w:noProof/>
                <w:webHidden/>
              </w:rPr>
            </w:r>
            <w:r w:rsidR="00161384">
              <w:rPr>
                <w:noProof/>
                <w:webHidden/>
              </w:rPr>
              <w:fldChar w:fldCharType="separate"/>
            </w:r>
            <w:r w:rsidR="00161384">
              <w:rPr>
                <w:noProof/>
                <w:webHidden/>
              </w:rPr>
              <w:t>45</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45" w:history="1">
            <w:r w:rsidR="00161384" w:rsidRPr="00AE71A8">
              <w:rPr>
                <w:rStyle w:val="Hipervnculo"/>
                <w:noProof/>
              </w:rPr>
              <w:t>3.5</w:t>
            </w:r>
            <w:r w:rsidR="00161384">
              <w:rPr>
                <w:rFonts w:asciiTheme="minorHAnsi" w:eastAsiaTheme="minorEastAsia" w:hAnsiTheme="minorHAnsi"/>
                <w:noProof/>
                <w:sz w:val="22"/>
                <w:lang w:eastAsia="es-ES"/>
              </w:rPr>
              <w:tab/>
            </w:r>
            <w:r w:rsidR="00161384" w:rsidRPr="00AE71A8">
              <w:rPr>
                <w:rStyle w:val="Hipervnculo"/>
                <w:noProof/>
              </w:rPr>
              <w:t>ARQUITECTURA DE SOFTWARE</w:t>
            </w:r>
            <w:r w:rsidR="00161384">
              <w:rPr>
                <w:noProof/>
                <w:webHidden/>
              </w:rPr>
              <w:tab/>
            </w:r>
            <w:r w:rsidR="00161384">
              <w:rPr>
                <w:noProof/>
                <w:webHidden/>
              </w:rPr>
              <w:fldChar w:fldCharType="begin"/>
            </w:r>
            <w:r w:rsidR="00161384">
              <w:rPr>
                <w:noProof/>
                <w:webHidden/>
              </w:rPr>
              <w:instrText xml:space="preserve"> PAGEREF _Toc66541545 \h </w:instrText>
            </w:r>
            <w:r w:rsidR="00161384">
              <w:rPr>
                <w:noProof/>
                <w:webHidden/>
              </w:rPr>
            </w:r>
            <w:r w:rsidR="00161384">
              <w:rPr>
                <w:noProof/>
                <w:webHidden/>
              </w:rPr>
              <w:fldChar w:fldCharType="separate"/>
            </w:r>
            <w:r w:rsidR="00161384">
              <w:rPr>
                <w:noProof/>
                <w:webHidden/>
              </w:rPr>
              <w:t>45</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46" w:history="1">
            <w:r w:rsidR="00161384" w:rsidRPr="00AE71A8">
              <w:rPr>
                <w:rStyle w:val="Hipervnculo"/>
                <w:noProof/>
              </w:rPr>
              <w:t>3.6</w:t>
            </w:r>
            <w:r w:rsidR="00161384">
              <w:rPr>
                <w:rFonts w:asciiTheme="minorHAnsi" w:eastAsiaTheme="minorEastAsia" w:hAnsiTheme="minorHAnsi"/>
                <w:noProof/>
                <w:sz w:val="22"/>
                <w:lang w:eastAsia="es-ES"/>
              </w:rPr>
              <w:tab/>
            </w:r>
            <w:r w:rsidR="00161384" w:rsidRPr="00AE71A8">
              <w:rPr>
                <w:rStyle w:val="Hipervnculo"/>
                <w:noProof/>
              </w:rPr>
              <w:t>MODELO DE BASE DE DATOS</w:t>
            </w:r>
            <w:r w:rsidR="00161384">
              <w:rPr>
                <w:noProof/>
                <w:webHidden/>
              </w:rPr>
              <w:tab/>
            </w:r>
            <w:r w:rsidR="00161384">
              <w:rPr>
                <w:noProof/>
                <w:webHidden/>
              </w:rPr>
              <w:fldChar w:fldCharType="begin"/>
            </w:r>
            <w:r w:rsidR="00161384">
              <w:rPr>
                <w:noProof/>
                <w:webHidden/>
              </w:rPr>
              <w:instrText xml:space="preserve"> PAGEREF _Toc66541546 \h </w:instrText>
            </w:r>
            <w:r w:rsidR="00161384">
              <w:rPr>
                <w:noProof/>
                <w:webHidden/>
              </w:rPr>
            </w:r>
            <w:r w:rsidR="00161384">
              <w:rPr>
                <w:noProof/>
                <w:webHidden/>
              </w:rPr>
              <w:fldChar w:fldCharType="separate"/>
            </w:r>
            <w:r w:rsidR="00161384">
              <w:rPr>
                <w:noProof/>
                <w:webHidden/>
              </w:rPr>
              <w:t>47</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47" w:history="1">
            <w:r w:rsidR="00161384" w:rsidRPr="00AE71A8">
              <w:rPr>
                <w:rStyle w:val="Hipervnculo"/>
                <w:noProof/>
              </w:rPr>
              <w:t>3.7</w:t>
            </w:r>
            <w:r w:rsidR="00161384">
              <w:rPr>
                <w:rFonts w:asciiTheme="minorHAnsi" w:eastAsiaTheme="minorEastAsia" w:hAnsiTheme="minorHAnsi"/>
                <w:noProof/>
                <w:sz w:val="22"/>
                <w:lang w:eastAsia="es-ES"/>
              </w:rPr>
              <w:tab/>
            </w:r>
            <w:r w:rsidR="00161384" w:rsidRPr="00AE71A8">
              <w:rPr>
                <w:rStyle w:val="Hipervnculo"/>
                <w:noProof/>
              </w:rPr>
              <w:t>DISEÑO DE INTERFAZ</w:t>
            </w:r>
            <w:r w:rsidR="00161384">
              <w:rPr>
                <w:noProof/>
                <w:webHidden/>
              </w:rPr>
              <w:tab/>
            </w:r>
            <w:r w:rsidR="00161384">
              <w:rPr>
                <w:noProof/>
                <w:webHidden/>
              </w:rPr>
              <w:fldChar w:fldCharType="begin"/>
            </w:r>
            <w:r w:rsidR="00161384">
              <w:rPr>
                <w:noProof/>
                <w:webHidden/>
              </w:rPr>
              <w:instrText xml:space="preserve"> PAGEREF _Toc66541547 \h </w:instrText>
            </w:r>
            <w:r w:rsidR="00161384">
              <w:rPr>
                <w:noProof/>
                <w:webHidden/>
              </w:rPr>
            </w:r>
            <w:r w:rsidR="00161384">
              <w:rPr>
                <w:noProof/>
                <w:webHidden/>
              </w:rPr>
              <w:fldChar w:fldCharType="separate"/>
            </w:r>
            <w:r w:rsidR="00161384">
              <w:rPr>
                <w:noProof/>
                <w:webHidden/>
              </w:rPr>
              <w:t>48</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48" w:history="1">
            <w:r w:rsidR="00161384" w:rsidRPr="00AE71A8">
              <w:rPr>
                <w:rStyle w:val="Hipervnculo"/>
                <w:noProof/>
              </w:rPr>
              <w:t>3.8</w:t>
            </w:r>
            <w:r w:rsidR="00161384">
              <w:rPr>
                <w:rFonts w:asciiTheme="minorHAnsi" w:eastAsiaTheme="minorEastAsia" w:hAnsiTheme="minorHAnsi"/>
                <w:noProof/>
                <w:sz w:val="22"/>
                <w:lang w:eastAsia="es-ES"/>
              </w:rPr>
              <w:tab/>
            </w:r>
            <w:r w:rsidR="00161384" w:rsidRPr="00AE71A8">
              <w:rPr>
                <w:rStyle w:val="Hipervnculo"/>
                <w:noProof/>
              </w:rPr>
              <w:t>PRUEBAS DE FUNCIONALIDAD</w:t>
            </w:r>
            <w:r w:rsidR="00161384">
              <w:rPr>
                <w:noProof/>
                <w:webHidden/>
              </w:rPr>
              <w:tab/>
            </w:r>
            <w:r w:rsidR="00161384">
              <w:rPr>
                <w:noProof/>
                <w:webHidden/>
              </w:rPr>
              <w:fldChar w:fldCharType="begin"/>
            </w:r>
            <w:r w:rsidR="00161384">
              <w:rPr>
                <w:noProof/>
                <w:webHidden/>
              </w:rPr>
              <w:instrText xml:space="preserve"> PAGEREF _Toc66541548 \h </w:instrText>
            </w:r>
            <w:r w:rsidR="00161384">
              <w:rPr>
                <w:noProof/>
                <w:webHidden/>
              </w:rPr>
            </w:r>
            <w:r w:rsidR="00161384">
              <w:rPr>
                <w:noProof/>
                <w:webHidden/>
              </w:rPr>
              <w:fldChar w:fldCharType="separate"/>
            </w:r>
            <w:r w:rsidR="00161384">
              <w:rPr>
                <w:noProof/>
                <w:webHidden/>
              </w:rPr>
              <w:t>63</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549" w:history="1">
            <w:r w:rsidR="00161384" w:rsidRPr="00AE71A8">
              <w:rPr>
                <w:rStyle w:val="Hipervnculo"/>
                <w:noProof/>
              </w:rPr>
              <w:t>CONCLUSIONES Y RECOMENDACIONES</w:t>
            </w:r>
            <w:r w:rsidR="00161384">
              <w:rPr>
                <w:noProof/>
                <w:webHidden/>
              </w:rPr>
              <w:tab/>
            </w:r>
            <w:r w:rsidR="00161384">
              <w:rPr>
                <w:noProof/>
                <w:webHidden/>
              </w:rPr>
              <w:fldChar w:fldCharType="begin"/>
            </w:r>
            <w:r w:rsidR="00161384">
              <w:rPr>
                <w:noProof/>
                <w:webHidden/>
              </w:rPr>
              <w:instrText xml:space="preserve"> PAGEREF _Toc66541549 \h </w:instrText>
            </w:r>
            <w:r w:rsidR="00161384">
              <w:rPr>
                <w:noProof/>
                <w:webHidden/>
              </w:rPr>
            </w:r>
            <w:r w:rsidR="00161384">
              <w:rPr>
                <w:noProof/>
                <w:webHidden/>
              </w:rPr>
              <w:fldChar w:fldCharType="separate"/>
            </w:r>
            <w:r w:rsidR="00161384">
              <w:rPr>
                <w:noProof/>
                <w:webHidden/>
              </w:rPr>
              <w:t>67</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51" w:history="1">
            <w:r w:rsidR="00161384" w:rsidRPr="00AE71A8">
              <w:rPr>
                <w:rStyle w:val="Hipervnculo"/>
                <w:noProof/>
              </w:rPr>
              <w:t>4.1</w:t>
            </w:r>
            <w:r w:rsidR="00161384">
              <w:rPr>
                <w:rFonts w:asciiTheme="minorHAnsi" w:eastAsiaTheme="minorEastAsia" w:hAnsiTheme="minorHAnsi"/>
                <w:noProof/>
                <w:sz w:val="22"/>
                <w:lang w:eastAsia="es-ES"/>
              </w:rPr>
              <w:tab/>
            </w:r>
            <w:r w:rsidR="00161384" w:rsidRPr="00AE71A8">
              <w:rPr>
                <w:rStyle w:val="Hipervnculo"/>
                <w:noProof/>
              </w:rPr>
              <w:t>Conclusiones</w:t>
            </w:r>
            <w:r w:rsidR="00161384">
              <w:rPr>
                <w:noProof/>
                <w:webHidden/>
              </w:rPr>
              <w:tab/>
            </w:r>
            <w:r w:rsidR="00161384">
              <w:rPr>
                <w:noProof/>
                <w:webHidden/>
              </w:rPr>
              <w:fldChar w:fldCharType="begin"/>
            </w:r>
            <w:r w:rsidR="00161384">
              <w:rPr>
                <w:noProof/>
                <w:webHidden/>
              </w:rPr>
              <w:instrText xml:space="preserve"> PAGEREF _Toc66541551 \h </w:instrText>
            </w:r>
            <w:r w:rsidR="00161384">
              <w:rPr>
                <w:noProof/>
                <w:webHidden/>
              </w:rPr>
            </w:r>
            <w:r w:rsidR="00161384">
              <w:rPr>
                <w:noProof/>
                <w:webHidden/>
              </w:rPr>
              <w:fldChar w:fldCharType="separate"/>
            </w:r>
            <w:r w:rsidR="00161384">
              <w:rPr>
                <w:noProof/>
                <w:webHidden/>
              </w:rPr>
              <w:t>67</w:t>
            </w:r>
            <w:r w:rsidR="00161384">
              <w:rPr>
                <w:noProof/>
                <w:webHidden/>
              </w:rPr>
              <w:fldChar w:fldCharType="end"/>
            </w:r>
          </w:hyperlink>
        </w:p>
        <w:p w:rsidR="00161384" w:rsidRDefault="00C41DBC">
          <w:pPr>
            <w:pStyle w:val="TDC2"/>
            <w:tabs>
              <w:tab w:val="left" w:pos="1440"/>
              <w:tab w:val="right" w:leader="dot" w:pos="9350"/>
            </w:tabs>
            <w:rPr>
              <w:rFonts w:asciiTheme="minorHAnsi" w:eastAsiaTheme="minorEastAsia" w:hAnsiTheme="minorHAnsi"/>
              <w:noProof/>
              <w:sz w:val="22"/>
              <w:lang w:eastAsia="es-ES"/>
            </w:rPr>
          </w:pPr>
          <w:hyperlink w:anchor="_Toc66541552" w:history="1">
            <w:r w:rsidR="00161384" w:rsidRPr="00AE71A8">
              <w:rPr>
                <w:rStyle w:val="Hipervnculo"/>
                <w:noProof/>
              </w:rPr>
              <w:t>4.2</w:t>
            </w:r>
            <w:r w:rsidR="00161384">
              <w:rPr>
                <w:rFonts w:asciiTheme="minorHAnsi" w:eastAsiaTheme="minorEastAsia" w:hAnsiTheme="minorHAnsi"/>
                <w:noProof/>
                <w:sz w:val="22"/>
                <w:lang w:eastAsia="es-ES"/>
              </w:rPr>
              <w:tab/>
            </w:r>
            <w:r w:rsidR="00161384" w:rsidRPr="00AE71A8">
              <w:rPr>
                <w:rStyle w:val="Hipervnculo"/>
                <w:noProof/>
              </w:rPr>
              <w:t>Recomendaciones</w:t>
            </w:r>
            <w:r w:rsidR="00161384">
              <w:rPr>
                <w:noProof/>
                <w:webHidden/>
              </w:rPr>
              <w:tab/>
            </w:r>
            <w:r w:rsidR="00161384">
              <w:rPr>
                <w:noProof/>
                <w:webHidden/>
              </w:rPr>
              <w:fldChar w:fldCharType="begin"/>
            </w:r>
            <w:r w:rsidR="00161384">
              <w:rPr>
                <w:noProof/>
                <w:webHidden/>
              </w:rPr>
              <w:instrText xml:space="preserve"> PAGEREF _Toc66541552 \h </w:instrText>
            </w:r>
            <w:r w:rsidR="00161384">
              <w:rPr>
                <w:noProof/>
                <w:webHidden/>
              </w:rPr>
            </w:r>
            <w:r w:rsidR="00161384">
              <w:rPr>
                <w:noProof/>
                <w:webHidden/>
              </w:rPr>
              <w:fldChar w:fldCharType="separate"/>
            </w:r>
            <w:r w:rsidR="00161384">
              <w:rPr>
                <w:noProof/>
                <w:webHidden/>
              </w:rPr>
              <w:t>67</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553" w:history="1">
            <w:r w:rsidR="00161384" w:rsidRPr="00AE71A8">
              <w:rPr>
                <w:rStyle w:val="Hipervnculo"/>
                <w:noProof/>
              </w:rPr>
              <w:t>BIBLIOGRAFÍA</w:t>
            </w:r>
            <w:r w:rsidR="00161384">
              <w:rPr>
                <w:noProof/>
                <w:webHidden/>
              </w:rPr>
              <w:tab/>
            </w:r>
            <w:r w:rsidR="00161384">
              <w:rPr>
                <w:noProof/>
                <w:webHidden/>
              </w:rPr>
              <w:fldChar w:fldCharType="begin"/>
            </w:r>
            <w:r w:rsidR="00161384">
              <w:rPr>
                <w:noProof/>
                <w:webHidden/>
              </w:rPr>
              <w:instrText xml:space="preserve"> PAGEREF _Toc66541553 \h </w:instrText>
            </w:r>
            <w:r w:rsidR="00161384">
              <w:rPr>
                <w:noProof/>
                <w:webHidden/>
              </w:rPr>
            </w:r>
            <w:r w:rsidR="00161384">
              <w:rPr>
                <w:noProof/>
                <w:webHidden/>
              </w:rPr>
              <w:fldChar w:fldCharType="separate"/>
            </w:r>
            <w:r w:rsidR="00161384">
              <w:rPr>
                <w:noProof/>
                <w:webHidden/>
              </w:rPr>
              <w:t>69</w:t>
            </w:r>
            <w:r w:rsidR="00161384">
              <w:rPr>
                <w:noProof/>
                <w:webHidden/>
              </w:rPr>
              <w:fldChar w:fldCharType="end"/>
            </w:r>
          </w:hyperlink>
        </w:p>
        <w:p w:rsidR="00161384" w:rsidRDefault="00C41DBC">
          <w:pPr>
            <w:pStyle w:val="TDC1"/>
            <w:tabs>
              <w:tab w:val="right" w:leader="dot" w:pos="9350"/>
            </w:tabs>
            <w:rPr>
              <w:rFonts w:asciiTheme="minorHAnsi" w:eastAsiaTheme="minorEastAsia" w:hAnsiTheme="minorHAnsi"/>
              <w:noProof/>
              <w:sz w:val="22"/>
              <w:lang w:eastAsia="es-ES"/>
            </w:rPr>
          </w:pPr>
          <w:hyperlink w:anchor="_Toc66541554" w:history="1">
            <w:r w:rsidR="00161384" w:rsidRPr="00AE71A8">
              <w:rPr>
                <w:rStyle w:val="Hipervnculo"/>
                <w:noProof/>
              </w:rPr>
              <w:t>ANEXOS</w:t>
            </w:r>
            <w:r w:rsidR="00161384">
              <w:rPr>
                <w:noProof/>
                <w:webHidden/>
              </w:rPr>
              <w:tab/>
            </w:r>
            <w:r w:rsidR="00161384">
              <w:rPr>
                <w:noProof/>
                <w:webHidden/>
              </w:rPr>
              <w:fldChar w:fldCharType="begin"/>
            </w:r>
            <w:r w:rsidR="00161384">
              <w:rPr>
                <w:noProof/>
                <w:webHidden/>
              </w:rPr>
              <w:instrText xml:space="preserve"> PAGEREF _Toc66541554 \h </w:instrText>
            </w:r>
            <w:r w:rsidR="00161384">
              <w:rPr>
                <w:noProof/>
                <w:webHidden/>
              </w:rPr>
            </w:r>
            <w:r w:rsidR="00161384">
              <w:rPr>
                <w:noProof/>
                <w:webHidden/>
              </w:rPr>
              <w:fldChar w:fldCharType="separate"/>
            </w:r>
            <w:r w:rsidR="00161384">
              <w:rPr>
                <w:noProof/>
                <w:webHidden/>
              </w:rPr>
              <w:t>73</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555" w:history="1">
            <w:r w:rsidR="00161384" w:rsidRPr="00AE71A8">
              <w:rPr>
                <w:rStyle w:val="Hipervnculo"/>
                <w:noProof/>
              </w:rPr>
              <w:t>ANEXO A: ENTREVISTA</w:t>
            </w:r>
            <w:r w:rsidR="00161384">
              <w:rPr>
                <w:noProof/>
                <w:webHidden/>
              </w:rPr>
              <w:tab/>
            </w:r>
            <w:r w:rsidR="00161384">
              <w:rPr>
                <w:noProof/>
                <w:webHidden/>
              </w:rPr>
              <w:fldChar w:fldCharType="begin"/>
            </w:r>
            <w:r w:rsidR="00161384">
              <w:rPr>
                <w:noProof/>
                <w:webHidden/>
              </w:rPr>
              <w:instrText xml:space="preserve"> PAGEREF _Toc66541555 \h </w:instrText>
            </w:r>
            <w:r w:rsidR="00161384">
              <w:rPr>
                <w:noProof/>
                <w:webHidden/>
              </w:rPr>
            </w:r>
            <w:r w:rsidR="00161384">
              <w:rPr>
                <w:noProof/>
                <w:webHidden/>
              </w:rPr>
              <w:fldChar w:fldCharType="separate"/>
            </w:r>
            <w:r w:rsidR="00161384">
              <w:rPr>
                <w:noProof/>
                <w:webHidden/>
              </w:rPr>
              <w:t>73</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556" w:history="1">
            <w:r w:rsidR="00161384" w:rsidRPr="00AE71A8">
              <w:rPr>
                <w:rStyle w:val="Hipervnculo"/>
                <w:noProof/>
              </w:rPr>
              <w:t>ANEXO B: FICHA DE OBSERVACIÓN</w:t>
            </w:r>
            <w:r w:rsidR="00161384">
              <w:rPr>
                <w:noProof/>
                <w:webHidden/>
              </w:rPr>
              <w:tab/>
            </w:r>
            <w:r w:rsidR="00161384">
              <w:rPr>
                <w:noProof/>
                <w:webHidden/>
              </w:rPr>
              <w:fldChar w:fldCharType="begin"/>
            </w:r>
            <w:r w:rsidR="00161384">
              <w:rPr>
                <w:noProof/>
                <w:webHidden/>
              </w:rPr>
              <w:instrText xml:space="preserve"> PAGEREF _Toc66541556 \h </w:instrText>
            </w:r>
            <w:r w:rsidR="00161384">
              <w:rPr>
                <w:noProof/>
                <w:webHidden/>
              </w:rPr>
            </w:r>
            <w:r w:rsidR="00161384">
              <w:rPr>
                <w:noProof/>
                <w:webHidden/>
              </w:rPr>
              <w:fldChar w:fldCharType="separate"/>
            </w:r>
            <w:r w:rsidR="00161384">
              <w:rPr>
                <w:noProof/>
                <w:webHidden/>
              </w:rPr>
              <w:t>75</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557" w:history="1">
            <w:r w:rsidR="00161384" w:rsidRPr="00AE71A8">
              <w:rPr>
                <w:rStyle w:val="Hipervnculo"/>
                <w:noProof/>
              </w:rPr>
              <w:t>ANEXO C: DIAGRAMA DE PROCESO DE PRÉSTAMOS DE LIBROS</w:t>
            </w:r>
            <w:r w:rsidR="00161384">
              <w:rPr>
                <w:noProof/>
                <w:webHidden/>
              </w:rPr>
              <w:tab/>
            </w:r>
            <w:r w:rsidR="00161384">
              <w:rPr>
                <w:noProof/>
                <w:webHidden/>
              </w:rPr>
              <w:fldChar w:fldCharType="begin"/>
            </w:r>
            <w:r w:rsidR="00161384">
              <w:rPr>
                <w:noProof/>
                <w:webHidden/>
              </w:rPr>
              <w:instrText xml:space="preserve"> PAGEREF _Toc66541557 \h </w:instrText>
            </w:r>
            <w:r w:rsidR="00161384">
              <w:rPr>
                <w:noProof/>
                <w:webHidden/>
              </w:rPr>
            </w:r>
            <w:r w:rsidR="00161384">
              <w:rPr>
                <w:noProof/>
                <w:webHidden/>
              </w:rPr>
              <w:fldChar w:fldCharType="separate"/>
            </w:r>
            <w:r w:rsidR="00161384">
              <w:rPr>
                <w:noProof/>
                <w:webHidden/>
              </w:rPr>
              <w:t>77</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558" w:history="1">
            <w:r w:rsidR="00161384" w:rsidRPr="00AE71A8">
              <w:rPr>
                <w:rStyle w:val="Hipervnculo"/>
                <w:noProof/>
              </w:rPr>
              <w:t>ANEXO C: DIAGRAMA DE PROCESO DE DEVOLUCIÓN DE LIBROS</w:t>
            </w:r>
            <w:r w:rsidR="00161384">
              <w:rPr>
                <w:noProof/>
                <w:webHidden/>
              </w:rPr>
              <w:tab/>
            </w:r>
            <w:r w:rsidR="00161384">
              <w:rPr>
                <w:noProof/>
                <w:webHidden/>
              </w:rPr>
              <w:fldChar w:fldCharType="begin"/>
            </w:r>
            <w:r w:rsidR="00161384">
              <w:rPr>
                <w:noProof/>
                <w:webHidden/>
              </w:rPr>
              <w:instrText xml:space="preserve"> PAGEREF _Toc66541558 \h </w:instrText>
            </w:r>
            <w:r w:rsidR="00161384">
              <w:rPr>
                <w:noProof/>
                <w:webHidden/>
              </w:rPr>
            </w:r>
            <w:r w:rsidR="00161384">
              <w:rPr>
                <w:noProof/>
                <w:webHidden/>
              </w:rPr>
              <w:fldChar w:fldCharType="separate"/>
            </w:r>
            <w:r w:rsidR="00161384">
              <w:rPr>
                <w:noProof/>
                <w:webHidden/>
              </w:rPr>
              <w:t>78</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559" w:history="1">
            <w:r w:rsidR="00161384" w:rsidRPr="00AE71A8">
              <w:rPr>
                <w:rStyle w:val="Hipervnculo"/>
                <w:noProof/>
              </w:rPr>
              <w:t>ANEXO E: DIAGRAMA DE BASE DE DATOS</w:t>
            </w:r>
            <w:r w:rsidR="00161384">
              <w:rPr>
                <w:noProof/>
                <w:webHidden/>
              </w:rPr>
              <w:tab/>
            </w:r>
            <w:r w:rsidR="00161384">
              <w:rPr>
                <w:noProof/>
                <w:webHidden/>
              </w:rPr>
              <w:fldChar w:fldCharType="begin"/>
            </w:r>
            <w:r w:rsidR="00161384">
              <w:rPr>
                <w:noProof/>
                <w:webHidden/>
              </w:rPr>
              <w:instrText xml:space="preserve"> PAGEREF _Toc66541559 \h </w:instrText>
            </w:r>
            <w:r w:rsidR="00161384">
              <w:rPr>
                <w:noProof/>
                <w:webHidden/>
              </w:rPr>
            </w:r>
            <w:r w:rsidR="00161384">
              <w:rPr>
                <w:noProof/>
                <w:webHidden/>
              </w:rPr>
              <w:fldChar w:fldCharType="separate"/>
            </w:r>
            <w:r w:rsidR="00161384">
              <w:rPr>
                <w:noProof/>
                <w:webHidden/>
              </w:rPr>
              <w:t>79</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560" w:history="1">
            <w:r w:rsidR="00161384" w:rsidRPr="00AE71A8">
              <w:rPr>
                <w:rStyle w:val="Hipervnculo"/>
                <w:noProof/>
              </w:rPr>
              <w:t>ANEXO F: PRUEBAS DE FUNCIONALIDAD</w:t>
            </w:r>
            <w:r w:rsidR="00161384">
              <w:rPr>
                <w:noProof/>
                <w:webHidden/>
              </w:rPr>
              <w:tab/>
            </w:r>
            <w:r w:rsidR="00161384">
              <w:rPr>
                <w:noProof/>
                <w:webHidden/>
              </w:rPr>
              <w:fldChar w:fldCharType="begin"/>
            </w:r>
            <w:r w:rsidR="00161384">
              <w:rPr>
                <w:noProof/>
                <w:webHidden/>
              </w:rPr>
              <w:instrText xml:space="preserve"> PAGEREF _Toc66541560 \h </w:instrText>
            </w:r>
            <w:r w:rsidR="00161384">
              <w:rPr>
                <w:noProof/>
                <w:webHidden/>
              </w:rPr>
            </w:r>
            <w:r w:rsidR="00161384">
              <w:rPr>
                <w:noProof/>
                <w:webHidden/>
              </w:rPr>
              <w:fldChar w:fldCharType="separate"/>
            </w:r>
            <w:r w:rsidR="00161384">
              <w:rPr>
                <w:noProof/>
                <w:webHidden/>
              </w:rPr>
              <w:t>80</w:t>
            </w:r>
            <w:r w:rsidR="00161384">
              <w:rPr>
                <w:noProof/>
                <w:webHidden/>
              </w:rPr>
              <w:fldChar w:fldCharType="end"/>
            </w:r>
          </w:hyperlink>
        </w:p>
        <w:p w:rsidR="00161384" w:rsidRDefault="00C41DBC">
          <w:pPr>
            <w:pStyle w:val="TDC2"/>
            <w:tabs>
              <w:tab w:val="right" w:leader="dot" w:pos="9350"/>
            </w:tabs>
            <w:rPr>
              <w:rFonts w:asciiTheme="minorHAnsi" w:eastAsiaTheme="minorEastAsia" w:hAnsiTheme="minorHAnsi"/>
              <w:noProof/>
              <w:sz w:val="22"/>
              <w:lang w:eastAsia="es-ES"/>
            </w:rPr>
          </w:pPr>
          <w:hyperlink w:anchor="_Toc66541561" w:history="1">
            <w:r w:rsidR="00161384" w:rsidRPr="00AE71A8">
              <w:rPr>
                <w:rStyle w:val="Hipervnculo"/>
                <w:noProof/>
              </w:rPr>
              <w:t>ANEXO G: FICHA DE REGISTRO DE PRESTAMOS</w:t>
            </w:r>
            <w:r w:rsidR="00161384">
              <w:rPr>
                <w:noProof/>
                <w:webHidden/>
              </w:rPr>
              <w:tab/>
            </w:r>
            <w:r w:rsidR="00161384">
              <w:rPr>
                <w:noProof/>
                <w:webHidden/>
              </w:rPr>
              <w:fldChar w:fldCharType="begin"/>
            </w:r>
            <w:r w:rsidR="00161384">
              <w:rPr>
                <w:noProof/>
                <w:webHidden/>
              </w:rPr>
              <w:instrText xml:space="preserve"> PAGEREF _Toc66541561 \h </w:instrText>
            </w:r>
            <w:r w:rsidR="00161384">
              <w:rPr>
                <w:noProof/>
                <w:webHidden/>
              </w:rPr>
            </w:r>
            <w:r w:rsidR="00161384">
              <w:rPr>
                <w:noProof/>
                <w:webHidden/>
              </w:rPr>
              <w:fldChar w:fldCharType="separate"/>
            </w:r>
            <w:r w:rsidR="00161384">
              <w:rPr>
                <w:noProof/>
                <w:webHidden/>
              </w:rPr>
              <w:t>83</w:t>
            </w:r>
            <w:r w:rsidR="00161384">
              <w:rPr>
                <w:noProof/>
                <w:webHidden/>
              </w:rPr>
              <w:fldChar w:fldCharType="end"/>
            </w:r>
          </w:hyperlink>
        </w:p>
        <w:p w:rsidR="00C72091" w:rsidRDefault="00C72091">
          <w:r>
            <w:rPr>
              <w:b/>
              <w:bCs/>
            </w:rPr>
            <w:fldChar w:fldCharType="end"/>
          </w:r>
        </w:p>
      </w:sdtContent>
    </w:sdt>
    <w:p w:rsidR="002C1E37" w:rsidRPr="002C1E37" w:rsidRDefault="002C1E37" w:rsidP="002C1E37"/>
    <w:p w:rsidR="00E17822" w:rsidRDefault="003D5605" w:rsidP="00161384">
      <w:pPr>
        <w:pStyle w:val="Ttulo1"/>
        <w:numPr>
          <w:ilvl w:val="0"/>
          <w:numId w:val="0"/>
        </w:numPr>
      </w:pPr>
      <w:bookmarkStart w:id="14" w:name="_Toc56793670"/>
      <w:r w:rsidRPr="003D5605">
        <w:t xml:space="preserve"> </w:t>
      </w:r>
      <w:bookmarkStart w:id="15" w:name="_Toc65263684"/>
      <w:bookmarkStart w:id="16" w:name="_Toc66541490"/>
      <w:r>
        <w:t>ÍNDICE</w:t>
      </w:r>
      <w:r w:rsidR="005868A3">
        <w:t xml:space="preserve"> DE FIGURAS</w:t>
      </w:r>
      <w:bookmarkEnd w:id="15"/>
      <w:bookmarkEnd w:id="16"/>
    </w:p>
    <w:p w:rsidR="00161384" w:rsidRDefault="00161384">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66541562" w:history="1">
        <w:r w:rsidRPr="00FD6509">
          <w:rPr>
            <w:rStyle w:val="Hipervnculo"/>
            <w:noProof/>
          </w:rPr>
          <w:t>Figura 2  Sistemas Integrados de Gestión Bibliotecario</w:t>
        </w:r>
        <w:r>
          <w:rPr>
            <w:noProof/>
            <w:webHidden/>
          </w:rPr>
          <w:tab/>
        </w:r>
        <w:r>
          <w:rPr>
            <w:noProof/>
            <w:webHidden/>
          </w:rPr>
          <w:fldChar w:fldCharType="begin"/>
        </w:r>
        <w:r>
          <w:rPr>
            <w:noProof/>
            <w:webHidden/>
          </w:rPr>
          <w:instrText xml:space="preserve"> PAGEREF _Toc66541562 \h </w:instrText>
        </w:r>
        <w:r>
          <w:rPr>
            <w:noProof/>
            <w:webHidden/>
          </w:rPr>
        </w:r>
        <w:r>
          <w:rPr>
            <w:noProof/>
            <w:webHidden/>
          </w:rPr>
          <w:fldChar w:fldCharType="separate"/>
        </w:r>
        <w:r>
          <w:rPr>
            <w:noProof/>
            <w:webHidden/>
          </w:rPr>
          <w:t>9</w:t>
        </w:r>
        <w:r>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63" w:history="1">
        <w:r w:rsidR="00161384" w:rsidRPr="00FD6509">
          <w:rPr>
            <w:rStyle w:val="Hipervnculo"/>
            <w:noProof/>
          </w:rPr>
          <w:t>Figura 3 Sistema web</w:t>
        </w:r>
        <w:r w:rsidR="00161384">
          <w:rPr>
            <w:noProof/>
            <w:webHidden/>
          </w:rPr>
          <w:tab/>
        </w:r>
        <w:r w:rsidR="00161384">
          <w:rPr>
            <w:noProof/>
            <w:webHidden/>
          </w:rPr>
          <w:fldChar w:fldCharType="begin"/>
        </w:r>
        <w:r w:rsidR="00161384">
          <w:rPr>
            <w:noProof/>
            <w:webHidden/>
          </w:rPr>
          <w:instrText xml:space="preserve"> PAGEREF _Toc66541563 \h </w:instrText>
        </w:r>
        <w:r w:rsidR="00161384">
          <w:rPr>
            <w:noProof/>
            <w:webHidden/>
          </w:rPr>
        </w:r>
        <w:r w:rsidR="00161384">
          <w:rPr>
            <w:noProof/>
            <w:webHidden/>
          </w:rPr>
          <w:fldChar w:fldCharType="separate"/>
        </w:r>
        <w:r w:rsidR="00161384">
          <w:rPr>
            <w:noProof/>
            <w:webHidden/>
          </w:rPr>
          <w:t>10</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64" w:history="1">
        <w:r w:rsidR="00161384" w:rsidRPr="00FD6509">
          <w:rPr>
            <w:rStyle w:val="Hipervnculo"/>
            <w:noProof/>
          </w:rPr>
          <w:t>Figura 4 Modelo Cascada</w:t>
        </w:r>
        <w:r w:rsidR="00161384">
          <w:rPr>
            <w:noProof/>
            <w:webHidden/>
          </w:rPr>
          <w:tab/>
        </w:r>
        <w:r w:rsidR="00161384">
          <w:rPr>
            <w:noProof/>
            <w:webHidden/>
          </w:rPr>
          <w:fldChar w:fldCharType="begin"/>
        </w:r>
        <w:r w:rsidR="00161384">
          <w:rPr>
            <w:noProof/>
            <w:webHidden/>
          </w:rPr>
          <w:instrText xml:space="preserve"> PAGEREF _Toc66541564 \h </w:instrText>
        </w:r>
        <w:r w:rsidR="00161384">
          <w:rPr>
            <w:noProof/>
            <w:webHidden/>
          </w:rPr>
        </w:r>
        <w:r w:rsidR="00161384">
          <w:rPr>
            <w:noProof/>
            <w:webHidden/>
          </w:rPr>
          <w:fldChar w:fldCharType="separate"/>
        </w:r>
        <w:r w:rsidR="00161384">
          <w:rPr>
            <w:noProof/>
            <w:webHidden/>
          </w:rPr>
          <w:t>13</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65" w:history="1">
        <w:r w:rsidR="00161384" w:rsidRPr="00FD6509">
          <w:rPr>
            <w:rStyle w:val="Hipervnculo"/>
            <w:noProof/>
          </w:rPr>
          <w:t>Figura 5 Símbolos Estándar</w:t>
        </w:r>
        <w:r w:rsidR="00161384">
          <w:rPr>
            <w:noProof/>
            <w:webHidden/>
          </w:rPr>
          <w:tab/>
        </w:r>
        <w:r w:rsidR="00161384">
          <w:rPr>
            <w:noProof/>
            <w:webHidden/>
          </w:rPr>
          <w:fldChar w:fldCharType="begin"/>
        </w:r>
        <w:r w:rsidR="00161384">
          <w:rPr>
            <w:noProof/>
            <w:webHidden/>
          </w:rPr>
          <w:instrText xml:space="preserve"> PAGEREF _Toc66541565 \h </w:instrText>
        </w:r>
        <w:r w:rsidR="00161384">
          <w:rPr>
            <w:noProof/>
            <w:webHidden/>
          </w:rPr>
        </w:r>
        <w:r w:rsidR="00161384">
          <w:rPr>
            <w:noProof/>
            <w:webHidden/>
          </w:rPr>
          <w:fldChar w:fldCharType="separate"/>
        </w:r>
        <w:r w:rsidR="00161384">
          <w:rPr>
            <w:noProof/>
            <w:webHidden/>
          </w:rPr>
          <w:t>14</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66" w:history="1">
        <w:r w:rsidR="00161384" w:rsidRPr="00FD6509">
          <w:rPr>
            <w:rStyle w:val="Hipervnculo"/>
            <w:noProof/>
          </w:rPr>
          <w:t>Figura 6 Diagrama De Flujo</w:t>
        </w:r>
        <w:r w:rsidR="00161384">
          <w:rPr>
            <w:noProof/>
            <w:webHidden/>
          </w:rPr>
          <w:tab/>
        </w:r>
        <w:r w:rsidR="00161384">
          <w:rPr>
            <w:noProof/>
            <w:webHidden/>
          </w:rPr>
          <w:fldChar w:fldCharType="begin"/>
        </w:r>
        <w:r w:rsidR="00161384">
          <w:rPr>
            <w:noProof/>
            <w:webHidden/>
          </w:rPr>
          <w:instrText xml:space="preserve"> PAGEREF _Toc66541566 \h </w:instrText>
        </w:r>
        <w:r w:rsidR="00161384">
          <w:rPr>
            <w:noProof/>
            <w:webHidden/>
          </w:rPr>
        </w:r>
        <w:r w:rsidR="00161384">
          <w:rPr>
            <w:noProof/>
            <w:webHidden/>
          </w:rPr>
          <w:fldChar w:fldCharType="separate"/>
        </w:r>
        <w:r w:rsidR="00161384">
          <w:rPr>
            <w:noProof/>
            <w:webHidden/>
          </w:rPr>
          <w:t>14</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67" w:history="1">
        <w:r w:rsidR="00161384" w:rsidRPr="00FD6509">
          <w:rPr>
            <w:rStyle w:val="Hipervnculo"/>
            <w:noProof/>
          </w:rPr>
          <w:t>Figura 7  Symfony</w:t>
        </w:r>
        <w:r w:rsidR="00161384">
          <w:rPr>
            <w:noProof/>
            <w:webHidden/>
          </w:rPr>
          <w:tab/>
        </w:r>
        <w:r w:rsidR="00161384">
          <w:rPr>
            <w:noProof/>
            <w:webHidden/>
          </w:rPr>
          <w:fldChar w:fldCharType="begin"/>
        </w:r>
        <w:r w:rsidR="00161384">
          <w:rPr>
            <w:noProof/>
            <w:webHidden/>
          </w:rPr>
          <w:instrText xml:space="preserve"> PAGEREF _Toc66541567 \h </w:instrText>
        </w:r>
        <w:r w:rsidR="00161384">
          <w:rPr>
            <w:noProof/>
            <w:webHidden/>
          </w:rPr>
        </w:r>
        <w:r w:rsidR="00161384">
          <w:rPr>
            <w:noProof/>
            <w:webHidden/>
          </w:rPr>
          <w:fldChar w:fldCharType="separate"/>
        </w:r>
        <w:r w:rsidR="00161384">
          <w:rPr>
            <w:noProof/>
            <w:webHidden/>
          </w:rPr>
          <w:t>17</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68" w:history="1">
        <w:r w:rsidR="00161384" w:rsidRPr="00FD6509">
          <w:rPr>
            <w:rStyle w:val="Hipervnculo"/>
            <w:noProof/>
          </w:rPr>
          <w:t>Figura 8 Laravel</w:t>
        </w:r>
        <w:r w:rsidR="00161384">
          <w:rPr>
            <w:noProof/>
            <w:webHidden/>
          </w:rPr>
          <w:tab/>
        </w:r>
        <w:r w:rsidR="00161384">
          <w:rPr>
            <w:noProof/>
            <w:webHidden/>
          </w:rPr>
          <w:fldChar w:fldCharType="begin"/>
        </w:r>
        <w:r w:rsidR="00161384">
          <w:rPr>
            <w:noProof/>
            <w:webHidden/>
          </w:rPr>
          <w:instrText xml:space="preserve"> PAGEREF _Toc66541568 \h </w:instrText>
        </w:r>
        <w:r w:rsidR="00161384">
          <w:rPr>
            <w:noProof/>
            <w:webHidden/>
          </w:rPr>
        </w:r>
        <w:r w:rsidR="00161384">
          <w:rPr>
            <w:noProof/>
            <w:webHidden/>
          </w:rPr>
          <w:fldChar w:fldCharType="separate"/>
        </w:r>
        <w:r w:rsidR="00161384">
          <w:rPr>
            <w:noProof/>
            <w:webHidden/>
          </w:rPr>
          <w:t>18</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69" w:history="1">
        <w:r w:rsidR="00161384" w:rsidRPr="00FD6509">
          <w:rPr>
            <w:rStyle w:val="Hipervnculo"/>
            <w:noProof/>
          </w:rPr>
          <w:t>Figura 9  CodeIgniter</w:t>
        </w:r>
        <w:r w:rsidR="00161384">
          <w:rPr>
            <w:noProof/>
            <w:webHidden/>
          </w:rPr>
          <w:tab/>
        </w:r>
        <w:r w:rsidR="00161384">
          <w:rPr>
            <w:noProof/>
            <w:webHidden/>
          </w:rPr>
          <w:fldChar w:fldCharType="begin"/>
        </w:r>
        <w:r w:rsidR="00161384">
          <w:rPr>
            <w:noProof/>
            <w:webHidden/>
          </w:rPr>
          <w:instrText xml:space="preserve"> PAGEREF _Toc66541569 \h </w:instrText>
        </w:r>
        <w:r w:rsidR="00161384">
          <w:rPr>
            <w:noProof/>
            <w:webHidden/>
          </w:rPr>
        </w:r>
        <w:r w:rsidR="00161384">
          <w:rPr>
            <w:noProof/>
            <w:webHidden/>
          </w:rPr>
          <w:fldChar w:fldCharType="separate"/>
        </w:r>
        <w:r w:rsidR="00161384">
          <w:rPr>
            <w:noProof/>
            <w:webHidden/>
          </w:rPr>
          <w:t>19</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0" w:history="1">
        <w:r w:rsidR="00161384" w:rsidRPr="00FD6509">
          <w:rPr>
            <w:rStyle w:val="Hipervnculo"/>
            <w:noProof/>
          </w:rPr>
          <w:t>Figura 10 Angular</w:t>
        </w:r>
        <w:r w:rsidR="00161384">
          <w:rPr>
            <w:noProof/>
            <w:webHidden/>
          </w:rPr>
          <w:tab/>
        </w:r>
        <w:r w:rsidR="00161384">
          <w:rPr>
            <w:noProof/>
            <w:webHidden/>
          </w:rPr>
          <w:fldChar w:fldCharType="begin"/>
        </w:r>
        <w:r w:rsidR="00161384">
          <w:rPr>
            <w:noProof/>
            <w:webHidden/>
          </w:rPr>
          <w:instrText xml:space="preserve"> PAGEREF _Toc66541570 \h </w:instrText>
        </w:r>
        <w:r w:rsidR="00161384">
          <w:rPr>
            <w:noProof/>
            <w:webHidden/>
          </w:rPr>
        </w:r>
        <w:r w:rsidR="00161384">
          <w:rPr>
            <w:noProof/>
            <w:webHidden/>
          </w:rPr>
          <w:fldChar w:fldCharType="separate"/>
        </w:r>
        <w:r w:rsidR="00161384">
          <w:rPr>
            <w:noProof/>
            <w:webHidden/>
          </w:rPr>
          <w:t>20</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1" w:history="1">
        <w:r w:rsidR="00161384" w:rsidRPr="00FD6509">
          <w:rPr>
            <w:rStyle w:val="Hipervnculo"/>
            <w:noProof/>
          </w:rPr>
          <w:t>Figura 11 React</w:t>
        </w:r>
        <w:r w:rsidR="00161384">
          <w:rPr>
            <w:noProof/>
            <w:webHidden/>
          </w:rPr>
          <w:tab/>
        </w:r>
        <w:r w:rsidR="00161384">
          <w:rPr>
            <w:noProof/>
            <w:webHidden/>
          </w:rPr>
          <w:fldChar w:fldCharType="begin"/>
        </w:r>
        <w:r w:rsidR="00161384">
          <w:rPr>
            <w:noProof/>
            <w:webHidden/>
          </w:rPr>
          <w:instrText xml:space="preserve"> PAGEREF _Toc66541571 \h </w:instrText>
        </w:r>
        <w:r w:rsidR="00161384">
          <w:rPr>
            <w:noProof/>
            <w:webHidden/>
          </w:rPr>
        </w:r>
        <w:r w:rsidR="00161384">
          <w:rPr>
            <w:noProof/>
            <w:webHidden/>
          </w:rPr>
          <w:fldChar w:fldCharType="separate"/>
        </w:r>
        <w:r w:rsidR="00161384">
          <w:rPr>
            <w:noProof/>
            <w:webHidden/>
          </w:rPr>
          <w:t>21</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2" w:history="1">
        <w:r w:rsidR="00161384" w:rsidRPr="00FD6509">
          <w:rPr>
            <w:rStyle w:val="Hipervnculo"/>
            <w:noProof/>
          </w:rPr>
          <w:t>Figura 12 Express.js</w:t>
        </w:r>
        <w:r w:rsidR="00161384">
          <w:rPr>
            <w:noProof/>
            <w:webHidden/>
          </w:rPr>
          <w:tab/>
        </w:r>
        <w:r w:rsidR="00161384">
          <w:rPr>
            <w:noProof/>
            <w:webHidden/>
          </w:rPr>
          <w:fldChar w:fldCharType="begin"/>
        </w:r>
        <w:r w:rsidR="00161384">
          <w:rPr>
            <w:noProof/>
            <w:webHidden/>
          </w:rPr>
          <w:instrText xml:space="preserve"> PAGEREF _Toc66541572 \h </w:instrText>
        </w:r>
        <w:r w:rsidR="00161384">
          <w:rPr>
            <w:noProof/>
            <w:webHidden/>
          </w:rPr>
        </w:r>
        <w:r w:rsidR="00161384">
          <w:rPr>
            <w:noProof/>
            <w:webHidden/>
          </w:rPr>
          <w:fldChar w:fldCharType="separate"/>
        </w:r>
        <w:r w:rsidR="00161384">
          <w:rPr>
            <w:noProof/>
            <w:webHidden/>
          </w:rPr>
          <w:t>22</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3" w:history="1">
        <w:r w:rsidR="00161384" w:rsidRPr="00FD6509">
          <w:rPr>
            <w:rStyle w:val="Hipervnculo"/>
            <w:b/>
            <w:noProof/>
          </w:rPr>
          <w:t>Figura 13</w:t>
        </w:r>
        <w:r w:rsidR="00161384" w:rsidRPr="00FD6509">
          <w:rPr>
            <w:rStyle w:val="Hipervnculo"/>
            <w:noProof/>
          </w:rPr>
          <w:t xml:space="preserve"> Modelo Relacional Esquema</w:t>
        </w:r>
        <w:r w:rsidR="00161384">
          <w:rPr>
            <w:noProof/>
            <w:webHidden/>
          </w:rPr>
          <w:tab/>
        </w:r>
        <w:r w:rsidR="00161384">
          <w:rPr>
            <w:noProof/>
            <w:webHidden/>
          </w:rPr>
          <w:fldChar w:fldCharType="begin"/>
        </w:r>
        <w:r w:rsidR="00161384">
          <w:rPr>
            <w:noProof/>
            <w:webHidden/>
          </w:rPr>
          <w:instrText xml:space="preserve"> PAGEREF _Toc66541573 \h </w:instrText>
        </w:r>
        <w:r w:rsidR="00161384">
          <w:rPr>
            <w:noProof/>
            <w:webHidden/>
          </w:rPr>
        </w:r>
        <w:r w:rsidR="00161384">
          <w:rPr>
            <w:noProof/>
            <w:webHidden/>
          </w:rPr>
          <w:fldChar w:fldCharType="separate"/>
        </w:r>
        <w:r w:rsidR="00161384">
          <w:rPr>
            <w:noProof/>
            <w:webHidden/>
          </w:rPr>
          <w:t>24</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4" w:history="1">
        <w:r w:rsidR="00161384" w:rsidRPr="00FD6509">
          <w:rPr>
            <w:rStyle w:val="Hipervnculo"/>
            <w:b/>
            <w:noProof/>
          </w:rPr>
          <w:t>Figura 14</w:t>
        </w:r>
        <w:r w:rsidR="00161384" w:rsidRPr="00FD6509">
          <w:rPr>
            <w:rStyle w:val="Hipervnculo"/>
            <w:noProof/>
          </w:rPr>
          <w:t xml:space="preserve"> Modelo Relaciona Instancia</w:t>
        </w:r>
        <w:r w:rsidR="00161384">
          <w:rPr>
            <w:noProof/>
            <w:webHidden/>
          </w:rPr>
          <w:tab/>
        </w:r>
        <w:r w:rsidR="00161384">
          <w:rPr>
            <w:noProof/>
            <w:webHidden/>
          </w:rPr>
          <w:fldChar w:fldCharType="begin"/>
        </w:r>
        <w:r w:rsidR="00161384">
          <w:rPr>
            <w:noProof/>
            <w:webHidden/>
          </w:rPr>
          <w:instrText xml:space="preserve"> PAGEREF _Toc66541574 \h </w:instrText>
        </w:r>
        <w:r w:rsidR="00161384">
          <w:rPr>
            <w:noProof/>
            <w:webHidden/>
          </w:rPr>
        </w:r>
        <w:r w:rsidR="00161384">
          <w:rPr>
            <w:noProof/>
            <w:webHidden/>
          </w:rPr>
          <w:fldChar w:fldCharType="separate"/>
        </w:r>
        <w:r w:rsidR="00161384">
          <w:rPr>
            <w:noProof/>
            <w:webHidden/>
          </w:rPr>
          <w:t>24</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5" w:history="1">
        <w:r w:rsidR="00161384" w:rsidRPr="00FD6509">
          <w:rPr>
            <w:rStyle w:val="Hipervnculo"/>
            <w:noProof/>
          </w:rPr>
          <w:t>Figura 15  Ciclo de vida RUP</w:t>
        </w:r>
        <w:r w:rsidR="00161384">
          <w:rPr>
            <w:noProof/>
            <w:webHidden/>
          </w:rPr>
          <w:tab/>
        </w:r>
        <w:r w:rsidR="00161384">
          <w:rPr>
            <w:noProof/>
            <w:webHidden/>
          </w:rPr>
          <w:fldChar w:fldCharType="begin"/>
        </w:r>
        <w:r w:rsidR="00161384">
          <w:rPr>
            <w:noProof/>
            <w:webHidden/>
          </w:rPr>
          <w:instrText xml:space="preserve"> PAGEREF _Toc66541575 \h </w:instrText>
        </w:r>
        <w:r w:rsidR="00161384">
          <w:rPr>
            <w:noProof/>
            <w:webHidden/>
          </w:rPr>
        </w:r>
        <w:r w:rsidR="00161384">
          <w:rPr>
            <w:noProof/>
            <w:webHidden/>
          </w:rPr>
          <w:fldChar w:fldCharType="separate"/>
        </w:r>
        <w:r w:rsidR="00161384">
          <w:rPr>
            <w:noProof/>
            <w:webHidden/>
          </w:rPr>
          <w:t>30</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6" w:history="1">
        <w:r w:rsidR="00161384" w:rsidRPr="00FD6509">
          <w:rPr>
            <w:rStyle w:val="Hipervnculo"/>
            <w:noProof/>
          </w:rPr>
          <w:t>Figura 16 Etapas del desarrollo ágil</w:t>
        </w:r>
        <w:r w:rsidR="00161384">
          <w:rPr>
            <w:noProof/>
            <w:webHidden/>
          </w:rPr>
          <w:tab/>
        </w:r>
        <w:r w:rsidR="00161384">
          <w:rPr>
            <w:noProof/>
            <w:webHidden/>
          </w:rPr>
          <w:fldChar w:fldCharType="begin"/>
        </w:r>
        <w:r w:rsidR="00161384">
          <w:rPr>
            <w:noProof/>
            <w:webHidden/>
          </w:rPr>
          <w:instrText xml:space="preserve"> PAGEREF _Toc66541576 \h </w:instrText>
        </w:r>
        <w:r w:rsidR="00161384">
          <w:rPr>
            <w:noProof/>
            <w:webHidden/>
          </w:rPr>
        </w:r>
        <w:r w:rsidR="00161384">
          <w:rPr>
            <w:noProof/>
            <w:webHidden/>
          </w:rPr>
          <w:fldChar w:fldCharType="separate"/>
        </w:r>
        <w:r w:rsidR="00161384">
          <w:rPr>
            <w:noProof/>
            <w:webHidden/>
          </w:rPr>
          <w:t>32</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7" w:history="1">
        <w:r w:rsidR="00161384" w:rsidRPr="00FD6509">
          <w:rPr>
            <w:rStyle w:val="Hipervnculo"/>
            <w:noProof/>
          </w:rPr>
          <w:t>Figura 17 Dueños Del Producto</w:t>
        </w:r>
        <w:r w:rsidR="00161384">
          <w:rPr>
            <w:noProof/>
            <w:webHidden/>
          </w:rPr>
          <w:tab/>
        </w:r>
        <w:r w:rsidR="00161384">
          <w:rPr>
            <w:noProof/>
            <w:webHidden/>
          </w:rPr>
          <w:fldChar w:fldCharType="begin"/>
        </w:r>
        <w:r w:rsidR="00161384">
          <w:rPr>
            <w:noProof/>
            <w:webHidden/>
          </w:rPr>
          <w:instrText xml:space="preserve"> PAGEREF _Toc66541577 \h </w:instrText>
        </w:r>
        <w:r w:rsidR="00161384">
          <w:rPr>
            <w:noProof/>
            <w:webHidden/>
          </w:rPr>
        </w:r>
        <w:r w:rsidR="00161384">
          <w:rPr>
            <w:noProof/>
            <w:webHidden/>
          </w:rPr>
          <w:fldChar w:fldCharType="separate"/>
        </w:r>
        <w:r w:rsidR="00161384">
          <w:rPr>
            <w:noProof/>
            <w:webHidden/>
          </w:rPr>
          <w:t>33</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8" w:history="1">
        <w:r w:rsidR="00161384" w:rsidRPr="00FD6509">
          <w:rPr>
            <w:rStyle w:val="Hipervnculo"/>
            <w:noProof/>
          </w:rPr>
          <w:t>Figura 18 Scrum Master</w:t>
        </w:r>
        <w:r w:rsidR="00161384">
          <w:rPr>
            <w:noProof/>
            <w:webHidden/>
          </w:rPr>
          <w:tab/>
        </w:r>
        <w:r w:rsidR="00161384">
          <w:rPr>
            <w:noProof/>
            <w:webHidden/>
          </w:rPr>
          <w:fldChar w:fldCharType="begin"/>
        </w:r>
        <w:r w:rsidR="00161384">
          <w:rPr>
            <w:noProof/>
            <w:webHidden/>
          </w:rPr>
          <w:instrText xml:space="preserve"> PAGEREF _Toc66541578 \h </w:instrText>
        </w:r>
        <w:r w:rsidR="00161384">
          <w:rPr>
            <w:noProof/>
            <w:webHidden/>
          </w:rPr>
        </w:r>
        <w:r w:rsidR="00161384">
          <w:rPr>
            <w:noProof/>
            <w:webHidden/>
          </w:rPr>
          <w:fldChar w:fldCharType="separate"/>
        </w:r>
        <w:r w:rsidR="00161384">
          <w:rPr>
            <w:noProof/>
            <w:webHidden/>
          </w:rPr>
          <w:t>34</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79" w:history="1">
        <w:r w:rsidR="00161384" w:rsidRPr="00FD6509">
          <w:rPr>
            <w:rStyle w:val="Hipervnculo"/>
            <w:noProof/>
          </w:rPr>
          <w:t>Figura 19 Equipo De Desarrollo</w:t>
        </w:r>
        <w:r w:rsidR="00161384">
          <w:rPr>
            <w:noProof/>
            <w:webHidden/>
          </w:rPr>
          <w:tab/>
        </w:r>
        <w:r w:rsidR="00161384">
          <w:rPr>
            <w:noProof/>
            <w:webHidden/>
          </w:rPr>
          <w:fldChar w:fldCharType="begin"/>
        </w:r>
        <w:r w:rsidR="00161384">
          <w:rPr>
            <w:noProof/>
            <w:webHidden/>
          </w:rPr>
          <w:instrText xml:space="preserve"> PAGEREF _Toc66541579 \h </w:instrText>
        </w:r>
        <w:r w:rsidR="00161384">
          <w:rPr>
            <w:noProof/>
            <w:webHidden/>
          </w:rPr>
        </w:r>
        <w:r w:rsidR="00161384">
          <w:rPr>
            <w:noProof/>
            <w:webHidden/>
          </w:rPr>
          <w:fldChar w:fldCharType="separate"/>
        </w:r>
        <w:r w:rsidR="00161384">
          <w:rPr>
            <w:noProof/>
            <w:webHidden/>
          </w:rPr>
          <w:t>35</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0" w:history="1">
        <w:r w:rsidR="00161384" w:rsidRPr="00FD6509">
          <w:rPr>
            <w:rStyle w:val="Hipervnculo"/>
            <w:noProof/>
          </w:rPr>
          <w:t>Figura 20 Scrum Reuniones</w:t>
        </w:r>
        <w:r w:rsidR="00161384">
          <w:rPr>
            <w:noProof/>
            <w:webHidden/>
          </w:rPr>
          <w:tab/>
        </w:r>
        <w:r w:rsidR="00161384">
          <w:rPr>
            <w:noProof/>
            <w:webHidden/>
          </w:rPr>
          <w:fldChar w:fldCharType="begin"/>
        </w:r>
        <w:r w:rsidR="00161384">
          <w:rPr>
            <w:noProof/>
            <w:webHidden/>
          </w:rPr>
          <w:instrText xml:space="preserve"> PAGEREF _Toc66541580 \h </w:instrText>
        </w:r>
        <w:r w:rsidR="00161384">
          <w:rPr>
            <w:noProof/>
            <w:webHidden/>
          </w:rPr>
        </w:r>
        <w:r w:rsidR="00161384">
          <w:rPr>
            <w:noProof/>
            <w:webHidden/>
          </w:rPr>
          <w:fldChar w:fldCharType="separate"/>
        </w:r>
        <w:r w:rsidR="00161384">
          <w:rPr>
            <w:noProof/>
            <w:webHidden/>
          </w:rPr>
          <w:t>36</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1" w:history="1">
        <w:r w:rsidR="00161384" w:rsidRPr="00FD6509">
          <w:rPr>
            <w:rStyle w:val="Hipervnculo"/>
            <w:noProof/>
          </w:rPr>
          <w:t>Figura 21 Diagrama De Proceso De Préstamos De Libros</w:t>
        </w:r>
        <w:r w:rsidR="00161384">
          <w:rPr>
            <w:noProof/>
            <w:webHidden/>
          </w:rPr>
          <w:tab/>
        </w:r>
        <w:r w:rsidR="00161384">
          <w:rPr>
            <w:noProof/>
            <w:webHidden/>
          </w:rPr>
          <w:fldChar w:fldCharType="begin"/>
        </w:r>
        <w:r w:rsidR="00161384">
          <w:rPr>
            <w:noProof/>
            <w:webHidden/>
          </w:rPr>
          <w:instrText xml:space="preserve"> PAGEREF _Toc66541581 \h </w:instrText>
        </w:r>
        <w:r w:rsidR="00161384">
          <w:rPr>
            <w:noProof/>
            <w:webHidden/>
          </w:rPr>
        </w:r>
        <w:r w:rsidR="00161384">
          <w:rPr>
            <w:noProof/>
            <w:webHidden/>
          </w:rPr>
          <w:fldChar w:fldCharType="separate"/>
        </w:r>
        <w:r w:rsidR="00161384">
          <w:rPr>
            <w:noProof/>
            <w:webHidden/>
          </w:rPr>
          <w:t>44</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2" w:history="1">
        <w:r w:rsidR="00161384" w:rsidRPr="00FD6509">
          <w:rPr>
            <w:rStyle w:val="Hipervnculo"/>
            <w:noProof/>
          </w:rPr>
          <w:t>Figura 22 Diagrama de proceso de devolución de libros</w:t>
        </w:r>
        <w:r w:rsidR="00161384">
          <w:rPr>
            <w:noProof/>
            <w:webHidden/>
          </w:rPr>
          <w:tab/>
        </w:r>
        <w:r w:rsidR="00161384">
          <w:rPr>
            <w:noProof/>
            <w:webHidden/>
          </w:rPr>
          <w:fldChar w:fldCharType="begin"/>
        </w:r>
        <w:r w:rsidR="00161384">
          <w:rPr>
            <w:noProof/>
            <w:webHidden/>
          </w:rPr>
          <w:instrText xml:space="preserve"> PAGEREF _Toc66541582 \h </w:instrText>
        </w:r>
        <w:r w:rsidR="00161384">
          <w:rPr>
            <w:noProof/>
            <w:webHidden/>
          </w:rPr>
        </w:r>
        <w:r w:rsidR="00161384">
          <w:rPr>
            <w:noProof/>
            <w:webHidden/>
          </w:rPr>
          <w:fldChar w:fldCharType="separate"/>
        </w:r>
        <w:r w:rsidR="00161384">
          <w:rPr>
            <w:noProof/>
            <w:webHidden/>
          </w:rPr>
          <w:t>45</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3" w:history="1">
        <w:r w:rsidR="00161384" w:rsidRPr="00FD6509">
          <w:rPr>
            <w:rStyle w:val="Hipervnculo"/>
            <w:noProof/>
          </w:rPr>
          <w:t>Figura 23  Arquitectura de Software</w:t>
        </w:r>
        <w:r w:rsidR="00161384">
          <w:rPr>
            <w:noProof/>
            <w:webHidden/>
          </w:rPr>
          <w:tab/>
        </w:r>
        <w:r w:rsidR="00161384">
          <w:rPr>
            <w:noProof/>
            <w:webHidden/>
          </w:rPr>
          <w:fldChar w:fldCharType="begin"/>
        </w:r>
        <w:r w:rsidR="00161384">
          <w:rPr>
            <w:noProof/>
            <w:webHidden/>
          </w:rPr>
          <w:instrText xml:space="preserve"> PAGEREF _Toc66541583 \h </w:instrText>
        </w:r>
        <w:r w:rsidR="00161384">
          <w:rPr>
            <w:noProof/>
            <w:webHidden/>
          </w:rPr>
        </w:r>
        <w:r w:rsidR="00161384">
          <w:rPr>
            <w:noProof/>
            <w:webHidden/>
          </w:rPr>
          <w:fldChar w:fldCharType="separate"/>
        </w:r>
        <w:r w:rsidR="00161384">
          <w:rPr>
            <w:noProof/>
            <w:webHidden/>
          </w:rPr>
          <w:t>46</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4" w:history="1">
        <w:r w:rsidR="00161384" w:rsidRPr="00FD6509">
          <w:rPr>
            <w:rStyle w:val="Hipervnculo"/>
            <w:noProof/>
          </w:rPr>
          <w:t>Figura 24 Modelo de base de datos</w:t>
        </w:r>
        <w:r w:rsidR="00161384">
          <w:rPr>
            <w:noProof/>
            <w:webHidden/>
          </w:rPr>
          <w:tab/>
        </w:r>
        <w:r w:rsidR="00161384">
          <w:rPr>
            <w:noProof/>
            <w:webHidden/>
          </w:rPr>
          <w:fldChar w:fldCharType="begin"/>
        </w:r>
        <w:r w:rsidR="00161384">
          <w:rPr>
            <w:noProof/>
            <w:webHidden/>
          </w:rPr>
          <w:instrText xml:space="preserve"> PAGEREF _Toc66541584 \h </w:instrText>
        </w:r>
        <w:r w:rsidR="00161384">
          <w:rPr>
            <w:noProof/>
            <w:webHidden/>
          </w:rPr>
        </w:r>
        <w:r w:rsidR="00161384">
          <w:rPr>
            <w:noProof/>
            <w:webHidden/>
          </w:rPr>
          <w:fldChar w:fldCharType="separate"/>
        </w:r>
        <w:r w:rsidR="00161384">
          <w:rPr>
            <w:noProof/>
            <w:webHidden/>
          </w:rPr>
          <w:t>47</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5" w:history="1">
        <w:r w:rsidR="00161384" w:rsidRPr="00FD6509">
          <w:rPr>
            <w:rStyle w:val="Hipervnculo"/>
            <w:noProof/>
          </w:rPr>
          <w:t>Figura 25 Módulo Login</w:t>
        </w:r>
        <w:r w:rsidR="00161384">
          <w:rPr>
            <w:noProof/>
            <w:webHidden/>
          </w:rPr>
          <w:tab/>
        </w:r>
        <w:r w:rsidR="00161384">
          <w:rPr>
            <w:noProof/>
            <w:webHidden/>
          </w:rPr>
          <w:fldChar w:fldCharType="begin"/>
        </w:r>
        <w:r w:rsidR="00161384">
          <w:rPr>
            <w:noProof/>
            <w:webHidden/>
          </w:rPr>
          <w:instrText xml:space="preserve"> PAGEREF _Toc66541585 \h </w:instrText>
        </w:r>
        <w:r w:rsidR="00161384">
          <w:rPr>
            <w:noProof/>
            <w:webHidden/>
          </w:rPr>
        </w:r>
        <w:r w:rsidR="00161384">
          <w:rPr>
            <w:noProof/>
            <w:webHidden/>
          </w:rPr>
          <w:fldChar w:fldCharType="separate"/>
        </w:r>
        <w:r w:rsidR="00161384">
          <w:rPr>
            <w:noProof/>
            <w:webHidden/>
          </w:rPr>
          <w:t>48</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6" w:history="1">
        <w:r w:rsidR="00161384" w:rsidRPr="00FD6509">
          <w:rPr>
            <w:rStyle w:val="Hipervnculo"/>
            <w:noProof/>
          </w:rPr>
          <w:t>Figura 26 Módulo Principal</w:t>
        </w:r>
        <w:r w:rsidR="00161384">
          <w:rPr>
            <w:noProof/>
            <w:webHidden/>
          </w:rPr>
          <w:tab/>
        </w:r>
        <w:r w:rsidR="00161384">
          <w:rPr>
            <w:noProof/>
            <w:webHidden/>
          </w:rPr>
          <w:fldChar w:fldCharType="begin"/>
        </w:r>
        <w:r w:rsidR="00161384">
          <w:rPr>
            <w:noProof/>
            <w:webHidden/>
          </w:rPr>
          <w:instrText xml:space="preserve"> PAGEREF _Toc66541586 \h </w:instrText>
        </w:r>
        <w:r w:rsidR="00161384">
          <w:rPr>
            <w:noProof/>
            <w:webHidden/>
          </w:rPr>
        </w:r>
        <w:r w:rsidR="00161384">
          <w:rPr>
            <w:noProof/>
            <w:webHidden/>
          </w:rPr>
          <w:fldChar w:fldCharType="separate"/>
        </w:r>
        <w:r w:rsidR="00161384">
          <w:rPr>
            <w:noProof/>
            <w:webHidden/>
          </w:rPr>
          <w:t>49</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7" w:history="1">
        <w:r w:rsidR="00161384" w:rsidRPr="00FD6509">
          <w:rPr>
            <w:rStyle w:val="Hipervnculo"/>
            <w:noProof/>
          </w:rPr>
          <w:t>Figura 27 Módulo Categoría</w:t>
        </w:r>
        <w:r w:rsidR="00161384">
          <w:rPr>
            <w:noProof/>
            <w:webHidden/>
          </w:rPr>
          <w:tab/>
        </w:r>
        <w:r w:rsidR="00161384">
          <w:rPr>
            <w:noProof/>
            <w:webHidden/>
          </w:rPr>
          <w:fldChar w:fldCharType="begin"/>
        </w:r>
        <w:r w:rsidR="00161384">
          <w:rPr>
            <w:noProof/>
            <w:webHidden/>
          </w:rPr>
          <w:instrText xml:space="preserve"> PAGEREF _Toc66541587 \h </w:instrText>
        </w:r>
        <w:r w:rsidR="00161384">
          <w:rPr>
            <w:noProof/>
            <w:webHidden/>
          </w:rPr>
        </w:r>
        <w:r w:rsidR="00161384">
          <w:rPr>
            <w:noProof/>
            <w:webHidden/>
          </w:rPr>
          <w:fldChar w:fldCharType="separate"/>
        </w:r>
        <w:r w:rsidR="00161384">
          <w:rPr>
            <w:noProof/>
            <w:webHidden/>
          </w:rPr>
          <w:t>50</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8" w:history="1">
        <w:r w:rsidR="00161384" w:rsidRPr="00FD6509">
          <w:rPr>
            <w:rStyle w:val="Hipervnculo"/>
            <w:noProof/>
          </w:rPr>
          <w:t>Figura 28 Módulo Agregar Categoría</w:t>
        </w:r>
        <w:r w:rsidR="00161384">
          <w:rPr>
            <w:noProof/>
            <w:webHidden/>
          </w:rPr>
          <w:tab/>
        </w:r>
        <w:r w:rsidR="00161384">
          <w:rPr>
            <w:noProof/>
            <w:webHidden/>
          </w:rPr>
          <w:fldChar w:fldCharType="begin"/>
        </w:r>
        <w:r w:rsidR="00161384">
          <w:rPr>
            <w:noProof/>
            <w:webHidden/>
          </w:rPr>
          <w:instrText xml:space="preserve"> PAGEREF _Toc66541588 \h </w:instrText>
        </w:r>
        <w:r w:rsidR="00161384">
          <w:rPr>
            <w:noProof/>
            <w:webHidden/>
          </w:rPr>
        </w:r>
        <w:r w:rsidR="00161384">
          <w:rPr>
            <w:noProof/>
            <w:webHidden/>
          </w:rPr>
          <w:fldChar w:fldCharType="separate"/>
        </w:r>
        <w:r w:rsidR="00161384">
          <w:rPr>
            <w:noProof/>
            <w:webHidden/>
          </w:rPr>
          <w:t>51</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89" w:history="1">
        <w:r w:rsidR="00161384" w:rsidRPr="00FD6509">
          <w:rPr>
            <w:rStyle w:val="Hipervnculo"/>
            <w:noProof/>
          </w:rPr>
          <w:t>Figura 29 Módulo Lectores</w:t>
        </w:r>
        <w:r w:rsidR="00161384">
          <w:rPr>
            <w:noProof/>
            <w:webHidden/>
          </w:rPr>
          <w:tab/>
        </w:r>
        <w:r w:rsidR="00161384">
          <w:rPr>
            <w:noProof/>
            <w:webHidden/>
          </w:rPr>
          <w:fldChar w:fldCharType="begin"/>
        </w:r>
        <w:r w:rsidR="00161384">
          <w:rPr>
            <w:noProof/>
            <w:webHidden/>
          </w:rPr>
          <w:instrText xml:space="preserve"> PAGEREF _Toc66541589 \h </w:instrText>
        </w:r>
        <w:r w:rsidR="00161384">
          <w:rPr>
            <w:noProof/>
            <w:webHidden/>
          </w:rPr>
        </w:r>
        <w:r w:rsidR="00161384">
          <w:rPr>
            <w:noProof/>
            <w:webHidden/>
          </w:rPr>
          <w:fldChar w:fldCharType="separate"/>
        </w:r>
        <w:r w:rsidR="00161384">
          <w:rPr>
            <w:noProof/>
            <w:webHidden/>
          </w:rPr>
          <w:t>52</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0" w:history="1">
        <w:r w:rsidR="00161384" w:rsidRPr="00FD6509">
          <w:rPr>
            <w:rStyle w:val="Hipervnculo"/>
            <w:noProof/>
          </w:rPr>
          <w:t>Figura 30 Módulo Agregar, Editar  Lector</w:t>
        </w:r>
        <w:r w:rsidR="00161384">
          <w:rPr>
            <w:noProof/>
            <w:webHidden/>
          </w:rPr>
          <w:tab/>
        </w:r>
        <w:r w:rsidR="00161384">
          <w:rPr>
            <w:noProof/>
            <w:webHidden/>
          </w:rPr>
          <w:fldChar w:fldCharType="begin"/>
        </w:r>
        <w:r w:rsidR="00161384">
          <w:rPr>
            <w:noProof/>
            <w:webHidden/>
          </w:rPr>
          <w:instrText xml:space="preserve"> PAGEREF _Toc66541590 \h </w:instrText>
        </w:r>
        <w:r w:rsidR="00161384">
          <w:rPr>
            <w:noProof/>
            <w:webHidden/>
          </w:rPr>
        </w:r>
        <w:r w:rsidR="00161384">
          <w:rPr>
            <w:noProof/>
            <w:webHidden/>
          </w:rPr>
          <w:fldChar w:fldCharType="separate"/>
        </w:r>
        <w:r w:rsidR="00161384">
          <w:rPr>
            <w:noProof/>
            <w:webHidden/>
          </w:rPr>
          <w:t>53</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1" w:history="1">
        <w:r w:rsidR="00161384" w:rsidRPr="00FD6509">
          <w:rPr>
            <w:rStyle w:val="Hipervnculo"/>
            <w:noProof/>
          </w:rPr>
          <w:t>Figura 31 Módulo Libros</w:t>
        </w:r>
        <w:r w:rsidR="00161384">
          <w:rPr>
            <w:noProof/>
            <w:webHidden/>
          </w:rPr>
          <w:tab/>
        </w:r>
        <w:r w:rsidR="00161384">
          <w:rPr>
            <w:noProof/>
            <w:webHidden/>
          </w:rPr>
          <w:fldChar w:fldCharType="begin"/>
        </w:r>
        <w:r w:rsidR="00161384">
          <w:rPr>
            <w:noProof/>
            <w:webHidden/>
          </w:rPr>
          <w:instrText xml:space="preserve"> PAGEREF _Toc66541591 \h </w:instrText>
        </w:r>
        <w:r w:rsidR="00161384">
          <w:rPr>
            <w:noProof/>
            <w:webHidden/>
          </w:rPr>
        </w:r>
        <w:r w:rsidR="00161384">
          <w:rPr>
            <w:noProof/>
            <w:webHidden/>
          </w:rPr>
          <w:fldChar w:fldCharType="separate"/>
        </w:r>
        <w:r w:rsidR="00161384">
          <w:rPr>
            <w:noProof/>
            <w:webHidden/>
          </w:rPr>
          <w:t>54</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2" w:history="1">
        <w:r w:rsidR="00161384" w:rsidRPr="00FD6509">
          <w:rPr>
            <w:rStyle w:val="Hipervnculo"/>
            <w:noProof/>
          </w:rPr>
          <w:t>Figura 32 Módulo Agregar, Editar Libros</w:t>
        </w:r>
        <w:r w:rsidR="00161384">
          <w:rPr>
            <w:noProof/>
            <w:webHidden/>
          </w:rPr>
          <w:tab/>
        </w:r>
        <w:r w:rsidR="00161384">
          <w:rPr>
            <w:noProof/>
            <w:webHidden/>
          </w:rPr>
          <w:fldChar w:fldCharType="begin"/>
        </w:r>
        <w:r w:rsidR="00161384">
          <w:rPr>
            <w:noProof/>
            <w:webHidden/>
          </w:rPr>
          <w:instrText xml:space="preserve"> PAGEREF _Toc66541592 \h </w:instrText>
        </w:r>
        <w:r w:rsidR="00161384">
          <w:rPr>
            <w:noProof/>
            <w:webHidden/>
          </w:rPr>
        </w:r>
        <w:r w:rsidR="00161384">
          <w:rPr>
            <w:noProof/>
            <w:webHidden/>
          </w:rPr>
          <w:fldChar w:fldCharType="separate"/>
        </w:r>
        <w:r w:rsidR="00161384">
          <w:rPr>
            <w:noProof/>
            <w:webHidden/>
          </w:rPr>
          <w:t>55</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3" w:history="1">
        <w:r w:rsidR="00161384" w:rsidRPr="00FD6509">
          <w:rPr>
            <w:rStyle w:val="Hipervnculo"/>
            <w:noProof/>
          </w:rPr>
          <w:t>Figura 33 Módulo Préstamos</w:t>
        </w:r>
        <w:r w:rsidR="00161384">
          <w:rPr>
            <w:noProof/>
            <w:webHidden/>
          </w:rPr>
          <w:tab/>
        </w:r>
        <w:r w:rsidR="00161384">
          <w:rPr>
            <w:noProof/>
            <w:webHidden/>
          </w:rPr>
          <w:fldChar w:fldCharType="begin"/>
        </w:r>
        <w:r w:rsidR="00161384">
          <w:rPr>
            <w:noProof/>
            <w:webHidden/>
          </w:rPr>
          <w:instrText xml:space="preserve"> PAGEREF _Toc66541593 \h </w:instrText>
        </w:r>
        <w:r w:rsidR="00161384">
          <w:rPr>
            <w:noProof/>
            <w:webHidden/>
          </w:rPr>
        </w:r>
        <w:r w:rsidR="00161384">
          <w:rPr>
            <w:noProof/>
            <w:webHidden/>
          </w:rPr>
          <w:fldChar w:fldCharType="separate"/>
        </w:r>
        <w:r w:rsidR="00161384">
          <w:rPr>
            <w:noProof/>
            <w:webHidden/>
          </w:rPr>
          <w:t>56</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4" w:history="1">
        <w:r w:rsidR="00161384" w:rsidRPr="00FD6509">
          <w:rPr>
            <w:rStyle w:val="Hipervnculo"/>
            <w:b/>
            <w:bCs/>
            <w:iCs/>
            <w:noProof/>
          </w:rPr>
          <w:t>Figura 34</w:t>
        </w:r>
        <w:r w:rsidR="00161384" w:rsidRPr="00FD6509">
          <w:rPr>
            <w:rStyle w:val="Hipervnculo"/>
            <w:b/>
            <w:bCs/>
            <w:i/>
            <w:iCs/>
            <w:noProof/>
          </w:rPr>
          <w:t xml:space="preserve"> </w:t>
        </w:r>
        <w:r w:rsidR="00161384" w:rsidRPr="00FD6509">
          <w:rPr>
            <w:rStyle w:val="Hipervnculo"/>
            <w:bCs/>
            <w:i/>
            <w:iCs/>
            <w:noProof/>
          </w:rPr>
          <w:t>Módulo Agregar Préstamo</w:t>
        </w:r>
        <w:r w:rsidR="00161384">
          <w:rPr>
            <w:noProof/>
            <w:webHidden/>
          </w:rPr>
          <w:tab/>
        </w:r>
        <w:r w:rsidR="00161384">
          <w:rPr>
            <w:noProof/>
            <w:webHidden/>
          </w:rPr>
          <w:fldChar w:fldCharType="begin"/>
        </w:r>
        <w:r w:rsidR="00161384">
          <w:rPr>
            <w:noProof/>
            <w:webHidden/>
          </w:rPr>
          <w:instrText xml:space="preserve"> PAGEREF _Toc66541594 \h </w:instrText>
        </w:r>
        <w:r w:rsidR="00161384">
          <w:rPr>
            <w:noProof/>
            <w:webHidden/>
          </w:rPr>
        </w:r>
        <w:r w:rsidR="00161384">
          <w:rPr>
            <w:noProof/>
            <w:webHidden/>
          </w:rPr>
          <w:fldChar w:fldCharType="separate"/>
        </w:r>
        <w:r w:rsidR="00161384">
          <w:rPr>
            <w:noProof/>
            <w:webHidden/>
          </w:rPr>
          <w:t>57</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5" w:history="1">
        <w:r w:rsidR="00161384" w:rsidRPr="00FD6509">
          <w:rPr>
            <w:rStyle w:val="Hipervnculo"/>
            <w:noProof/>
          </w:rPr>
          <w:t>Figura 35 Módulo Devolución De Libros</w:t>
        </w:r>
        <w:r w:rsidR="00161384">
          <w:rPr>
            <w:noProof/>
            <w:webHidden/>
          </w:rPr>
          <w:tab/>
        </w:r>
        <w:r w:rsidR="00161384">
          <w:rPr>
            <w:noProof/>
            <w:webHidden/>
          </w:rPr>
          <w:fldChar w:fldCharType="begin"/>
        </w:r>
        <w:r w:rsidR="00161384">
          <w:rPr>
            <w:noProof/>
            <w:webHidden/>
          </w:rPr>
          <w:instrText xml:space="preserve"> PAGEREF _Toc66541595 \h </w:instrText>
        </w:r>
        <w:r w:rsidR="00161384">
          <w:rPr>
            <w:noProof/>
            <w:webHidden/>
          </w:rPr>
        </w:r>
        <w:r w:rsidR="00161384">
          <w:rPr>
            <w:noProof/>
            <w:webHidden/>
          </w:rPr>
          <w:fldChar w:fldCharType="separate"/>
        </w:r>
        <w:r w:rsidR="00161384">
          <w:rPr>
            <w:noProof/>
            <w:webHidden/>
          </w:rPr>
          <w:t>58</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6" w:history="1">
        <w:r w:rsidR="00161384" w:rsidRPr="00FD6509">
          <w:rPr>
            <w:rStyle w:val="Hipervnculo"/>
            <w:noProof/>
          </w:rPr>
          <w:t>Figura 36 Módulo Lista de Préstamos</w:t>
        </w:r>
        <w:r w:rsidR="00161384">
          <w:rPr>
            <w:noProof/>
            <w:webHidden/>
          </w:rPr>
          <w:tab/>
        </w:r>
        <w:r w:rsidR="00161384">
          <w:rPr>
            <w:noProof/>
            <w:webHidden/>
          </w:rPr>
          <w:fldChar w:fldCharType="begin"/>
        </w:r>
        <w:r w:rsidR="00161384">
          <w:rPr>
            <w:noProof/>
            <w:webHidden/>
          </w:rPr>
          <w:instrText xml:space="preserve"> PAGEREF _Toc66541596 \h </w:instrText>
        </w:r>
        <w:r w:rsidR="00161384">
          <w:rPr>
            <w:noProof/>
            <w:webHidden/>
          </w:rPr>
        </w:r>
        <w:r w:rsidR="00161384">
          <w:rPr>
            <w:noProof/>
            <w:webHidden/>
          </w:rPr>
          <w:fldChar w:fldCharType="separate"/>
        </w:r>
        <w:r w:rsidR="00161384">
          <w:rPr>
            <w:noProof/>
            <w:webHidden/>
          </w:rPr>
          <w:t>59</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7" w:history="1">
        <w:r w:rsidR="00161384" w:rsidRPr="00FD6509">
          <w:rPr>
            <w:rStyle w:val="Hipervnculo"/>
            <w:noProof/>
          </w:rPr>
          <w:t>Figura 37  Módulo Usuarios</w:t>
        </w:r>
        <w:r w:rsidR="00161384">
          <w:rPr>
            <w:noProof/>
            <w:webHidden/>
          </w:rPr>
          <w:tab/>
        </w:r>
        <w:r w:rsidR="00161384">
          <w:rPr>
            <w:noProof/>
            <w:webHidden/>
          </w:rPr>
          <w:fldChar w:fldCharType="begin"/>
        </w:r>
        <w:r w:rsidR="00161384">
          <w:rPr>
            <w:noProof/>
            <w:webHidden/>
          </w:rPr>
          <w:instrText xml:space="preserve"> PAGEREF _Toc66541597 \h </w:instrText>
        </w:r>
        <w:r w:rsidR="00161384">
          <w:rPr>
            <w:noProof/>
            <w:webHidden/>
          </w:rPr>
        </w:r>
        <w:r w:rsidR="00161384">
          <w:rPr>
            <w:noProof/>
            <w:webHidden/>
          </w:rPr>
          <w:fldChar w:fldCharType="separate"/>
        </w:r>
        <w:r w:rsidR="00161384">
          <w:rPr>
            <w:noProof/>
            <w:webHidden/>
          </w:rPr>
          <w:t>60</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8" w:history="1">
        <w:r w:rsidR="00161384" w:rsidRPr="00FD6509">
          <w:rPr>
            <w:rStyle w:val="Hipervnculo"/>
            <w:noProof/>
          </w:rPr>
          <w:t>Figura 38 Módulo Agregar, Editar Usuario</w:t>
        </w:r>
        <w:r w:rsidR="00161384">
          <w:rPr>
            <w:noProof/>
            <w:webHidden/>
          </w:rPr>
          <w:tab/>
        </w:r>
        <w:r w:rsidR="00161384">
          <w:rPr>
            <w:noProof/>
            <w:webHidden/>
          </w:rPr>
          <w:fldChar w:fldCharType="begin"/>
        </w:r>
        <w:r w:rsidR="00161384">
          <w:rPr>
            <w:noProof/>
            <w:webHidden/>
          </w:rPr>
          <w:instrText xml:space="preserve"> PAGEREF _Toc66541598 \h </w:instrText>
        </w:r>
        <w:r w:rsidR="00161384">
          <w:rPr>
            <w:noProof/>
            <w:webHidden/>
          </w:rPr>
        </w:r>
        <w:r w:rsidR="00161384">
          <w:rPr>
            <w:noProof/>
            <w:webHidden/>
          </w:rPr>
          <w:fldChar w:fldCharType="separate"/>
        </w:r>
        <w:r w:rsidR="00161384">
          <w:rPr>
            <w:noProof/>
            <w:webHidden/>
          </w:rPr>
          <w:t>61</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599" w:history="1">
        <w:r w:rsidR="00161384" w:rsidRPr="00FD6509">
          <w:rPr>
            <w:rStyle w:val="Hipervnculo"/>
            <w:noProof/>
          </w:rPr>
          <w:t>Figura 39 Módulo Reportes</w:t>
        </w:r>
        <w:r w:rsidR="00161384">
          <w:rPr>
            <w:noProof/>
            <w:webHidden/>
          </w:rPr>
          <w:tab/>
        </w:r>
        <w:r w:rsidR="00161384">
          <w:rPr>
            <w:noProof/>
            <w:webHidden/>
          </w:rPr>
          <w:fldChar w:fldCharType="begin"/>
        </w:r>
        <w:r w:rsidR="00161384">
          <w:rPr>
            <w:noProof/>
            <w:webHidden/>
          </w:rPr>
          <w:instrText xml:space="preserve"> PAGEREF _Toc66541599 \h </w:instrText>
        </w:r>
        <w:r w:rsidR="00161384">
          <w:rPr>
            <w:noProof/>
            <w:webHidden/>
          </w:rPr>
        </w:r>
        <w:r w:rsidR="00161384">
          <w:rPr>
            <w:noProof/>
            <w:webHidden/>
          </w:rPr>
          <w:fldChar w:fldCharType="separate"/>
        </w:r>
        <w:r w:rsidR="00161384">
          <w:rPr>
            <w:noProof/>
            <w:webHidden/>
          </w:rPr>
          <w:t>62</w:t>
        </w:r>
        <w:r w:rsidR="00161384">
          <w:rPr>
            <w:noProof/>
            <w:webHidden/>
          </w:rPr>
          <w:fldChar w:fldCharType="end"/>
        </w:r>
      </w:hyperlink>
    </w:p>
    <w:p w:rsidR="00161384" w:rsidRDefault="00C41DBC">
      <w:pPr>
        <w:pStyle w:val="Tabladeilustraciones"/>
        <w:tabs>
          <w:tab w:val="right" w:leader="dot" w:pos="9350"/>
        </w:tabs>
        <w:rPr>
          <w:rFonts w:asciiTheme="minorHAnsi" w:eastAsiaTheme="minorEastAsia" w:hAnsiTheme="minorHAnsi"/>
          <w:noProof/>
          <w:sz w:val="22"/>
          <w:lang w:eastAsia="es-ES"/>
        </w:rPr>
      </w:pPr>
      <w:hyperlink w:anchor="_Toc66541600" w:history="1">
        <w:r w:rsidR="00161384" w:rsidRPr="00FD6509">
          <w:rPr>
            <w:rStyle w:val="Hipervnculo"/>
            <w:noProof/>
          </w:rPr>
          <w:t>Figura 40  Reporte Prestamos</w:t>
        </w:r>
        <w:r w:rsidR="00161384">
          <w:rPr>
            <w:noProof/>
            <w:webHidden/>
          </w:rPr>
          <w:tab/>
        </w:r>
        <w:r w:rsidR="00161384">
          <w:rPr>
            <w:noProof/>
            <w:webHidden/>
          </w:rPr>
          <w:fldChar w:fldCharType="begin"/>
        </w:r>
        <w:r w:rsidR="00161384">
          <w:rPr>
            <w:noProof/>
            <w:webHidden/>
          </w:rPr>
          <w:instrText xml:space="preserve"> PAGEREF _Toc66541600 \h </w:instrText>
        </w:r>
        <w:r w:rsidR="00161384">
          <w:rPr>
            <w:noProof/>
            <w:webHidden/>
          </w:rPr>
        </w:r>
        <w:r w:rsidR="00161384">
          <w:rPr>
            <w:noProof/>
            <w:webHidden/>
          </w:rPr>
          <w:fldChar w:fldCharType="separate"/>
        </w:r>
        <w:r w:rsidR="00161384">
          <w:rPr>
            <w:noProof/>
            <w:webHidden/>
          </w:rPr>
          <w:t>63</w:t>
        </w:r>
        <w:r w:rsidR="00161384">
          <w:rPr>
            <w:noProof/>
            <w:webHidden/>
          </w:rPr>
          <w:fldChar w:fldCharType="end"/>
        </w:r>
      </w:hyperlink>
    </w:p>
    <w:p w:rsidR="00161384" w:rsidRPr="00161384" w:rsidRDefault="00161384" w:rsidP="00161384">
      <w:r>
        <w:fldChar w:fldCharType="end"/>
      </w:r>
    </w:p>
    <w:p w:rsidR="00E17822" w:rsidRDefault="00E17822" w:rsidP="00950C61">
      <w:pPr>
        <w:ind w:firstLine="0"/>
      </w:pPr>
    </w:p>
    <w:p w:rsidR="00E17822" w:rsidRDefault="00E17822" w:rsidP="00950C61">
      <w:pPr>
        <w:ind w:firstLine="0"/>
      </w:pPr>
    </w:p>
    <w:p w:rsidR="00E17822" w:rsidRDefault="00E17822" w:rsidP="00950C61">
      <w:pPr>
        <w:ind w:firstLine="0"/>
      </w:pPr>
    </w:p>
    <w:p w:rsidR="00F074E0" w:rsidRDefault="00F074E0" w:rsidP="00950C61">
      <w:pPr>
        <w:pStyle w:val="Ttulo1"/>
        <w:numPr>
          <w:ilvl w:val="0"/>
          <w:numId w:val="0"/>
        </w:numPr>
      </w:pPr>
      <w:bookmarkStart w:id="17" w:name="_Toc65263685"/>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950C61">
      <w:pPr>
        <w:pStyle w:val="Ttulo1"/>
        <w:numPr>
          <w:ilvl w:val="0"/>
          <w:numId w:val="0"/>
        </w:numPr>
      </w:pPr>
    </w:p>
    <w:p w:rsidR="00F074E0" w:rsidRDefault="00F074E0" w:rsidP="00F074E0"/>
    <w:p w:rsidR="00F074E0" w:rsidRPr="00F074E0" w:rsidRDefault="00F074E0" w:rsidP="00F074E0"/>
    <w:p w:rsidR="00F074E0" w:rsidRDefault="00F074E0" w:rsidP="00F074E0">
      <w:pPr>
        <w:pStyle w:val="Ttulo1"/>
        <w:numPr>
          <w:ilvl w:val="0"/>
          <w:numId w:val="0"/>
        </w:numPr>
        <w:jc w:val="left"/>
      </w:pPr>
    </w:p>
    <w:p w:rsidR="00F074E0" w:rsidRPr="00F074E0" w:rsidRDefault="00F074E0" w:rsidP="00F074E0"/>
    <w:p w:rsidR="00950C61" w:rsidRDefault="003D5605" w:rsidP="00950C61">
      <w:pPr>
        <w:pStyle w:val="Ttulo1"/>
        <w:numPr>
          <w:ilvl w:val="0"/>
          <w:numId w:val="0"/>
        </w:numPr>
      </w:pPr>
      <w:bookmarkStart w:id="18" w:name="_Toc66541491"/>
      <w:r>
        <w:lastRenderedPageBreak/>
        <w:t>ÍNDICE</w:t>
      </w:r>
      <w:r w:rsidR="00950C61">
        <w:t xml:space="preserve"> DE TABLAS</w:t>
      </w:r>
      <w:bookmarkEnd w:id="17"/>
      <w:bookmarkEnd w:id="18"/>
    </w:p>
    <w:p w:rsidR="00C72091" w:rsidRDefault="00C72091">
      <w:pPr>
        <w:pStyle w:val="Tabladeilustraciones"/>
        <w:tabs>
          <w:tab w:val="right" w:leader="dot" w:pos="9350"/>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65264418" w:history="1">
        <w:r w:rsidRPr="0022305D">
          <w:rPr>
            <w:rStyle w:val="Hipervnculo"/>
            <w:b/>
            <w:noProof/>
          </w:rPr>
          <w:t>Tabla 1</w:t>
        </w:r>
        <w:r w:rsidRPr="0022305D">
          <w:rPr>
            <w:rStyle w:val="Hipervnculo"/>
            <w:noProof/>
          </w:rPr>
          <w:t xml:space="preserve"> Distribución de roles</w:t>
        </w:r>
        <w:r>
          <w:rPr>
            <w:noProof/>
            <w:webHidden/>
          </w:rPr>
          <w:tab/>
        </w:r>
        <w:r>
          <w:rPr>
            <w:noProof/>
            <w:webHidden/>
          </w:rPr>
          <w:fldChar w:fldCharType="begin"/>
        </w:r>
        <w:r>
          <w:rPr>
            <w:noProof/>
            <w:webHidden/>
          </w:rPr>
          <w:instrText xml:space="preserve"> PAGEREF _Toc65264418 \h </w:instrText>
        </w:r>
        <w:r>
          <w:rPr>
            <w:noProof/>
            <w:webHidden/>
          </w:rPr>
        </w:r>
        <w:r>
          <w:rPr>
            <w:noProof/>
            <w:webHidden/>
          </w:rPr>
          <w:fldChar w:fldCharType="separate"/>
        </w:r>
        <w:r>
          <w:rPr>
            <w:noProof/>
            <w:webHidden/>
          </w:rPr>
          <w:t>39</w:t>
        </w:r>
        <w:r>
          <w:rPr>
            <w:noProof/>
            <w:webHidden/>
          </w:rPr>
          <w:fldChar w:fldCharType="end"/>
        </w:r>
      </w:hyperlink>
    </w:p>
    <w:p w:rsidR="00C72091" w:rsidRDefault="00C41DBC">
      <w:pPr>
        <w:pStyle w:val="Tabladeilustraciones"/>
        <w:tabs>
          <w:tab w:val="right" w:leader="dot" w:pos="9350"/>
        </w:tabs>
        <w:rPr>
          <w:rFonts w:asciiTheme="minorHAnsi" w:eastAsiaTheme="minorEastAsia" w:hAnsiTheme="minorHAnsi"/>
          <w:noProof/>
          <w:sz w:val="22"/>
          <w:lang w:eastAsia="es-ES"/>
        </w:rPr>
      </w:pPr>
      <w:hyperlink w:anchor="_Toc65264419" w:history="1">
        <w:r w:rsidR="00C72091" w:rsidRPr="0022305D">
          <w:rPr>
            <w:rStyle w:val="Hipervnculo"/>
            <w:b/>
            <w:noProof/>
          </w:rPr>
          <w:t>Tabla 2</w:t>
        </w:r>
        <w:r w:rsidR="00C72091" w:rsidRPr="0022305D">
          <w:rPr>
            <w:rStyle w:val="Hipervnculo"/>
            <w:noProof/>
          </w:rPr>
          <w:t xml:space="preserve"> Product Back Log</w:t>
        </w:r>
        <w:r w:rsidR="00C72091">
          <w:rPr>
            <w:noProof/>
            <w:webHidden/>
          </w:rPr>
          <w:tab/>
        </w:r>
        <w:r w:rsidR="00C72091">
          <w:rPr>
            <w:noProof/>
            <w:webHidden/>
          </w:rPr>
          <w:fldChar w:fldCharType="begin"/>
        </w:r>
        <w:r w:rsidR="00C72091">
          <w:rPr>
            <w:noProof/>
            <w:webHidden/>
          </w:rPr>
          <w:instrText xml:space="preserve"> PAGEREF _Toc65264419 \h </w:instrText>
        </w:r>
        <w:r w:rsidR="00C72091">
          <w:rPr>
            <w:noProof/>
            <w:webHidden/>
          </w:rPr>
        </w:r>
        <w:r w:rsidR="00C72091">
          <w:rPr>
            <w:noProof/>
            <w:webHidden/>
          </w:rPr>
          <w:fldChar w:fldCharType="separate"/>
        </w:r>
        <w:r w:rsidR="00C72091">
          <w:rPr>
            <w:noProof/>
            <w:webHidden/>
          </w:rPr>
          <w:t>39</w:t>
        </w:r>
        <w:r w:rsidR="00C72091">
          <w:rPr>
            <w:noProof/>
            <w:webHidden/>
          </w:rPr>
          <w:fldChar w:fldCharType="end"/>
        </w:r>
      </w:hyperlink>
    </w:p>
    <w:p w:rsidR="00C72091" w:rsidRDefault="00C41DBC">
      <w:pPr>
        <w:pStyle w:val="Tabladeilustraciones"/>
        <w:tabs>
          <w:tab w:val="right" w:leader="dot" w:pos="9350"/>
        </w:tabs>
        <w:rPr>
          <w:rFonts w:asciiTheme="minorHAnsi" w:eastAsiaTheme="minorEastAsia" w:hAnsiTheme="minorHAnsi"/>
          <w:noProof/>
          <w:sz w:val="22"/>
          <w:lang w:eastAsia="es-ES"/>
        </w:rPr>
      </w:pPr>
      <w:hyperlink w:anchor="_Toc65264420" w:history="1">
        <w:r w:rsidR="00C72091" w:rsidRPr="0022305D">
          <w:rPr>
            <w:rStyle w:val="Hipervnculo"/>
            <w:noProof/>
          </w:rPr>
          <w:t>Tabla 3 Sprint back log</w:t>
        </w:r>
        <w:r w:rsidR="00C72091">
          <w:rPr>
            <w:noProof/>
            <w:webHidden/>
          </w:rPr>
          <w:tab/>
        </w:r>
        <w:r w:rsidR="00C72091">
          <w:rPr>
            <w:noProof/>
            <w:webHidden/>
          </w:rPr>
          <w:fldChar w:fldCharType="begin"/>
        </w:r>
        <w:r w:rsidR="00C72091">
          <w:rPr>
            <w:noProof/>
            <w:webHidden/>
          </w:rPr>
          <w:instrText xml:space="preserve"> PAGEREF _Toc65264420 \h </w:instrText>
        </w:r>
        <w:r w:rsidR="00C72091">
          <w:rPr>
            <w:noProof/>
            <w:webHidden/>
          </w:rPr>
        </w:r>
        <w:r w:rsidR="00C72091">
          <w:rPr>
            <w:noProof/>
            <w:webHidden/>
          </w:rPr>
          <w:fldChar w:fldCharType="separate"/>
        </w:r>
        <w:r w:rsidR="00C72091">
          <w:rPr>
            <w:noProof/>
            <w:webHidden/>
          </w:rPr>
          <w:t>40</w:t>
        </w:r>
        <w:r w:rsidR="00C72091">
          <w:rPr>
            <w:noProof/>
            <w:webHidden/>
          </w:rPr>
          <w:fldChar w:fldCharType="end"/>
        </w:r>
      </w:hyperlink>
    </w:p>
    <w:p w:rsidR="00C72091" w:rsidRDefault="00C41DBC">
      <w:pPr>
        <w:pStyle w:val="Tabladeilustraciones"/>
        <w:tabs>
          <w:tab w:val="right" w:leader="dot" w:pos="9350"/>
        </w:tabs>
        <w:rPr>
          <w:rFonts w:asciiTheme="minorHAnsi" w:eastAsiaTheme="minorEastAsia" w:hAnsiTheme="minorHAnsi"/>
          <w:noProof/>
          <w:sz w:val="22"/>
          <w:lang w:eastAsia="es-ES"/>
        </w:rPr>
      </w:pPr>
      <w:hyperlink w:anchor="_Toc65264421" w:history="1">
        <w:r w:rsidR="00C72091" w:rsidRPr="0022305D">
          <w:rPr>
            <w:rStyle w:val="Hipervnculo"/>
            <w:noProof/>
          </w:rPr>
          <w:t>Tabla 4 Estimación</w:t>
        </w:r>
        <w:r w:rsidR="00C72091">
          <w:rPr>
            <w:noProof/>
            <w:webHidden/>
          </w:rPr>
          <w:tab/>
        </w:r>
        <w:r w:rsidR="00C72091">
          <w:rPr>
            <w:noProof/>
            <w:webHidden/>
          </w:rPr>
          <w:fldChar w:fldCharType="begin"/>
        </w:r>
        <w:r w:rsidR="00C72091">
          <w:rPr>
            <w:noProof/>
            <w:webHidden/>
          </w:rPr>
          <w:instrText xml:space="preserve"> PAGEREF _Toc65264421 \h </w:instrText>
        </w:r>
        <w:r w:rsidR="00C72091">
          <w:rPr>
            <w:noProof/>
            <w:webHidden/>
          </w:rPr>
        </w:r>
        <w:r w:rsidR="00C72091">
          <w:rPr>
            <w:noProof/>
            <w:webHidden/>
          </w:rPr>
          <w:fldChar w:fldCharType="separate"/>
        </w:r>
        <w:r w:rsidR="00C72091">
          <w:rPr>
            <w:noProof/>
            <w:webHidden/>
          </w:rPr>
          <w:t>41</w:t>
        </w:r>
        <w:r w:rsidR="00C72091">
          <w:rPr>
            <w:noProof/>
            <w:webHidden/>
          </w:rPr>
          <w:fldChar w:fldCharType="end"/>
        </w:r>
      </w:hyperlink>
    </w:p>
    <w:p w:rsidR="00C72091" w:rsidRDefault="00C41DBC">
      <w:pPr>
        <w:pStyle w:val="Tabladeilustraciones"/>
        <w:tabs>
          <w:tab w:val="right" w:leader="dot" w:pos="9350"/>
        </w:tabs>
        <w:rPr>
          <w:rFonts w:asciiTheme="minorHAnsi" w:eastAsiaTheme="minorEastAsia" w:hAnsiTheme="minorHAnsi"/>
          <w:noProof/>
          <w:sz w:val="22"/>
          <w:lang w:eastAsia="es-ES"/>
        </w:rPr>
      </w:pPr>
      <w:hyperlink w:anchor="_Toc65264422" w:history="1">
        <w:r w:rsidR="00C72091" w:rsidRPr="0022305D">
          <w:rPr>
            <w:rStyle w:val="Hipervnculo"/>
            <w:noProof/>
          </w:rPr>
          <w:t>Tabla 5  Funcionalidad Inicio de Sesión</w:t>
        </w:r>
        <w:r w:rsidR="00C72091">
          <w:rPr>
            <w:noProof/>
            <w:webHidden/>
          </w:rPr>
          <w:tab/>
        </w:r>
        <w:r w:rsidR="00C72091">
          <w:rPr>
            <w:noProof/>
            <w:webHidden/>
          </w:rPr>
          <w:fldChar w:fldCharType="begin"/>
        </w:r>
        <w:r w:rsidR="00C72091">
          <w:rPr>
            <w:noProof/>
            <w:webHidden/>
          </w:rPr>
          <w:instrText xml:space="preserve"> PAGEREF _Toc65264422 \h </w:instrText>
        </w:r>
        <w:r w:rsidR="00C72091">
          <w:rPr>
            <w:noProof/>
            <w:webHidden/>
          </w:rPr>
        </w:r>
        <w:r w:rsidR="00C72091">
          <w:rPr>
            <w:noProof/>
            <w:webHidden/>
          </w:rPr>
          <w:fldChar w:fldCharType="separate"/>
        </w:r>
        <w:r w:rsidR="00C72091">
          <w:rPr>
            <w:noProof/>
            <w:webHidden/>
          </w:rPr>
          <w:t>62</w:t>
        </w:r>
        <w:r w:rsidR="00C72091">
          <w:rPr>
            <w:noProof/>
            <w:webHidden/>
          </w:rPr>
          <w:fldChar w:fldCharType="end"/>
        </w:r>
      </w:hyperlink>
    </w:p>
    <w:p w:rsidR="00C72091" w:rsidRDefault="00C41DBC">
      <w:pPr>
        <w:pStyle w:val="Tabladeilustraciones"/>
        <w:tabs>
          <w:tab w:val="right" w:leader="dot" w:pos="9350"/>
        </w:tabs>
        <w:rPr>
          <w:rFonts w:asciiTheme="minorHAnsi" w:eastAsiaTheme="minorEastAsia" w:hAnsiTheme="minorHAnsi"/>
          <w:noProof/>
          <w:sz w:val="22"/>
          <w:lang w:eastAsia="es-ES"/>
        </w:rPr>
      </w:pPr>
      <w:hyperlink w:anchor="_Toc65264423" w:history="1">
        <w:r w:rsidR="00C72091" w:rsidRPr="0022305D">
          <w:rPr>
            <w:rStyle w:val="Hipervnculo"/>
            <w:noProof/>
          </w:rPr>
          <w:t>Tabla 6  Funcionalidad Registro de Categoría</w:t>
        </w:r>
        <w:r w:rsidR="00C72091">
          <w:rPr>
            <w:noProof/>
            <w:webHidden/>
          </w:rPr>
          <w:tab/>
        </w:r>
        <w:r w:rsidR="00C72091">
          <w:rPr>
            <w:noProof/>
            <w:webHidden/>
          </w:rPr>
          <w:fldChar w:fldCharType="begin"/>
        </w:r>
        <w:r w:rsidR="00C72091">
          <w:rPr>
            <w:noProof/>
            <w:webHidden/>
          </w:rPr>
          <w:instrText xml:space="preserve"> PAGEREF _Toc65264423 \h </w:instrText>
        </w:r>
        <w:r w:rsidR="00C72091">
          <w:rPr>
            <w:noProof/>
            <w:webHidden/>
          </w:rPr>
        </w:r>
        <w:r w:rsidR="00C72091">
          <w:rPr>
            <w:noProof/>
            <w:webHidden/>
          </w:rPr>
          <w:fldChar w:fldCharType="separate"/>
        </w:r>
        <w:r w:rsidR="00C72091">
          <w:rPr>
            <w:noProof/>
            <w:webHidden/>
          </w:rPr>
          <w:t>63</w:t>
        </w:r>
        <w:r w:rsidR="00C72091">
          <w:rPr>
            <w:noProof/>
            <w:webHidden/>
          </w:rPr>
          <w:fldChar w:fldCharType="end"/>
        </w:r>
      </w:hyperlink>
    </w:p>
    <w:p w:rsidR="00C72091" w:rsidRDefault="00C41DBC">
      <w:pPr>
        <w:pStyle w:val="Tabladeilustraciones"/>
        <w:tabs>
          <w:tab w:val="right" w:leader="dot" w:pos="9350"/>
        </w:tabs>
        <w:rPr>
          <w:rFonts w:asciiTheme="minorHAnsi" w:eastAsiaTheme="minorEastAsia" w:hAnsiTheme="minorHAnsi"/>
          <w:noProof/>
          <w:sz w:val="22"/>
          <w:lang w:eastAsia="es-ES"/>
        </w:rPr>
      </w:pPr>
      <w:hyperlink w:anchor="_Toc65264424" w:history="1">
        <w:r w:rsidR="00C72091" w:rsidRPr="0022305D">
          <w:rPr>
            <w:rStyle w:val="Hipervnculo"/>
            <w:noProof/>
          </w:rPr>
          <w:t>Tabla 7  Funcionalidad Registro de Libros</w:t>
        </w:r>
        <w:r w:rsidR="00C72091">
          <w:rPr>
            <w:noProof/>
            <w:webHidden/>
          </w:rPr>
          <w:tab/>
        </w:r>
        <w:r w:rsidR="00C72091">
          <w:rPr>
            <w:noProof/>
            <w:webHidden/>
          </w:rPr>
          <w:fldChar w:fldCharType="begin"/>
        </w:r>
        <w:r w:rsidR="00C72091">
          <w:rPr>
            <w:noProof/>
            <w:webHidden/>
          </w:rPr>
          <w:instrText xml:space="preserve"> PAGEREF _Toc65264424 \h </w:instrText>
        </w:r>
        <w:r w:rsidR="00C72091">
          <w:rPr>
            <w:noProof/>
            <w:webHidden/>
          </w:rPr>
        </w:r>
        <w:r w:rsidR="00C72091">
          <w:rPr>
            <w:noProof/>
            <w:webHidden/>
          </w:rPr>
          <w:fldChar w:fldCharType="separate"/>
        </w:r>
        <w:r w:rsidR="00C72091">
          <w:rPr>
            <w:noProof/>
            <w:webHidden/>
          </w:rPr>
          <w:t>64</w:t>
        </w:r>
        <w:r w:rsidR="00C72091">
          <w:rPr>
            <w:noProof/>
            <w:webHidden/>
          </w:rPr>
          <w:fldChar w:fldCharType="end"/>
        </w:r>
      </w:hyperlink>
    </w:p>
    <w:p w:rsidR="00C72091" w:rsidRDefault="00C41DBC">
      <w:pPr>
        <w:pStyle w:val="Tabladeilustraciones"/>
        <w:tabs>
          <w:tab w:val="right" w:leader="dot" w:pos="9350"/>
        </w:tabs>
        <w:rPr>
          <w:rFonts w:asciiTheme="minorHAnsi" w:eastAsiaTheme="minorEastAsia" w:hAnsiTheme="minorHAnsi"/>
          <w:noProof/>
          <w:sz w:val="22"/>
          <w:lang w:eastAsia="es-ES"/>
        </w:rPr>
      </w:pPr>
      <w:hyperlink w:anchor="_Toc65264425" w:history="1">
        <w:r w:rsidR="00C72091" w:rsidRPr="0022305D">
          <w:rPr>
            <w:rStyle w:val="Hipervnculo"/>
            <w:noProof/>
          </w:rPr>
          <w:t>Tabla 8  Funcionalidad Registro de Lectores</w:t>
        </w:r>
        <w:r w:rsidR="00C72091">
          <w:rPr>
            <w:noProof/>
            <w:webHidden/>
          </w:rPr>
          <w:tab/>
        </w:r>
        <w:r w:rsidR="00C72091">
          <w:rPr>
            <w:noProof/>
            <w:webHidden/>
          </w:rPr>
          <w:fldChar w:fldCharType="begin"/>
        </w:r>
        <w:r w:rsidR="00C72091">
          <w:rPr>
            <w:noProof/>
            <w:webHidden/>
          </w:rPr>
          <w:instrText xml:space="preserve"> PAGEREF _Toc65264425 \h </w:instrText>
        </w:r>
        <w:r w:rsidR="00C72091">
          <w:rPr>
            <w:noProof/>
            <w:webHidden/>
          </w:rPr>
        </w:r>
        <w:r w:rsidR="00C72091">
          <w:rPr>
            <w:noProof/>
            <w:webHidden/>
          </w:rPr>
          <w:fldChar w:fldCharType="separate"/>
        </w:r>
        <w:r w:rsidR="00C72091">
          <w:rPr>
            <w:noProof/>
            <w:webHidden/>
          </w:rPr>
          <w:t>64</w:t>
        </w:r>
        <w:r w:rsidR="00C72091">
          <w:rPr>
            <w:noProof/>
            <w:webHidden/>
          </w:rPr>
          <w:fldChar w:fldCharType="end"/>
        </w:r>
      </w:hyperlink>
    </w:p>
    <w:p w:rsidR="00C72091" w:rsidRDefault="00C41DBC">
      <w:pPr>
        <w:pStyle w:val="Tabladeilustraciones"/>
        <w:tabs>
          <w:tab w:val="right" w:leader="dot" w:pos="9350"/>
        </w:tabs>
        <w:rPr>
          <w:rFonts w:asciiTheme="minorHAnsi" w:eastAsiaTheme="minorEastAsia" w:hAnsiTheme="minorHAnsi"/>
          <w:noProof/>
          <w:sz w:val="22"/>
          <w:lang w:eastAsia="es-ES"/>
        </w:rPr>
      </w:pPr>
      <w:hyperlink w:anchor="_Toc65264426" w:history="1">
        <w:r w:rsidR="00C72091" w:rsidRPr="00C72091">
          <w:rPr>
            <w:rStyle w:val="Hipervnculo"/>
            <w:noProof/>
          </w:rPr>
          <w:t>Tabla 9</w:t>
        </w:r>
        <w:r w:rsidR="00C72091" w:rsidRPr="0022305D">
          <w:rPr>
            <w:rStyle w:val="Hipervnculo"/>
            <w:noProof/>
          </w:rPr>
          <w:t xml:space="preserve"> Funcionalidad Préstamo de Libros</w:t>
        </w:r>
        <w:r w:rsidR="00C72091">
          <w:rPr>
            <w:noProof/>
            <w:webHidden/>
          </w:rPr>
          <w:tab/>
        </w:r>
        <w:r w:rsidR="00C72091">
          <w:rPr>
            <w:noProof/>
            <w:webHidden/>
          </w:rPr>
          <w:fldChar w:fldCharType="begin"/>
        </w:r>
        <w:r w:rsidR="00C72091">
          <w:rPr>
            <w:noProof/>
            <w:webHidden/>
          </w:rPr>
          <w:instrText xml:space="preserve"> PAGEREF _Toc65264426 \h </w:instrText>
        </w:r>
        <w:r w:rsidR="00C72091">
          <w:rPr>
            <w:noProof/>
            <w:webHidden/>
          </w:rPr>
        </w:r>
        <w:r w:rsidR="00C72091">
          <w:rPr>
            <w:noProof/>
            <w:webHidden/>
          </w:rPr>
          <w:fldChar w:fldCharType="separate"/>
        </w:r>
        <w:r w:rsidR="00C72091">
          <w:rPr>
            <w:noProof/>
            <w:webHidden/>
          </w:rPr>
          <w:t>65</w:t>
        </w:r>
        <w:r w:rsidR="00C72091">
          <w:rPr>
            <w:noProof/>
            <w:webHidden/>
          </w:rPr>
          <w:fldChar w:fldCharType="end"/>
        </w:r>
      </w:hyperlink>
    </w:p>
    <w:p w:rsidR="00C72091" w:rsidRDefault="00C41DBC">
      <w:pPr>
        <w:pStyle w:val="Tabladeilustraciones"/>
        <w:tabs>
          <w:tab w:val="right" w:leader="dot" w:pos="9350"/>
        </w:tabs>
        <w:rPr>
          <w:rFonts w:asciiTheme="minorHAnsi" w:eastAsiaTheme="minorEastAsia" w:hAnsiTheme="minorHAnsi"/>
          <w:noProof/>
          <w:sz w:val="22"/>
          <w:lang w:eastAsia="es-ES"/>
        </w:rPr>
      </w:pPr>
      <w:hyperlink w:anchor="_Toc65264427" w:history="1">
        <w:r w:rsidR="00C72091" w:rsidRPr="0022305D">
          <w:rPr>
            <w:rStyle w:val="Hipervnculo"/>
            <w:noProof/>
          </w:rPr>
          <w:t>Tabla 10  Funcionalidad Devolución de Libros</w:t>
        </w:r>
        <w:r w:rsidR="00C72091">
          <w:rPr>
            <w:noProof/>
            <w:webHidden/>
          </w:rPr>
          <w:tab/>
        </w:r>
        <w:r w:rsidR="00C72091">
          <w:rPr>
            <w:noProof/>
            <w:webHidden/>
          </w:rPr>
          <w:fldChar w:fldCharType="begin"/>
        </w:r>
        <w:r w:rsidR="00C72091">
          <w:rPr>
            <w:noProof/>
            <w:webHidden/>
          </w:rPr>
          <w:instrText xml:space="preserve"> PAGEREF _Toc65264427 \h </w:instrText>
        </w:r>
        <w:r w:rsidR="00C72091">
          <w:rPr>
            <w:noProof/>
            <w:webHidden/>
          </w:rPr>
        </w:r>
        <w:r w:rsidR="00C72091">
          <w:rPr>
            <w:noProof/>
            <w:webHidden/>
          </w:rPr>
          <w:fldChar w:fldCharType="separate"/>
        </w:r>
        <w:r w:rsidR="00C72091">
          <w:rPr>
            <w:noProof/>
            <w:webHidden/>
          </w:rPr>
          <w:t>65</w:t>
        </w:r>
        <w:r w:rsidR="00C72091">
          <w:rPr>
            <w:noProof/>
            <w:webHidden/>
          </w:rPr>
          <w:fldChar w:fldCharType="end"/>
        </w:r>
      </w:hyperlink>
    </w:p>
    <w:p w:rsidR="00950C61" w:rsidRDefault="00C72091" w:rsidP="00950C61">
      <w:pPr>
        <w:pStyle w:val="Ttulo1"/>
        <w:numPr>
          <w:ilvl w:val="0"/>
          <w:numId w:val="0"/>
        </w:numPr>
        <w:jc w:val="left"/>
      </w:pPr>
      <w:r>
        <w:fldChar w:fldCharType="end"/>
      </w:r>
    </w:p>
    <w:p w:rsidR="00724F3B" w:rsidRDefault="00724F3B" w:rsidP="00724F3B"/>
    <w:p w:rsidR="00B11B7B" w:rsidRDefault="00B11B7B" w:rsidP="00B11B7B">
      <w:pPr>
        <w:ind w:firstLine="0"/>
        <w:sectPr w:rsidR="00B11B7B" w:rsidSect="00B11B7B">
          <w:headerReference w:type="default" r:id="rId11"/>
          <w:pgSz w:w="12240" w:h="15840" w:code="1"/>
          <w:pgMar w:top="1440" w:right="1440" w:bottom="1440" w:left="1440" w:header="709" w:footer="709" w:gutter="0"/>
          <w:pgNumType w:fmt="upperRoman" w:start="1"/>
          <w:cols w:space="708"/>
          <w:docGrid w:linePitch="360"/>
        </w:sectPr>
      </w:pPr>
    </w:p>
    <w:p w:rsidR="00535869" w:rsidRDefault="00535869" w:rsidP="00724F3B">
      <w:pPr>
        <w:pStyle w:val="Ttulo1"/>
        <w:numPr>
          <w:ilvl w:val="0"/>
          <w:numId w:val="0"/>
        </w:numPr>
      </w:pPr>
      <w:bookmarkStart w:id="19" w:name="_Toc65263686"/>
      <w:bookmarkStart w:id="20" w:name="_Toc66541492"/>
      <w:r>
        <w:lastRenderedPageBreak/>
        <w:t>IN</w:t>
      </w:r>
      <w:bookmarkEnd w:id="14"/>
      <w:r w:rsidR="003D5605">
        <w:t>TRODUCCIÓN</w:t>
      </w:r>
      <w:bookmarkEnd w:id="19"/>
      <w:bookmarkEnd w:id="20"/>
    </w:p>
    <w:p w:rsidR="0068637A" w:rsidRDefault="005438CA" w:rsidP="0083519A">
      <w:pPr>
        <w:pStyle w:val="SinSangria"/>
      </w:pPr>
      <w:r>
        <w:t>En la actualidad la tecnología de la información y comunicación (TIC), tiene como objetivo el uso de herramientas y programas que permitan facilitar tareas o procesos y mejorar el servicio. Por esta razón el presente proyecto de investi</w:t>
      </w:r>
      <w:r w:rsidR="00A239FB">
        <w:t>gación tiene como objetivo la</w:t>
      </w:r>
      <w:r w:rsidR="00D77EEA">
        <w:t xml:space="preserve"> implementación de </w:t>
      </w:r>
      <w:r w:rsidR="00D77EEA" w:rsidRPr="00D77EEA">
        <w:rPr>
          <w:highlight w:val="yellow"/>
        </w:rPr>
        <w:t>un sistema web</w:t>
      </w:r>
      <w:r w:rsidR="00A239FB">
        <w:t xml:space="preserve"> que permita gestionar los </w:t>
      </w:r>
      <w:r w:rsidR="00C47047">
        <w:t xml:space="preserve">procesos de la biblioteca del </w:t>
      </w:r>
      <w:r w:rsidR="00A239FB">
        <w:t>INSTITUTO SUPERIOR TECNOLÓGICO VICENTE LEÓN. Dentro del proyecto se definen los siguientes aspectos:</w:t>
      </w:r>
    </w:p>
    <w:p w:rsidR="002B1EC8" w:rsidRDefault="0027297F" w:rsidP="0083519A">
      <w:pPr>
        <w:pStyle w:val="SinSangria"/>
      </w:pPr>
      <w:r w:rsidRPr="00D21DE7">
        <w:t xml:space="preserve">Se realiza el planteamiento del problema y la elaboración de los objetivos delimitados al tema propuesto del proyecto de </w:t>
      </w:r>
      <w:r w:rsidR="005B3870">
        <w:t>investigación. EL</w:t>
      </w:r>
      <w:r w:rsidRPr="00D21DE7">
        <w:t xml:space="preserve"> </w:t>
      </w:r>
      <w:r w:rsidR="005B3870">
        <w:t>Ca</w:t>
      </w:r>
      <w:r w:rsidRPr="00D21DE7">
        <w:t xml:space="preserve">pítulo </w:t>
      </w:r>
      <w:r w:rsidR="005B3870">
        <w:t xml:space="preserve">I </w:t>
      </w:r>
      <w:r w:rsidRPr="00D21DE7">
        <w:t xml:space="preserve">se recopilo toda la información, fundamentos </w:t>
      </w:r>
      <w:r w:rsidR="002B1EC8" w:rsidRPr="00D21DE7">
        <w:t>bibliográficos que se</w:t>
      </w:r>
      <w:r w:rsidR="005B3870">
        <w:t>rvi</w:t>
      </w:r>
      <w:r w:rsidR="002B1EC8" w:rsidRPr="00D21DE7">
        <w:t>rá para el desarrollo del sistema web, entre estos tenemos Introducción a las bibliotecas, Sistemas Informáticos, Análisis y Diseño de sistemas, entre otros.</w:t>
      </w:r>
      <w:r w:rsidR="00A32677">
        <w:t xml:space="preserve"> </w:t>
      </w:r>
      <w:r w:rsidR="005B3870">
        <w:t>El C</w:t>
      </w:r>
      <w:r w:rsidR="002B1EC8">
        <w:t>apítulo</w:t>
      </w:r>
      <w:r w:rsidR="005B3870">
        <w:t xml:space="preserve"> II</w:t>
      </w:r>
      <w:r w:rsidR="002B1EC8">
        <w:t xml:space="preserve"> se define la </w:t>
      </w:r>
      <w:r w:rsidR="002022E3">
        <w:t>metodología de investigación que se utilizó para el desarrollo del proyecto</w:t>
      </w:r>
      <w:r w:rsidR="000E5220">
        <w:t xml:space="preserve"> de investigación</w:t>
      </w:r>
      <w:r w:rsidR="002022E3">
        <w:t xml:space="preserve"> </w:t>
      </w:r>
      <w:r w:rsidR="002022E3" w:rsidRPr="00D21DE7">
        <w:t>además las herramientas para la</w:t>
      </w:r>
      <w:r w:rsidR="002022E3">
        <w:t xml:space="preserve"> recolección de datos mediante la entrevista y la observación. Posteriormente s</w:t>
      </w:r>
      <w:r w:rsidR="00AD2FA0">
        <w:t>e</w:t>
      </w:r>
      <w:r w:rsidR="00A32677">
        <w:t xml:space="preserve"> realiza la</w:t>
      </w:r>
      <w:r w:rsidR="00AD2FA0">
        <w:t xml:space="preserve"> </w:t>
      </w:r>
      <w:r w:rsidR="00A32677">
        <w:t>selección de</w:t>
      </w:r>
      <w:r w:rsidR="002022E3">
        <w:t xml:space="preserve"> la metodología de desarrollo </w:t>
      </w:r>
      <w:r w:rsidR="000E5220">
        <w:t xml:space="preserve">ágil </w:t>
      </w:r>
      <w:proofErr w:type="spellStart"/>
      <w:r w:rsidR="000E5220">
        <w:t>Scrum</w:t>
      </w:r>
      <w:proofErr w:type="spellEnd"/>
      <w:r w:rsidR="002022E3">
        <w:t xml:space="preserve"> que nos permite desarrollar proyectos con éxito en un ambiente de incertidumbre basado en desarrollo iterativo, incremental y con porcentajes mínimos de errores</w:t>
      </w:r>
      <w:r w:rsidR="000E5220">
        <w:t>,</w:t>
      </w:r>
      <w:r w:rsidR="002022E3">
        <w:t xml:space="preserve"> además de las herramientas que permitirán el desarrollo del sistema</w:t>
      </w:r>
      <w:r w:rsidR="000E5220">
        <w:t xml:space="preserve"> como el uso de Visual </w:t>
      </w:r>
      <w:proofErr w:type="spellStart"/>
      <w:r w:rsidR="000E5220">
        <w:t>Co</w:t>
      </w:r>
      <w:r w:rsidR="005B3870">
        <w:t>de</w:t>
      </w:r>
      <w:proofErr w:type="spellEnd"/>
      <w:r w:rsidR="005B3870">
        <w:t xml:space="preserve"> un editor de código y </w:t>
      </w:r>
      <w:proofErr w:type="spellStart"/>
      <w:r w:rsidR="005B3870">
        <w:t>Workbe</w:t>
      </w:r>
      <w:r w:rsidR="000E5220">
        <w:t>nch</w:t>
      </w:r>
      <w:proofErr w:type="spellEnd"/>
      <w:r w:rsidR="000E5220">
        <w:t xml:space="preserve"> un sistema gestor de base de datos </w:t>
      </w:r>
      <w:proofErr w:type="spellStart"/>
      <w:r w:rsidR="000E5220">
        <w:t>Mysql</w:t>
      </w:r>
      <w:proofErr w:type="spellEnd"/>
      <w:r w:rsidR="009836FD">
        <w:t xml:space="preserve"> y </w:t>
      </w:r>
      <w:proofErr w:type="spellStart"/>
      <w:r w:rsidR="009836FD">
        <w:t>Expressjs</w:t>
      </w:r>
      <w:proofErr w:type="spellEnd"/>
      <w:r w:rsidR="009836FD">
        <w:t xml:space="preserve"> con </w:t>
      </w:r>
      <w:proofErr w:type="spellStart"/>
      <w:r w:rsidR="009836FD">
        <w:t>Nodejs</w:t>
      </w:r>
      <w:proofErr w:type="spellEnd"/>
      <w:r w:rsidR="009836FD">
        <w:t xml:space="preserve"> como </w:t>
      </w:r>
      <w:proofErr w:type="spellStart"/>
      <w:r w:rsidR="009836FD">
        <w:t>framework</w:t>
      </w:r>
      <w:proofErr w:type="spellEnd"/>
      <w:r w:rsidR="009836FD">
        <w:t xml:space="preserve"> de desarrollo</w:t>
      </w:r>
      <w:r w:rsidR="002022E3">
        <w:t>.</w:t>
      </w:r>
    </w:p>
    <w:p w:rsidR="0063689A" w:rsidRPr="003B5893" w:rsidRDefault="002022E3" w:rsidP="000E5220">
      <w:pPr>
        <w:pStyle w:val="SinSangria"/>
      </w:pPr>
      <w:r>
        <w:t>A continuación, se de</w:t>
      </w:r>
      <w:r w:rsidR="00A32677">
        <w:t>sarrolla</w:t>
      </w:r>
      <w:r>
        <w:t xml:space="preserve"> la metodología de desarrollo </w:t>
      </w:r>
      <w:proofErr w:type="spellStart"/>
      <w:r>
        <w:t>Scrum</w:t>
      </w:r>
      <w:proofErr w:type="spellEnd"/>
      <w:r>
        <w:t xml:space="preserve"> teniendo en cuenta los</w:t>
      </w:r>
      <w:r w:rsidR="000E5220">
        <w:t xml:space="preserve"> elementos que compone</w:t>
      </w:r>
      <w:r w:rsidR="00C47047">
        <w:t>n</w:t>
      </w:r>
      <w:r w:rsidR="000E5220">
        <w:t xml:space="preserve"> la metodología y los</w:t>
      </w:r>
      <w:r>
        <w:t xml:space="preserve"> resultados obtenidos en la entrevista y la observación</w:t>
      </w:r>
      <w:r w:rsidR="00B1394E">
        <w:t>. Al final</w:t>
      </w:r>
      <w:r w:rsidR="0022795A">
        <w:t xml:space="preserve">izar el </w:t>
      </w:r>
      <w:r w:rsidR="00A32677">
        <w:t>proyecto</w:t>
      </w:r>
      <w:r w:rsidR="0022795A">
        <w:t xml:space="preserve"> se desarrollaron pruebas</w:t>
      </w:r>
      <w:r w:rsidR="00B1394E">
        <w:t xml:space="preserve"> unitarias de sistema para comprobar la funcionalidad.</w:t>
      </w:r>
      <w:r w:rsidR="005438CA" w:rsidRPr="003B5893">
        <w:t xml:space="preserve"> </w:t>
      </w:r>
    </w:p>
    <w:p w:rsidR="00535869" w:rsidRDefault="002D592E" w:rsidP="00D21932">
      <w:pPr>
        <w:pStyle w:val="Ttulo2"/>
        <w:numPr>
          <w:ilvl w:val="0"/>
          <w:numId w:val="0"/>
        </w:numPr>
      </w:pPr>
      <w:bookmarkStart w:id="21" w:name="_Toc65263687"/>
      <w:bookmarkStart w:id="22" w:name="_Toc66541493"/>
      <w:r>
        <w:lastRenderedPageBreak/>
        <w:t>ANTECEDENTES</w:t>
      </w:r>
      <w:bookmarkEnd w:id="21"/>
      <w:bookmarkEnd w:id="22"/>
    </w:p>
    <w:p w:rsidR="00D444BE" w:rsidRPr="0083519A" w:rsidRDefault="00935F74" w:rsidP="0083519A">
      <w:pPr>
        <w:pStyle w:val="SinSangria"/>
        <w:rPr>
          <w:b/>
        </w:rPr>
      </w:pPr>
      <w:r w:rsidRPr="0083519A">
        <w:rPr>
          <w:b/>
        </w:rPr>
        <w:t xml:space="preserve">A1.- Desarrollo De Un Sistema De </w:t>
      </w:r>
      <w:proofErr w:type="spellStart"/>
      <w:r w:rsidRPr="0083519A">
        <w:rPr>
          <w:b/>
        </w:rPr>
        <w:t>Gestionamiento</w:t>
      </w:r>
      <w:proofErr w:type="spellEnd"/>
      <w:r w:rsidRPr="0083519A">
        <w:rPr>
          <w:b/>
        </w:rPr>
        <w:t xml:space="preserve"> De Biblioteca Para Mejorar La Atención De En El </w:t>
      </w:r>
      <w:r w:rsidR="003F044A" w:rsidRPr="0083519A">
        <w:rPr>
          <w:b/>
        </w:rPr>
        <w:t>Colegio Mariscal Castilla</w:t>
      </w:r>
      <w:r w:rsidRPr="0083519A">
        <w:rPr>
          <w:b/>
        </w:rPr>
        <w:t xml:space="preserve"> – El Tambo</w:t>
      </w:r>
      <w:r w:rsidR="00D444BE" w:rsidRPr="0083519A">
        <w:rPr>
          <w:b/>
        </w:rPr>
        <w:t>.</w:t>
      </w:r>
    </w:p>
    <w:p w:rsidR="00C83A27" w:rsidRDefault="00D444BE" w:rsidP="0083519A">
      <w:pPr>
        <w:pStyle w:val="SinSangria"/>
        <w:rPr>
          <w:b/>
        </w:rPr>
      </w:pPr>
      <w:r>
        <w:t>El presente proyecto de titulación busca optimizar</w:t>
      </w:r>
      <w:r w:rsidR="00B57555">
        <w:t xml:space="preserve"> los procesos de la biblioteca para los estudiantes que soliciten dicha información y que contribuya al autoaprendizaje.</w:t>
      </w:r>
      <w:r w:rsidR="003F044A">
        <w:t xml:space="preserve"> Para el desarrollo del sistema de </w:t>
      </w:r>
      <w:proofErr w:type="spellStart"/>
      <w:r w:rsidR="003F044A">
        <w:t>gestionamiento</w:t>
      </w:r>
      <w:proofErr w:type="spellEnd"/>
      <w:r w:rsidR="003F044A">
        <w:t xml:space="preserve"> se utilizó la metodología ágil SCRUM</w:t>
      </w:r>
      <w:r w:rsidR="00935F74">
        <w:rPr>
          <w:b/>
        </w:rPr>
        <w:t xml:space="preserve"> </w:t>
      </w:r>
      <w:r w:rsidR="003F044A">
        <w:t>teniendo en cuenta las fases de dicha metodología para el desarrollo de la Biblioteca del Colegio Mariscal Castilla. La implementación fue llevada a cabo utilizándolos lenguajes de programación Java y Microsoft Access como Gestor de base de datos</w:t>
      </w:r>
      <w:r w:rsidR="00B57555">
        <w:t xml:space="preserve">. </w:t>
      </w:r>
      <w:r w:rsidR="00C863BA">
        <w:t>Para el desarrollo de</w:t>
      </w:r>
      <w:r w:rsidR="008F4EDD">
        <w:t>l</w:t>
      </w:r>
      <w:r w:rsidR="00C863BA">
        <w:t xml:space="preserve"> proyecto investigación se utilizó el ciclo de vida de desarrollo de software en espiral, dentro de </w:t>
      </w:r>
      <w:r w:rsidR="00592108">
        <w:t>este modelo</w:t>
      </w:r>
      <w:r w:rsidR="00C863BA">
        <w:t xml:space="preserve"> se reconoce la necesidad de la comunicación</w:t>
      </w:r>
      <w:r w:rsidR="00592108">
        <w:t xml:space="preserve"> y el aprendizaje como factores importantes para poder generar soluciones</w:t>
      </w:r>
      <w:r w:rsidR="00A608C8">
        <w:t xml:space="preserve"> de calidad. La utilización de </w:t>
      </w:r>
      <w:r w:rsidR="00592108">
        <w:t>la metodología SCRUM muestra resultados bastante dinámico</w:t>
      </w:r>
      <w:r w:rsidR="0038472D">
        <w:t>s</w:t>
      </w:r>
      <w:r w:rsidR="00592108">
        <w:t xml:space="preserve"> y ágil</w:t>
      </w:r>
      <w:r w:rsidR="0038472D">
        <w:t xml:space="preserve">es, </w:t>
      </w:r>
      <w:r w:rsidR="008F4EDD">
        <w:t>el cual</w:t>
      </w:r>
      <w:r w:rsidR="00592108">
        <w:t xml:space="preserve"> permitió el desarrollo del sistema de gestión de biblioteca</w:t>
      </w:r>
      <w:r w:rsidR="00A62F11">
        <w:t>.</w:t>
      </w:r>
      <w:r w:rsidR="003F044A">
        <w:t xml:space="preserve"> </w:t>
      </w:r>
      <w:sdt>
        <w:sdtPr>
          <w:rPr>
            <w:b/>
          </w:rPr>
          <w:id w:val="-726990583"/>
          <w:citation/>
        </w:sdtPr>
        <w:sdtEndPr/>
        <w:sdtContent>
          <w:r>
            <w:rPr>
              <w:b/>
            </w:rPr>
            <w:fldChar w:fldCharType="begin"/>
          </w:r>
          <w:r w:rsidRPr="00D444BE">
            <w:rPr>
              <w:b/>
            </w:rPr>
            <w:instrText xml:space="preserve"> CITATION Pec14 \l 1033 </w:instrText>
          </w:r>
          <w:r>
            <w:rPr>
              <w:b/>
            </w:rPr>
            <w:fldChar w:fldCharType="separate"/>
          </w:r>
          <w:r w:rsidR="00C018A8" w:rsidRPr="00C018A8">
            <w:rPr>
              <w:noProof/>
            </w:rPr>
            <w:t>(Pecho Orihuela, 2014)</w:t>
          </w:r>
          <w:r>
            <w:rPr>
              <w:b/>
            </w:rPr>
            <w:fldChar w:fldCharType="end"/>
          </w:r>
        </w:sdtContent>
      </w:sdt>
      <w:r w:rsidR="00A608C8">
        <w:rPr>
          <w:b/>
        </w:rPr>
        <w:t>.</w:t>
      </w:r>
    </w:p>
    <w:p w:rsidR="006566A8" w:rsidRPr="0083519A" w:rsidRDefault="006566A8" w:rsidP="0083519A">
      <w:pPr>
        <w:pStyle w:val="SinSangria"/>
        <w:rPr>
          <w:b/>
        </w:rPr>
      </w:pPr>
      <w:r w:rsidRPr="0083519A">
        <w:rPr>
          <w:b/>
        </w:rPr>
        <w:t xml:space="preserve">A2.- </w:t>
      </w:r>
      <w:r w:rsidR="000C6513" w:rsidRPr="0083519A">
        <w:rPr>
          <w:b/>
        </w:rPr>
        <w:t>Desarrollo e implementación del sistema bibliotecario, que permita la gestión y administración, aplicando nuevas tecnologías de desarrollo para la Universidad Tecnológica Israel</w:t>
      </w:r>
      <w:r w:rsidRPr="0083519A">
        <w:rPr>
          <w:b/>
        </w:rPr>
        <w:t>.</w:t>
      </w:r>
    </w:p>
    <w:p w:rsidR="000C6513" w:rsidRPr="00573919" w:rsidRDefault="000C6513" w:rsidP="0083519A">
      <w:pPr>
        <w:pStyle w:val="SinSangria"/>
        <w:rPr>
          <w:lang w:eastAsia="es-EC"/>
        </w:rPr>
      </w:pPr>
      <w:r>
        <w:rPr>
          <w:lang w:eastAsia="es-EC"/>
        </w:rPr>
        <w:t>El principal objetivo del presente proyecto es la implementación de un sistema bibliotec</w:t>
      </w:r>
      <w:r w:rsidR="00401EEF">
        <w:rPr>
          <w:lang w:eastAsia="es-EC"/>
        </w:rPr>
        <w:t xml:space="preserve">ario que permita la gestión y </w:t>
      </w:r>
      <w:r>
        <w:rPr>
          <w:lang w:eastAsia="es-EC"/>
        </w:rPr>
        <w:t>administración de la biblioteca de la U</w:t>
      </w:r>
      <w:r w:rsidR="006C76C9">
        <w:rPr>
          <w:lang w:eastAsia="es-EC"/>
        </w:rPr>
        <w:t>niversidad Tecnológico Israel. Uno de los</w:t>
      </w:r>
      <w:r>
        <w:rPr>
          <w:lang w:eastAsia="es-EC"/>
        </w:rPr>
        <w:t xml:space="preserve"> métodos de investigación que utilizaron</w:t>
      </w:r>
      <w:r w:rsidR="006C76C9">
        <w:rPr>
          <w:lang w:eastAsia="es-EC"/>
        </w:rPr>
        <w:t xml:space="preserve"> fue</w:t>
      </w:r>
      <w:r>
        <w:rPr>
          <w:lang w:eastAsia="es-EC"/>
        </w:rPr>
        <w:t>, la inducción para la integración y compresión de resultados en un periodo de tiempo, además, el método deductivo que ayudo a la formulación de conclusiones en base a la funcionalidad del sistema. También se utilizó la metodología ágil de desarrollo SCRUM, además s</w:t>
      </w:r>
      <w:r w:rsidRPr="00FD38DB">
        <w:rPr>
          <w:lang w:eastAsia="es-EC"/>
        </w:rPr>
        <w:t>e empleó</w:t>
      </w:r>
      <w:r>
        <w:rPr>
          <w:lang w:eastAsia="es-EC"/>
        </w:rPr>
        <w:t xml:space="preserve"> un método numérico en todo el material bibliográfico para</w:t>
      </w:r>
      <w:r w:rsidRPr="00FD38DB">
        <w:rPr>
          <w:lang w:eastAsia="es-EC"/>
        </w:rPr>
        <w:t xml:space="preserve"> or</w:t>
      </w:r>
      <w:r>
        <w:rPr>
          <w:lang w:eastAsia="es-EC"/>
        </w:rPr>
        <w:t xml:space="preserve">ganizar de una manera más </w:t>
      </w:r>
      <w:r>
        <w:rPr>
          <w:lang w:eastAsia="es-EC"/>
        </w:rPr>
        <w:lastRenderedPageBreak/>
        <w:t>eficiente</w:t>
      </w:r>
      <w:r w:rsidR="006C76C9">
        <w:rPr>
          <w:lang w:eastAsia="es-EC"/>
        </w:rPr>
        <w:t xml:space="preserve"> y el registro de todo el material </w:t>
      </w:r>
      <w:r w:rsidR="005659B2">
        <w:rPr>
          <w:lang w:eastAsia="es-EC"/>
        </w:rPr>
        <w:t>bibliográfico, estudiantes</w:t>
      </w:r>
      <w:r w:rsidR="006C76C9">
        <w:rPr>
          <w:lang w:eastAsia="es-EC"/>
        </w:rPr>
        <w:t xml:space="preserve"> y docentes de dicha universidad</w:t>
      </w:r>
      <w:r>
        <w:rPr>
          <w:lang w:eastAsia="es-EC"/>
        </w:rPr>
        <w:t xml:space="preserve">. Como resultado final la universidad cuenta con un sistema ágil para la gestión de la biblioteca, donde los administradores podrán subir o </w:t>
      </w:r>
      <w:r w:rsidRPr="000C6513">
        <w:t xml:space="preserve">actualizar </w:t>
      </w:r>
      <w:r>
        <w:t>la información bibliográfica como:</w:t>
      </w:r>
      <w:r w:rsidRPr="000C6513">
        <w:t xml:space="preserve"> Tesis, Libros, Revistas mediante los formatos PDF, JPG.</w:t>
      </w:r>
      <w:sdt>
        <w:sdtPr>
          <w:id w:val="1936482054"/>
          <w:citation/>
        </w:sdtPr>
        <w:sdtEndPr/>
        <w:sdtContent>
          <w:r w:rsidR="005659B2">
            <w:fldChar w:fldCharType="begin"/>
          </w:r>
          <w:r w:rsidR="005659B2" w:rsidRPr="005659B2">
            <w:instrText xml:space="preserve"> CITATION Cer18 \l 1033 </w:instrText>
          </w:r>
          <w:r w:rsidR="005659B2">
            <w:fldChar w:fldCharType="separate"/>
          </w:r>
          <w:r w:rsidR="00C018A8">
            <w:rPr>
              <w:noProof/>
            </w:rPr>
            <w:t xml:space="preserve"> </w:t>
          </w:r>
          <w:r w:rsidR="00C018A8" w:rsidRPr="00C018A8">
            <w:rPr>
              <w:noProof/>
            </w:rPr>
            <w:t>(Cerda, Gallegos, &amp; Merino, 2018)</w:t>
          </w:r>
          <w:r w:rsidR="005659B2">
            <w:fldChar w:fldCharType="end"/>
          </w:r>
        </w:sdtContent>
      </w:sdt>
      <w:r w:rsidR="003B5893">
        <w:t>.</w:t>
      </w:r>
      <w:r w:rsidRPr="000C6513">
        <w:t xml:space="preserve"> </w:t>
      </w:r>
    </w:p>
    <w:p w:rsidR="00535869" w:rsidRDefault="002D592E" w:rsidP="00D21932">
      <w:pPr>
        <w:pStyle w:val="Ttulo2"/>
        <w:numPr>
          <w:ilvl w:val="0"/>
          <w:numId w:val="0"/>
        </w:numPr>
      </w:pPr>
      <w:bookmarkStart w:id="23" w:name="_Toc65263688"/>
      <w:bookmarkStart w:id="24" w:name="_Toc66541494"/>
      <w:r>
        <w:t>PLANTEAMIENTO DEL PROBLEMA</w:t>
      </w:r>
      <w:bookmarkEnd w:id="23"/>
      <w:bookmarkEnd w:id="24"/>
    </w:p>
    <w:p w:rsidR="00EA7AF2" w:rsidRDefault="00EA7AF2" w:rsidP="00074620">
      <w:pPr>
        <w:pStyle w:val="SinSangria"/>
        <w:rPr>
          <w:sz w:val="22"/>
        </w:rPr>
      </w:pPr>
      <w:r>
        <w:t xml:space="preserve">Las </w:t>
      </w:r>
      <w:proofErr w:type="spellStart"/>
      <w:r w:rsidRPr="001F43FD">
        <w:rPr>
          <w:highlight w:val="green"/>
        </w:rPr>
        <w:t>TICs</w:t>
      </w:r>
      <w:proofErr w:type="spellEnd"/>
      <w:r w:rsidRPr="001F43FD">
        <w:rPr>
          <w:highlight w:val="green"/>
        </w:rPr>
        <w:t xml:space="preserve"> o</w:t>
      </w:r>
      <w:r>
        <w:t xml:space="preserve"> Tecnologías de la información y Comunicación son herramientas, recursos y programas que nos ayudan </w:t>
      </w:r>
      <w:r w:rsidR="00E35A30">
        <w:t>a gestionar</w:t>
      </w:r>
      <w:r>
        <w:t xml:space="preserve"> info</w:t>
      </w:r>
      <w:r w:rsidR="00E35A30">
        <w:t>rmación de una manera fácil de u</w:t>
      </w:r>
      <w:r>
        <w:t>n lugar a otro. Esta herramienta ha evolucio</w:t>
      </w:r>
      <w:r w:rsidR="001F43FD">
        <w:t>nado con el pasar del tiempo,</w:t>
      </w:r>
      <w:r>
        <w:t xml:space="preserve"> ha tenido una acogida en organizaciones. </w:t>
      </w:r>
    </w:p>
    <w:p w:rsidR="009C0707" w:rsidRDefault="0065594C" w:rsidP="00074620">
      <w:pPr>
        <w:pStyle w:val="SinSangria"/>
      </w:pPr>
      <w:r>
        <w:t xml:space="preserve">Un sistema web es un conjunto de páginas dinámicas las cuales su contenido aún está sin determinar, el objetivo principal de un </w:t>
      </w:r>
      <w:r>
        <w:rPr>
          <w:highlight w:val="yellow"/>
        </w:rPr>
        <w:t>sistema web</w:t>
      </w:r>
      <w:r>
        <w:t xml:space="preserve"> es brindar al usuario la posibilidad de realizar una o varias tareas</w:t>
      </w:r>
      <w:r w:rsidR="001F43FD">
        <w:t>,</w:t>
      </w:r>
      <w:r>
        <w:t xml:space="preserve"> además funciona</w:t>
      </w:r>
      <w:r w:rsidR="001F43FD">
        <w:t>n</w:t>
      </w:r>
      <w:r>
        <w:t xml:space="preserve"> mediante un navegador y no es necesario instalarlo en la computadora   o algún dispositivo móvil, se utilizan en Bancos, Instituciones Educativas, Redes Sociales,</w:t>
      </w:r>
      <w:r w:rsidR="001F43FD">
        <w:t xml:space="preserve"> bibliotecas,</w:t>
      </w:r>
      <w:r>
        <w:t xml:space="preserve"> etc.</w:t>
      </w:r>
    </w:p>
    <w:p w:rsidR="0065594C" w:rsidRDefault="0065594C" w:rsidP="00074620">
      <w:pPr>
        <w:pStyle w:val="SinSangria"/>
      </w:pPr>
      <w:r>
        <w:t xml:space="preserve"> En la actualidad </w:t>
      </w:r>
      <w:r w:rsidR="008C069C">
        <w:t xml:space="preserve">los sistemas web </w:t>
      </w:r>
      <w:r>
        <w:t>son de gran ayuda para todo tipo de empresa</w:t>
      </w:r>
      <w:r w:rsidR="001F43FD">
        <w:t xml:space="preserve"> u organización, a</w:t>
      </w:r>
      <w:r>
        <w:t xml:space="preserve"> través de ella podemos interactuar con toda la información de los clientes, trabajan con una base de datos en la cual puede modificar, registrar, eliminar, agregar todo tipo de información.</w:t>
      </w:r>
    </w:p>
    <w:p w:rsidR="00110F9F" w:rsidRDefault="00110F9F" w:rsidP="00074620">
      <w:pPr>
        <w:pStyle w:val="SinSangria"/>
      </w:pPr>
      <w:r>
        <w:t>Con el pasar del tiempo las bibliotecas públicas e ins</w:t>
      </w:r>
      <w:r w:rsidR="00D32E01">
        <w:t xml:space="preserve">titucionales han ido evolucionando con </w:t>
      </w:r>
      <w:r w:rsidR="00E35A30">
        <w:t xml:space="preserve">la </w:t>
      </w:r>
      <w:r w:rsidR="009C0707">
        <w:t xml:space="preserve">automatizando y agilizando sus procesos con </w:t>
      </w:r>
      <w:r w:rsidR="00D32E01">
        <w:t xml:space="preserve">la </w:t>
      </w:r>
      <w:r w:rsidR="008C069C">
        <w:t>imple</w:t>
      </w:r>
      <w:r w:rsidR="00322C4A">
        <w:t>men</w:t>
      </w:r>
      <w:r w:rsidR="008D0CCB">
        <w:t>ta</w:t>
      </w:r>
      <w:r w:rsidR="00322C4A">
        <w:t>ción de</w:t>
      </w:r>
      <w:r w:rsidR="00D32E01">
        <w:t xml:space="preserve"> las </w:t>
      </w:r>
      <w:proofErr w:type="spellStart"/>
      <w:r w:rsidR="00D32E01">
        <w:t>TIC</w:t>
      </w:r>
      <w:r w:rsidR="00322C4A">
        <w:t>s</w:t>
      </w:r>
      <w:proofErr w:type="spellEnd"/>
      <w:r w:rsidR="00322C4A">
        <w:t>, sistemas que les permita administrar la biblioteca de una manera eficaz y fácil</w:t>
      </w:r>
      <w:r w:rsidR="00D32E01">
        <w:t xml:space="preserve">. Existen muy pocas bibliotecas </w:t>
      </w:r>
      <w:r w:rsidR="00B04F11">
        <w:t>que, por no contar</w:t>
      </w:r>
      <w:r w:rsidR="00322C4A">
        <w:t xml:space="preserve"> con los </w:t>
      </w:r>
      <w:r w:rsidR="00D32E01">
        <w:t>recursos tecnológicos</w:t>
      </w:r>
      <w:r w:rsidR="00322C4A">
        <w:t xml:space="preserve"> necesarios</w:t>
      </w:r>
      <w:r w:rsidR="00D32E01">
        <w:t xml:space="preserve"> para mejorar y </w:t>
      </w:r>
      <w:r w:rsidR="00D32E01">
        <w:lastRenderedPageBreak/>
        <w:t>agilizar los procesos</w:t>
      </w:r>
      <w:r w:rsidR="008C069C">
        <w:t>, optan por administrar la biblioteca de una forma manual, mediante una hoja de regis</w:t>
      </w:r>
      <w:r w:rsidR="00E35A30">
        <w:t>tro especialmente para el control de préstamos y devoluciones de libros</w:t>
      </w:r>
      <w:r w:rsidR="00322C4A">
        <w:t>.</w:t>
      </w:r>
    </w:p>
    <w:p w:rsidR="00AE2714" w:rsidRDefault="00A23C1D" w:rsidP="00074620">
      <w:pPr>
        <w:pStyle w:val="SinSangria"/>
        <w:rPr>
          <w:rFonts w:eastAsia="Times New Roman" w:cs="Times New Roman"/>
          <w:color w:val="000000"/>
          <w:szCs w:val="24"/>
          <w:lang w:eastAsia="es-ES"/>
        </w:rPr>
      </w:pPr>
      <w:r>
        <w:t xml:space="preserve">Dentro </w:t>
      </w:r>
      <w:r w:rsidR="00AE2714">
        <w:rPr>
          <w:rFonts w:eastAsia="Times New Roman" w:cs="Times New Roman"/>
          <w:color w:val="000000"/>
          <w:szCs w:val="24"/>
          <w:lang w:eastAsia="es-ES"/>
        </w:rPr>
        <w:t>de la biblioteca del </w:t>
      </w:r>
      <w:r w:rsidR="009C0707">
        <w:rPr>
          <w:rFonts w:eastAsia="Times New Roman" w:cs="Times New Roman"/>
          <w:color w:val="000000"/>
          <w:szCs w:val="24"/>
          <w:lang w:eastAsia="es-ES"/>
        </w:rPr>
        <w:t xml:space="preserve">INSTITUTO SUPERIOR TECNOLÓGICO </w:t>
      </w:r>
      <w:r w:rsidR="00AE2714">
        <w:rPr>
          <w:rFonts w:eastAsia="Times New Roman" w:cs="Times New Roman"/>
          <w:color w:val="000000"/>
          <w:szCs w:val="24"/>
          <w:lang w:eastAsia="es-ES"/>
        </w:rPr>
        <w:t>VICENTE LEÓN, los procesos se manejan de una forma manual como, la búsqueda, préstamos, y devolución de los libros, son procesos sumamente pesados para el administrador o encargado de la biblioteca, debido a que llega a consumir mucho tiempo y recursos, desde llevar los registros de préstamos y devoluciones de libros</w:t>
      </w:r>
      <w:r w:rsidR="00074620">
        <w:rPr>
          <w:rFonts w:eastAsia="Times New Roman" w:cs="Times New Roman"/>
          <w:color w:val="000000"/>
          <w:szCs w:val="24"/>
          <w:lang w:eastAsia="es-ES"/>
        </w:rPr>
        <w:t>.</w:t>
      </w:r>
    </w:p>
    <w:p w:rsidR="00AE2714" w:rsidRDefault="00074620" w:rsidP="001B0504">
      <w:pPr>
        <w:pStyle w:val="SinSangria"/>
        <w:rPr>
          <w:lang w:eastAsia="es-ES"/>
        </w:rPr>
      </w:pPr>
      <w:r>
        <w:rPr>
          <w:lang w:eastAsia="es-ES"/>
        </w:rPr>
        <w:t xml:space="preserve">Al no poseer un sistema adecuada que le permita </w:t>
      </w:r>
      <w:r w:rsidR="008C069C">
        <w:rPr>
          <w:lang w:eastAsia="es-ES"/>
        </w:rPr>
        <w:t>administrar</w:t>
      </w:r>
      <w:ins w:id="25" w:author="Klever O." w:date="2021-03-18T14:19:00Z">
        <w:r w:rsidR="007B6146">
          <w:rPr>
            <w:lang w:eastAsia="es-ES"/>
          </w:rPr>
          <w:t xml:space="preserve"> </w:t>
        </w:r>
      </w:ins>
      <w:r>
        <w:rPr>
          <w:lang w:eastAsia="es-ES"/>
        </w:rPr>
        <w:t>los procesos</w:t>
      </w:r>
      <w:r w:rsidR="008C069C">
        <w:rPr>
          <w:lang w:eastAsia="es-ES"/>
        </w:rPr>
        <w:t xml:space="preserve"> como, la</w:t>
      </w:r>
      <w:r>
        <w:rPr>
          <w:lang w:eastAsia="es-ES"/>
        </w:rPr>
        <w:t xml:space="preserve"> </w:t>
      </w:r>
      <w:r w:rsidR="008C069C">
        <w:rPr>
          <w:lang w:eastAsia="es-ES"/>
        </w:rPr>
        <w:t xml:space="preserve">búsqueda, los </w:t>
      </w:r>
      <w:r>
        <w:rPr>
          <w:lang w:eastAsia="es-ES"/>
        </w:rPr>
        <w:t>préstamo</w:t>
      </w:r>
      <w:r w:rsidR="008C069C">
        <w:rPr>
          <w:lang w:eastAsia="es-ES"/>
        </w:rPr>
        <w:t>s</w:t>
      </w:r>
      <w:r>
        <w:rPr>
          <w:lang w:eastAsia="es-ES"/>
        </w:rPr>
        <w:t xml:space="preserve"> y </w:t>
      </w:r>
      <w:r w:rsidR="008C069C">
        <w:rPr>
          <w:lang w:eastAsia="es-ES"/>
        </w:rPr>
        <w:t>devoluciones</w:t>
      </w:r>
      <w:r>
        <w:rPr>
          <w:lang w:eastAsia="es-ES"/>
        </w:rPr>
        <w:t xml:space="preserve"> de libros dentro de la biblioteca, generan ciertos problemas como la perdida de libros, pérdida de tiempo, préstamo de libros equivocados.</w:t>
      </w:r>
    </w:p>
    <w:p w:rsidR="001B0504" w:rsidRPr="001B0504" w:rsidRDefault="001B0504" w:rsidP="001B0504">
      <w:pPr>
        <w:pStyle w:val="SinSangria"/>
      </w:pPr>
      <w:r w:rsidRPr="00914FCC">
        <w:t>Debido a los problemas que se presenta en la biblioteca optamos por la realización de un sistema web intuitivo para</w:t>
      </w:r>
      <w:r w:rsidR="005408B5" w:rsidRPr="00914FCC">
        <w:t xml:space="preserve"> mejorar la administración con procesos como de </w:t>
      </w:r>
      <w:r w:rsidR="00914FCC" w:rsidRPr="00914FCC">
        <w:t>búsqueda, préstamos y devoluciones de libros,</w:t>
      </w:r>
      <w:r w:rsidR="005408B5" w:rsidRPr="00914FCC">
        <w:t xml:space="preserve"> </w:t>
      </w:r>
      <w:r w:rsidR="00914FCC" w:rsidRPr="00914FCC">
        <w:t>agilizando y optimizando el tiempo.</w:t>
      </w:r>
    </w:p>
    <w:p w:rsidR="00610588" w:rsidRPr="00BA6145" w:rsidRDefault="002D592E" w:rsidP="00610588">
      <w:pPr>
        <w:pStyle w:val="Ttulo2"/>
        <w:numPr>
          <w:ilvl w:val="0"/>
          <w:numId w:val="0"/>
        </w:numPr>
        <w:rPr>
          <w:u w:val="single"/>
        </w:rPr>
      </w:pPr>
      <w:bookmarkStart w:id="26" w:name="_Toc65263689"/>
      <w:bookmarkStart w:id="27" w:name="_Toc66541495"/>
      <w:r>
        <w:t>JUSTIFICACIÓN</w:t>
      </w:r>
      <w:r w:rsidR="00BA6145">
        <w:t xml:space="preserve"> DEL PROYECTO</w:t>
      </w:r>
      <w:bookmarkEnd w:id="26"/>
      <w:bookmarkEnd w:id="27"/>
    </w:p>
    <w:p w:rsidR="000C6513" w:rsidRDefault="000C6513" w:rsidP="0083519A">
      <w:pPr>
        <w:pStyle w:val="SinSangria"/>
        <w:rPr>
          <w:highlight w:val="yellow"/>
        </w:rPr>
      </w:pPr>
      <w:r>
        <w:t xml:space="preserve">El presente proyecto de investigación tiene como objetivo, implementar </w:t>
      </w:r>
      <w:r w:rsidRPr="00D67476">
        <w:t xml:space="preserve">un </w:t>
      </w:r>
      <w:r w:rsidR="0027297F" w:rsidRPr="0027297F">
        <w:rPr>
          <w:highlight w:val="yellow"/>
        </w:rPr>
        <w:t>sistema</w:t>
      </w:r>
      <w:r w:rsidRPr="0027297F">
        <w:rPr>
          <w:highlight w:val="yellow"/>
        </w:rPr>
        <w:t xml:space="preserve"> web</w:t>
      </w:r>
      <w:r>
        <w:t xml:space="preserve"> en la biblioteca </w:t>
      </w:r>
      <w:r w:rsidR="00C47047">
        <w:t xml:space="preserve">del </w:t>
      </w:r>
      <w:r w:rsidR="008F1C3C">
        <w:t xml:space="preserve">INSTITUTO SUPERIOR TECNOLÓGICO </w:t>
      </w:r>
      <w:r>
        <w:t>VICENTE LEÓN, que será desarrollad</w:t>
      </w:r>
      <w:r w:rsidR="0027297F">
        <w:t>o</w:t>
      </w:r>
      <w:r>
        <w:t xml:space="preserve"> con la finalidad </w:t>
      </w:r>
      <w:r w:rsidR="005408B5">
        <w:t>de sistematizar toda</w:t>
      </w:r>
      <w:r>
        <w:t xml:space="preserve"> la inform</w:t>
      </w:r>
      <w:r w:rsidR="005408B5">
        <w:t xml:space="preserve">ación de la biblioteca, y poder </w:t>
      </w:r>
      <w:r>
        <w:t xml:space="preserve">optimizar los procesos de préstamos, registro de datos, lectores, libros, además de mantener toda la información segura dentro de una base de datos relacional utilizado </w:t>
      </w:r>
      <w:r w:rsidRPr="00D67476">
        <w:t>por una gran cantidad de páginas web y software libre.</w:t>
      </w:r>
    </w:p>
    <w:p w:rsidR="000C6513" w:rsidRDefault="000C6513" w:rsidP="0083519A">
      <w:pPr>
        <w:pStyle w:val="SinSangria"/>
      </w:pPr>
      <w:r>
        <w:t xml:space="preserve">Es por ello que el área de la biblioteca, necesita de un </w:t>
      </w:r>
      <w:r w:rsidR="006E789E">
        <w:t>sistema</w:t>
      </w:r>
      <w:r w:rsidRPr="00D67476">
        <w:t xml:space="preserve"> web</w:t>
      </w:r>
      <w:r>
        <w:t xml:space="preserve"> que brinde información precisa de los </w:t>
      </w:r>
      <w:r w:rsidR="00D67476">
        <w:t>libros y</w:t>
      </w:r>
      <w:r>
        <w:t xml:space="preserve"> registre adecuadamente los movimientos de</w:t>
      </w:r>
      <w:r w:rsidR="00BE3DA5">
        <w:t xml:space="preserve"> entrada y salida de los libros. O</w:t>
      </w:r>
      <w:r>
        <w:t xml:space="preserve">tra de las funciones que </w:t>
      </w:r>
      <w:r w:rsidR="004D1CCF">
        <w:t>co</w:t>
      </w:r>
      <w:r w:rsidR="00BE3DA5">
        <w:t>nt</w:t>
      </w:r>
      <w:r w:rsidR="004D1CCF">
        <w:t>ara el sistema</w:t>
      </w:r>
      <w:r w:rsidRPr="00D67476">
        <w:t xml:space="preserve"> web</w:t>
      </w:r>
      <w:r>
        <w:t xml:space="preserve"> es:</w:t>
      </w:r>
    </w:p>
    <w:p w:rsidR="000C6513" w:rsidRDefault="000C6513" w:rsidP="0083519A">
      <w:pPr>
        <w:pStyle w:val="SinSangria"/>
      </w:pPr>
      <w:r>
        <w:lastRenderedPageBreak/>
        <w:t>Dar información específica y detallada de la ubicación precisa de cada libro, para el buen desempeño del administrador.</w:t>
      </w:r>
    </w:p>
    <w:p w:rsidR="000C6513" w:rsidRDefault="000C6513" w:rsidP="0083519A">
      <w:pPr>
        <w:pStyle w:val="SinSangria"/>
      </w:pPr>
      <w:r>
        <w:t>Mostrar la información de forma rápida.</w:t>
      </w:r>
    </w:p>
    <w:p w:rsidR="00610588" w:rsidRPr="00610588" w:rsidRDefault="000C6513" w:rsidP="0083519A">
      <w:pPr>
        <w:pStyle w:val="SinSangria"/>
      </w:pPr>
      <w:r>
        <w:t xml:space="preserve"> El administrador a través de </w:t>
      </w:r>
      <w:r w:rsidRPr="00D67476">
        <w:t xml:space="preserve">este </w:t>
      </w:r>
      <w:r w:rsidRPr="006E789E">
        <w:rPr>
          <w:highlight w:val="yellow"/>
        </w:rPr>
        <w:t>sistema web</w:t>
      </w:r>
      <w:r w:rsidR="004D1CCF">
        <w:t xml:space="preserve"> </w:t>
      </w:r>
      <w:r w:rsidR="008D0CCB">
        <w:t>tendrá</w:t>
      </w:r>
      <w:r>
        <w:t xml:space="preserve"> un beneficio a la hora de realizar la búsqueda de libros ya que dispone de diferentes opciones de búsqueda como: el nombre del autor, ISBN (</w:t>
      </w:r>
      <w:r>
        <w:rPr>
          <w:i/>
        </w:rPr>
        <w:t xml:space="preserve">International </w:t>
      </w:r>
      <w:r>
        <w:rPr>
          <w:i/>
          <w:highlight w:val="white"/>
        </w:rPr>
        <w:t>Standard</w:t>
      </w:r>
      <w:r>
        <w:rPr>
          <w:rFonts w:ascii="Arial" w:eastAsia="Arial" w:hAnsi="Arial" w:cs="Arial"/>
          <w:b/>
          <w:color w:val="5F6368"/>
          <w:sz w:val="21"/>
          <w:szCs w:val="21"/>
          <w:highlight w:val="white"/>
        </w:rPr>
        <w:t> </w:t>
      </w:r>
      <w:r>
        <w:rPr>
          <w:i/>
        </w:rPr>
        <w:t xml:space="preserve">Book </w:t>
      </w:r>
      <w:proofErr w:type="spellStart"/>
      <w:r>
        <w:rPr>
          <w:i/>
        </w:rPr>
        <w:t>Number</w:t>
      </w:r>
      <w:proofErr w:type="spellEnd"/>
      <w:r>
        <w:t xml:space="preserve">) el código de libro, título de libro, año de publicación y registro de nuevos libros de una forma fácil y sencilla. </w:t>
      </w:r>
    </w:p>
    <w:p w:rsidR="00F06F52" w:rsidRDefault="002D592E" w:rsidP="00D21932">
      <w:pPr>
        <w:pStyle w:val="Ttulo2"/>
        <w:numPr>
          <w:ilvl w:val="0"/>
          <w:numId w:val="0"/>
        </w:numPr>
      </w:pPr>
      <w:bookmarkStart w:id="28" w:name="_Toc65263690"/>
      <w:bookmarkStart w:id="29" w:name="_Toc66541496"/>
      <w:r>
        <w:t>OBJETIVO GENERAL</w:t>
      </w:r>
      <w:bookmarkEnd w:id="28"/>
      <w:bookmarkEnd w:id="29"/>
    </w:p>
    <w:p w:rsidR="00D67476" w:rsidRDefault="00D67476" w:rsidP="0083519A">
      <w:pPr>
        <w:pStyle w:val="SinSangria"/>
      </w:pPr>
      <w:r>
        <w:t xml:space="preserve">Implementar </w:t>
      </w:r>
      <w:r w:rsidRPr="006E789E">
        <w:rPr>
          <w:highlight w:val="yellow"/>
        </w:rPr>
        <w:t xml:space="preserve">un </w:t>
      </w:r>
      <w:r w:rsidR="006E789E" w:rsidRPr="006E789E">
        <w:rPr>
          <w:highlight w:val="yellow"/>
        </w:rPr>
        <w:t>sistema</w:t>
      </w:r>
      <w:r w:rsidRPr="006E789E">
        <w:rPr>
          <w:highlight w:val="yellow"/>
        </w:rPr>
        <w:t xml:space="preserve"> web</w:t>
      </w:r>
      <w:r w:rsidR="00DD578F">
        <w:t xml:space="preserve"> intuitivo </w:t>
      </w:r>
      <w:r>
        <w:t xml:space="preserve">de fácil manejo para mejorar el </w:t>
      </w:r>
      <w:proofErr w:type="spellStart"/>
      <w:r>
        <w:t>gestionamiento</w:t>
      </w:r>
      <w:proofErr w:type="spellEnd"/>
      <w:r>
        <w:t xml:space="preserve"> de la biblioteca </w:t>
      </w:r>
      <w:r w:rsidRPr="00D67476">
        <w:t>del</w:t>
      </w:r>
      <w:r>
        <w:t xml:space="preserve"> INSTITUTO SUPERIOR TECNOLÓGICO VICENTE LEÓN.</w:t>
      </w:r>
    </w:p>
    <w:p w:rsidR="00F06F52" w:rsidRPr="00DD578F" w:rsidRDefault="002D592E" w:rsidP="00DD578F">
      <w:pPr>
        <w:pStyle w:val="Ttulo2"/>
        <w:numPr>
          <w:ilvl w:val="0"/>
          <w:numId w:val="0"/>
        </w:numPr>
      </w:pPr>
      <w:bookmarkStart w:id="30" w:name="_Toc65263691"/>
      <w:bookmarkStart w:id="31" w:name="_Toc66541497"/>
      <w:r w:rsidRPr="00DD578F">
        <w:t>OBJETIVO</w:t>
      </w:r>
      <w:r w:rsidR="0038472D" w:rsidRPr="00DD578F">
        <w:t>S</w:t>
      </w:r>
      <w:r w:rsidRPr="00DD578F">
        <w:t xml:space="preserve"> </w:t>
      </w:r>
      <w:r w:rsidR="00DD578F" w:rsidRPr="00DD578F">
        <w:t>ESPECÍFICOS</w:t>
      </w:r>
      <w:bookmarkEnd w:id="30"/>
      <w:bookmarkEnd w:id="31"/>
    </w:p>
    <w:p w:rsidR="00D67476" w:rsidRDefault="00D67476" w:rsidP="00161384">
      <w:pPr>
        <w:pStyle w:val="SinSangria"/>
        <w:numPr>
          <w:ilvl w:val="0"/>
          <w:numId w:val="58"/>
        </w:numPr>
      </w:pPr>
      <w:r>
        <w:t xml:space="preserve">Analizar de forma profunda las necesidades que se le presenta al administrador a la hora de realizar las actividades.  </w:t>
      </w:r>
    </w:p>
    <w:p w:rsidR="00D67476" w:rsidRDefault="00D67476" w:rsidP="00161384">
      <w:pPr>
        <w:pStyle w:val="SinSangria"/>
        <w:numPr>
          <w:ilvl w:val="0"/>
          <w:numId w:val="58"/>
        </w:numPr>
      </w:pPr>
      <w:r>
        <w:t xml:space="preserve">Desarrollar un </w:t>
      </w:r>
      <w:r w:rsidRPr="00D67476">
        <w:t>sistema web</w:t>
      </w:r>
      <w:r>
        <w:t xml:space="preserve"> que permita el </w:t>
      </w:r>
      <w:proofErr w:type="spellStart"/>
      <w:r>
        <w:t>gestionamiento</w:t>
      </w:r>
      <w:proofErr w:type="spellEnd"/>
      <w:r>
        <w:t xml:space="preserve"> de la biblioteca del INSTITUTO SUPERIOR TECNOLÓGICO VICENTE LEÓN.</w:t>
      </w:r>
    </w:p>
    <w:p w:rsidR="00D67476" w:rsidRPr="00D67476" w:rsidRDefault="00D67476" w:rsidP="00161384">
      <w:pPr>
        <w:pStyle w:val="SinSangria"/>
        <w:numPr>
          <w:ilvl w:val="0"/>
          <w:numId w:val="58"/>
        </w:numPr>
      </w:pPr>
      <w:r>
        <w:t xml:space="preserve">Seleccionar las herramientas que se utilizaran para el desarrollo </w:t>
      </w:r>
      <w:r w:rsidRPr="00D67476">
        <w:t>del sistema web.</w:t>
      </w:r>
    </w:p>
    <w:p w:rsidR="00D67476" w:rsidRDefault="00D67476" w:rsidP="00161384">
      <w:pPr>
        <w:pStyle w:val="SinSangria"/>
        <w:numPr>
          <w:ilvl w:val="0"/>
          <w:numId w:val="58"/>
        </w:numPr>
      </w:pPr>
      <w:r>
        <w:t>Desarrollar módulos que permitan gestionar adecuadamente el registro de los libros existentes dentro de la biblioteca.</w:t>
      </w:r>
    </w:p>
    <w:p w:rsidR="00F06F52" w:rsidRDefault="002D592E" w:rsidP="00841847">
      <w:pPr>
        <w:pStyle w:val="Ttulo2"/>
        <w:numPr>
          <w:ilvl w:val="0"/>
          <w:numId w:val="0"/>
        </w:numPr>
        <w:ind w:left="708" w:hanging="708"/>
      </w:pPr>
      <w:bookmarkStart w:id="32" w:name="_Toc65263692"/>
      <w:bookmarkStart w:id="33" w:name="_Toc66541498"/>
      <w:r>
        <w:t>ALCANCE</w:t>
      </w:r>
      <w:bookmarkEnd w:id="32"/>
      <w:bookmarkEnd w:id="33"/>
    </w:p>
    <w:p w:rsidR="00D67476" w:rsidRDefault="00D67476" w:rsidP="0083519A">
      <w:pPr>
        <w:pStyle w:val="SinSangria"/>
      </w:pPr>
      <w:r>
        <w:t>Este proyecto está ori</w:t>
      </w:r>
      <w:r w:rsidR="00367F5B">
        <w:t xml:space="preserve">entado a la implementación de un </w:t>
      </w:r>
      <w:r w:rsidR="00367F5B" w:rsidRPr="00367F5B">
        <w:rPr>
          <w:highlight w:val="yellow"/>
        </w:rPr>
        <w:t>sistema</w:t>
      </w:r>
      <w:r w:rsidRPr="00367F5B">
        <w:rPr>
          <w:highlight w:val="yellow"/>
        </w:rPr>
        <w:t xml:space="preserve"> web</w:t>
      </w:r>
      <w:r>
        <w:t xml:space="preserve"> que permita el </w:t>
      </w:r>
      <w:proofErr w:type="spellStart"/>
      <w:r>
        <w:t>gestionamiento</w:t>
      </w:r>
      <w:proofErr w:type="spellEnd"/>
      <w:r>
        <w:t xml:space="preserve"> de la biblioteca, con diferentes funciones que serán útiles para la administración de la misma, tales como:</w:t>
      </w:r>
    </w:p>
    <w:p w:rsidR="00D67476" w:rsidRDefault="00D67476" w:rsidP="00EC24A9">
      <w:pPr>
        <w:pStyle w:val="SinSangria"/>
        <w:numPr>
          <w:ilvl w:val="0"/>
          <w:numId w:val="13"/>
        </w:numPr>
        <w:rPr>
          <w:b/>
          <w:color w:val="000000"/>
        </w:rPr>
      </w:pPr>
      <w:r>
        <w:rPr>
          <w:color w:val="000000"/>
        </w:rPr>
        <w:t>Registrar y listar información de los libros.</w:t>
      </w:r>
    </w:p>
    <w:p w:rsidR="00D67476" w:rsidRDefault="00D67476" w:rsidP="00EC24A9">
      <w:pPr>
        <w:pStyle w:val="SinSangria"/>
        <w:numPr>
          <w:ilvl w:val="0"/>
          <w:numId w:val="13"/>
        </w:numPr>
        <w:rPr>
          <w:b/>
          <w:color w:val="000000"/>
        </w:rPr>
      </w:pPr>
      <w:r>
        <w:rPr>
          <w:color w:val="000000"/>
        </w:rPr>
        <w:lastRenderedPageBreak/>
        <w:t>Gestionar la información de los lectores.</w:t>
      </w:r>
    </w:p>
    <w:p w:rsidR="00D67476" w:rsidRDefault="00D67476" w:rsidP="00EC24A9">
      <w:pPr>
        <w:pStyle w:val="SinSangria"/>
        <w:numPr>
          <w:ilvl w:val="0"/>
          <w:numId w:val="13"/>
        </w:numPr>
        <w:rPr>
          <w:b/>
          <w:color w:val="000000"/>
        </w:rPr>
      </w:pPr>
      <w:r>
        <w:rPr>
          <w:color w:val="000000"/>
        </w:rPr>
        <w:t>Realizar la gestión de préstamos de libros.</w:t>
      </w:r>
    </w:p>
    <w:p w:rsidR="00D67476" w:rsidRDefault="00D67476" w:rsidP="00EC24A9">
      <w:pPr>
        <w:pStyle w:val="SinSangria"/>
        <w:numPr>
          <w:ilvl w:val="0"/>
          <w:numId w:val="13"/>
        </w:numPr>
        <w:rPr>
          <w:b/>
          <w:color w:val="000000"/>
        </w:rPr>
      </w:pPr>
      <w:r>
        <w:rPr>
          <w:color w:val="000000"/>
        </w:rPr>
        <w:t>Registro de devolución del libro.</w:t>
      </w:r>
    </w:p>
    <w:p w:rsidR="00D67476" w:rsidRDefault="00D67476" w:rsidP="00EC24A9">
      <w:pPr>
        <w:pStyle w:val="SinSangria"/>
        <w:numPr>
          <w:ilvl w:val="0"/>
          <w:numId w:val="13"/>
        </w:numPr>
        <w:rPr>
          <w:b/>
          <w:color w:val="000000"/>
        </w:rPr>
      </w:pPr>
      <w:r>
        <w:rPr>
          <w:color w:val="000000"/>
        </w:rPr>
        <w:t>Diferentes opciones de búsqueda como son:  código del libro, ISBN (</w:t>
      </w:r>
      <w:r w:rsidRPr="00282E3B">
        <w:rPr>
          <w:i/>
          <w:color w:val="000000"/>
        </w:rPr>
        <w:t xml:space="preserve">International </w:t>
      </w:r>
      <w:r>
        <w:rPr>
          <w:i/>
          <w:color w:val="000000"/>
          <w:highlight w:val="white"/>
        </w:rPr>
        <w:t>Standard</w:t>
      </w:r>
      <w:r>
        <w:rPr>
          <w:color w:val="000000"/>
        </w:rPr>
        <w:t xml:space="preserve"> Book </w:t>
      </w:r>
      <w:proofErr w:type="spellStart"/>
      <w:r w:rsidRPr="00BE3DA5">
        <w:rPr>
          <w:i/>
          <w:color w:val="000000"/>
        </w:rPr>
        <w:t>Number</w:t>
      </w:r>
      <w:proofErr w:type="spellEnd"/>
      <w:r>
        <w:rPr>
          <w:color w:val="000000"/>
        </w:rPr>
        <w:t xml:space="preserve">), </w:t>
      </w:r>
      <w:r>
        <w:t>título</w:t>
      </w:r>
      <w:r>
        <w:rPr>
          <w:color w:val="000000"/>
        </w:rPr>
        <w:t>, año de publicación, nombre del autor.</w:t>
      </w:r>
    </w:p>
    <w:p w:rsidR="00D67476" w:rsidRDefault="00D67476" w:rsidP="00EC24A9">
      <w:pPr>
        <w:pStyle w:val="SinSangria"/>
        <w:numPr>
          <w:ilvl w:val="0"/>
          <w:numId w:val="13"/>
        </w:numPr>
        <w:rPr>
          <w:b/>
          <w:color w:val="000000"/>
        </w:rPr>
      </w:pPr>
      <w:r>
        <w:rPr>
          <w:color w:val="000000"/>
        </w:rPr>
        <w:t xml:space="preserve">Registro de nuevos administradores del </w:t>
      </w:r>
      <w:r w:rsidRPr="00D67476">
        <w:t>sistema we</w:t>
      </w:r>
      <w:r w:rsidRPr="00D67476">
        <w:rPr>
          <w:rFonts w:eastAsia="Times New Roman" w:cs="Times New Roman"/>
          <w:color w:val="000000"/>
          <w:szCs w:val="24"/>
        </w:rPr>
        <w:t>b</w:t>
      </w:r>
      <w:r>
        <w:rPr>
          <w:color w:val="000000"/>
        </w:rPr>
        <w:t>.</w:t>
      </w:r>
    </w:p>
    <w:p w:rsidR="00D67476" w:rsidRDefault="00D67476" w:rsidP="00EC24A9">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lectores más frecuentes.</w:t>
      </w:r>
    </w:p>
    <w:p w:rsidR="00D67476" w:rsidRDefault="00D67476" w:rsidP="00EC24A9">
      <w:pPr>
        <w:pStyle w:val="SinSangria"/>
        <w:numPr>
          <w:ilvl w:val="0"/>
          <w:numId w:val="13"/>
        </w:numPr>
        <w:rPr>
          <w:b/>
          <w:color w:val="000000"/>
        </w:rPr>
      </w:pPr>
      <w:r>
        <w:rPr>
          <w:color w:val="000000"/>
        </w:rPr>
        <w:t>Visualiza</w:t>
      </w:r>
      <w:r>
        <w:rPr>
          <w:rFonts w:eastAsia="Times New Roman" w:cs="Times New Roman"/>
          <w:color w:val="000000"/>
          <w:szCs w:val="24"/>
        </w:rPr>
        <w:t>r un</w:t>
      </w:r>
      <w:r>
        <w:rPr>
          <w:color w:val="000000"/>
        </w:rPr>
        <w:t xml:space="preserve"> ranking de </w:t>
      </w:r>
      <w:r w:rsidR="00DD578F">
        <w:rPr>
          <w:color w:val="000000"/>
        </w:rPr>
        <w:t xml:space="preserve">los </w:t>
      </w:r>
      <w:r>
        <w:rPr>
          <w:color w:val="000000"/>
        </w:rPr>
        <w:t>libros más solicitados.</w:t>
      </w:r>
    </w:p>
    <w:p w:rsidR="00D67476" w:rsidRPr="00D67476" w:rsidRDefault="00D67476" w:rsidP="00EC24A9">
      <w:pPr>
        <w:pStyle w:val="SinSangria"/>
        <w:numPr>
          <w:ilvl w:val="0"/>
          <w:numId w:val="13"/>
        </w:numPr>
        <w:rPr>
          <w:b/>
          <w:color w:val="000000"/>
        </w:rPr>
      </w:pPr>
      <w:r w:rsidRPr="00D67476">
        <w:t>Visualizar un listado de los libros existentes y disponibles en la biblioteca.</w:t>
      </w:r>
    </w:p>
    <w:p w:rsidR="00D67476" w:rsidRDefault="00D67476" w:rsidP="00EC24A9">
      <w:pPr>
        <w:pStyle w:val="SinSangria"/>
        <w:numPr>
          <w:ilvl w:val="0"/>
          <w:numId w:val="13"/>
        </w:numPr>
      </w:pPr>
      <w:r>
        <w:rPr>
          <w:color w:val="000000"/>
        </w:rPr>
        <w:t>Se permite el préstamo de un libro disponible a un lector.</w:t>
      </w:r>
    </w:p>
    <w:p w:rsidR="00D67476" w:rsidRDefault="00D67476" w:rsidP="00EC24A9">
      <w:pPr>
        <w:pStyle w:val="SinSangria"/>
        <w:numPr>
          <w:ilvl w:val="0"/>
          <w:numId w:val="13"/>
        </w:numPr>
      </w:pPr>
      <w:r>
        <w:rPr>
          <w:color w:val="000000"/>
        </w:rPr>
        <w:t>Genera reportes según la fecha de préstamos en un archivo PDF.</w:t>
      </w:r>
    </w:p>
    <w:p w:rsidR="00610588" w:rsidRPr="00F360D3" w:rsidRDefault="00282E3B" w:rsidP="0083519A">
      <w:pPr>
        <w:pStyle w:val="SinSangria"/>
      </w:pPr>
      <w:r>
        <w:t xml:space="preserve">La </w:t>
      </w:r>
      <w:r w:rsidR="0089092B">
        <w:t>aplicación</w:t>
      </w:r>
      <w:r w:rsidR="00610588" w:rsidRPr="00F360D3">
        <w:t xml:space="preserve"> web no contempla las siguientes características:</w:t>
      </w:r>
    </w:p>
    <w:p w:rsidR="00610588" w:rsidRPr="000F2E3D" w:rsidRDefault="00610588" w:rsidP="00EC24A9">
      <w:pPr>
        <w:pStyle w:val="SinSangria"/>
        <w:numPr>
          <w:ilvl w:val="0"/>
          <w:numId w:val="14"/>
        </w:numPr>
      </w:pPr>
      <w:r w:rsidRPr="000F2E3D">
        <w:t>No contiene imágenes de</w:t>
      </w:r>
      <w:r>
        <w:t xml:space="preserve"> portadas de los libros</w:t>
      </w:r>
      <w:r w:rsidRPr="000F2E3D">
        <w:t>.</w:t>
      </w:r>
    </w:p>
    <w:p w:rsidR="00610588" w:rsidRPr="00BA7394" w:rsidRDefault="00610588" w:rsidP="00EC24A9">
      <w:pPr>
        <w:pStyle w:val="SinSangria"/>
        <w:numPr>
          <w:ilvl w:val="0"/>
          <w:numId w:val="14"/>
        </w:numPr>
      </w:pPr>
      <w:r w:rsidRPr="00BA7394">
        <w:t>No</w:t>
      </w:r>
      <w:r w:rsidR="007F0C48">
        <w:t xml:space="preserve"> muestra el contenido</w:t>
      </w:r>
      <w:r w:rsidRPr="00BA7394">
        <w:t xml:space="preserve"> de cada libro.</w:t>
      </w:r>
    </w:p>
    <w:p w:rsidR="00610588" w:rsidRDefault="00610588" w:rsidP="00610588"/>
    <w:p w:rsidR="004D1CCF" w:rsidRDefault="004D1CCF" w:rsidP="00610588"/>
    <w:p w:rsidR="004D1CCF" w:rsidRDefault="004D1CCF" w:rsidP="001B0504">
      <w:pPr>
        <w:ind w:firstLine="0"/>
      </w:pPr>
    </w:p>
    <w:p w:rsidR="004D1CCF" w:rsidRPr="00610588" w:rsidRDefault="004D1CCF" w:rsidP="00610588"/>
    <w:p w:rsidR="00F06F52" w:rsidRPr="00DD578F" w:rsidRDefault="00DD578F" w:rsidP="00DD578F">
      <w:pPr>
        <w:pStyle w:val="Ttulo1"/>
        <w:numPr>
          <w:ilvl w:val="0"/>
          <w:numId w:val="0"/>
        </w:numPr>
      </w:pPr>
      <w:bookmarkStart w:id="34" w:name="_Toc65263693"/>
      <w:bookmarkStart w:id="35" w:name="_Toc66541499"/>
      <w:r w:rsidRPr="00DD578F">
        <w:lastRenderedPageBreak/>
        <w:t>CAPÍTULO</w:t>
      </w:r>
      <w:r w:rsidR="00F06F52" w:rsidRPr="00DD578F">
        <w:t xml:space="preserve"> I</w:t>
      </w:r>
      <w:bookmarkEnd w:id="34"/>
      <w:bookmarkEnd w:id="35"/>
    </w:p>
    <w:p w:rsidR="00F06F52" w:rsidRDefault="0028425C" w:rsidP="0028425C">
      <w:pPr>
        <w:pStyle w:val="Ttulo2"/>
      </w:pPr>
      <w:bookmarkStart w:id="36" w:name="_Toc65263694"/>
      <w:bookmarkStart w:id="37" w:name="_Toc66541500"/>
      <w:r>
        <w:t>ESTADO DE ARTE</w:t>
      </w:r>
      <w:bookmarkEnd w:id="36"/>
      <w:bookmarkEnd w:id="37"/>
    </w:p>
    <w:p w:rsidR="002B61B5" w:rsidRDefault="00401EEF" w:rsidP="002B61B5">
      <w:pPr>
        <w:pStyle w:val="Ttulo3"/>
      </w:pPr>
      <w:bookmarkStart w:id="38" w:name="_Toc43227790"/>
      <w:bookmarkStart w:id="39" w:name="_Toc43258259"/>
      <w:bookmarkStart w:id="40" w:name="_Toc65263695"/>
      <w:bookmarkStart w:id="41" w:name="_Toc66541501"/>
      <w:r>
        <w:t xml:space="preserve">Introducción a las </w:t>
      </w:r>
      <w:r w:rsidR="002B61B5" w:rsidRPr="00DD216B">
        <w:t>Biblioteca</w:t>
      </w:r>
      <w:r>
        <w:t>s</w:t>
      </w:r>
      <w:r w:rsidR="002B61B5">
        <w:t>.</w:t>
      </w:r>
      <w:bookmarkEnd w:id="38"/>
      <w:bookmarkEnd w:id="39"/>
      <w:bookmarkEnd w:id="40"/>
      <w:bookmarkEnd w:id="41"/>
    </w:p>
    <w:p w:rsidR="00F417FD" w:rsidRDefault="00F417FD" w:rsidP="0038293A">
      <w:pPr>
        <w:pStyle w:val="SinSangria"/>
        <w:rPr>
          <w:rFonts w:cs="Times New Roman"/>
          <w:szCs w:val="24"/>
          <w:shd w:val="clear" w:color="auto" w:fill="FFFFFF"/>
        </w:rPr>
      </w:pPr>
      <w:r>
        <w:rPr>
          <w:rFonts w:cs="Times New Roman"/>
          <w:bCs/>
          <w:shd w:val="clear" w:color="auto" w:fill="FFFFFF"/>
        </w:rPr>
        <w:t xml:space="preserve">Una biblioteca se define como </w:t>
      </w:r>
      <w:r w:rsidR="002B61B5" w:rsidRPr="00BA7394">
        <w:rPr>
          <w:rFonts w:cs="Times New Roman"/>
          <w:bCs/>
          <w:shd w:val="clear" w:color="auto" w:fill="FFFFFF"/>
        </w:rPr>
        <w:t>“</w:t>
      </w:r>
      <w:r w:rsidR="002B61B5" w:rsidRPr="002B61B5">
        <w:t>un lugar donde podemos encontrar libros o cualquier otro soporte de un texto, donde podemos recurrir para leer, buscar información y estudiar</w:t>
      </w:r>
      <w:r w:rsidR="002B61B5">
        <w:rPr>
          <w:rFonts w:cs="Times New Roman"/>
          <w:b/>
          <w:szCs w:val="24"/>
          <w:shd w:val="clear" w:color="auto" w:fill="FFFFFF"/>
        </w:rPr>
        <w:t>”</w:t>
      </w:r>
      <w:sdt>
        <w:sdtPr>
          <w:rPr>
            <w:rFonts w:cs="Times New Roman"/>
            <w:b/>
            <w:szCs w:val="24"/>
            <w:shd w:val="clear" w:color="auto" w:fill="FFFFFF"/>
          </w:rPr>
          <w:id w:val="-1575343996"/>
          <w:citation/>
        </w:sdtPr>
        <w:sdtEndPr/>
        <w:sdtContent>
          <w:r w:rsidR="002B61B5">
            <w:rPr>
              <w:rFonts w:cs="Times New Roman"/>
              <w:b/>
              <w:szCs w:val="24"/>
              <w:shd w:val="clear" w:color="auto" w:fill="FFFFFF"/>
            </w:rPr>
            <w:fldChar w:fldCharType="begin"/>
          </w:r>
          <w:r w:rsidR="002B61B5" w:rsidRPr="00BA7394">
            <w:rPr>
              <w:rFonts w:cs="Times New Roman"/>
              <w:b/>
              <w:szCs w:val="24"/>
              <w:shd w:val="clear" w:color="auto" w:fill="FFFFFF"/>
            </w:rPr>
            <w:instrText xml:space="preserve"> CITATION Mar20 \l 1033 </w:instrText>
          </w:r>
          <w:r w:rsidR="002B61B5">
            <w:rPr>
              <w:rFonts w:cs="Times New Roman"/>
              <w:b/>
              <w:szCs w:val="24"/>
              <w:shd w:val="clear" w:color="auto" w:fill="FFFFFF"/>
            </w:rPr>
            <w:fldChar w:fldCharType="separate"/>
          </w:r>
          <w:r w:rsidR="00C018A8">
            <w:rPr>
              <w:rFonts w:cs="Times New Roman"/>
              <w:b/>
              <w:noProof/>
              <w:szCs w:val="24"/>
              <w:shd w:val="clear" w:color="auto" w:fill="FFFFFF"/>
            </w:rPr>
            <w:t xml:space="preserve"> </w:t>
          </w:r>
          <w:r w:rsidR="00C018A8" w:rsidRPr="00C018A8">
            <w:rPr>
              <w:rFonts w:cs="Times New Roman"/>
              <w:noProof/>
              <w:szCs w:val="24"/>
              <w:shd w:val="clear" w:color="auto" w:fill="FFFFFF"/>
            </w:rPr>
            <w:t>(Raffino, Biblioteca, 2020)</w:t>
          </w:r>
          <w:r w:rsidR="002B61B5">
            <w:rPr>
              <w:rFonts w:cs="Times New Roman"/>
              <w:b/>
              <w:szCs w:val="24"/>
              <w:shd w:val="clear" w:color="auto" w:fill="FFFFFF"/>
            </w:rPr>
            <w:fldChar w:fldCharType="end"/>
          </w:r>
        </w:sdtContent>
      </w:sdt>
      <w:r w:rsidR="002B61B5">
        <w:rPr>
          <w:rFonts w:cs="Times New Roman"/>
          <w:b/>
          <w:szCs w:val="24"/>
          <w:shd w:val="clear" w:color="auto" w:fill="FFFFFF"/>
        </w:rPr>
        <w:t>.</w:t>
      </w:r>
      <w:r w:rsidR="0038293A">
        <w:rPr>
          <w:rFonts w:cs="Times New Roman"/>
          <w:szCs w:val="24"/>
          <w:shd w:val="clear" w:color="auto" w:fill="FFFFFF"/>
        </w:rPr>
        <w:t xml:space="preserve"> T</w:t>
      </w:r>
      <w:r>
        <w:rPr>
          <w:rFonts w:cs="Times New Roman"/>
          <w:szCs w:val="24"/>
          <w:shd w:val="clear" w:color="auto" w:fill="FFFFFF"/>
        </w:rPr>
        <w:t>iene como principal objetivo de proveer información bibliográfica acorde las necesidades solicitadas por los lectores</w:t>
      </w:r>
      <w:r w:rsidR="00950935">
        <w:rPr>
          <w:rFonts w:cs="Times New Roman"/>
          <w:szCs w:val="24"/>
          <w:shd w:val="clear" w:color="auto" w:fill="FFFFFF"/>
        </w:rPr>
        <w:t>, además, está conformado por material bibliográfico físico y virtual e infraestructura adecuada</w:t>
      </w:r>
      <w:r w:rsidR="00A147B5">
        <w:rPr>
          <w:rFonts w:cs="Times New Roman"/>
          <w:szCs w:val="24"/>
          <w:shd w:val="clear" w:color="auto" w:fill="FFFFFF"/>
        </w:rPr>
        <w:t xml:space="preserve"> para la organización de toda la información existente y un lugar de estudio ayudando así a los lectores </w:t>
      </w:r>
      <w:r w:rsidR="00A147B5">
        <w:rPr>
          <w:rFonts w:eastAsia="Times New Roman" w:cs="Times New Roman"/>
          <w:color w:val="000000"/>
          <w:szCs w:val="24"/>
        </w:rPr>
        <w:t xml:space="preserve">satisfacer sus necesidades de información, </w:t>
      </w:r>
      <w:r w:rsidR="00A147B5">
        <w:t>autoaprendizaje</w:t>
      </w:r>
      <w:r w:rsidR="00A147B5">
        <w:rPr>
          <w:rFonts w:eastAsia="Times New Roman" w:cs="Times New Roman"/>
          <w:color w:val="000000"/>
          <w:szCs w:val="24"/>
        </w:rPr>
        <w:t xml:space="preserve"> y disfrutar de la lectura</w:t>
      </w:r>
      <w:r w:rsidR="00A147B5">
        <w:rPr>
          <w:rFonts w:cs="Times New Roman"/>
          <w:szCs w:val="24"/>
          <w:shd w:val="clear" w:color="auto" w:fill="FFFFFF"/>
        </w:rPr>
        <w:t>.</w:t>
      </w:r>
    </w:p>
    <w:p w:rsidR="00490041" w:rsidRDefault="00490041" w:rsidP="00490041">
      <w:pPr>
        <w:pStyle w:val="Ttulo3"/>
        <w:rPr>
          <w:shd w:val="clear" w:color="auto" w:fill="FFFFFF"/>
        </w:rPr>
      </w:pPr>
      <w:bookmarkStart w:id="42" w:name="_Toc66541502"/>
      <w:r>
        <w:rPr>
          <w:shd w:val="clear" w:color="auto" w:fill="FFFFFF"/>
        </w:rPr>
        <w:t>Gestión de la calidad de las Bibliotecas</w:t>
      </w:r>
      <w:bookmarkEnd w:id="42"/>
    </w:p>
    <w:p w:rsidR="00490041" w:rsidRDefault="00636616" w:rsidP="00636616">
      <w:pPr>
        <w:pStyle w:val="SinSangria"/>
      </w:pPr>
      <w:r>
        <w:t xml:space="preserve">La calidad es el conjunto de características de un producto o servicio que muestra resultados en la administración de la biblioteca para satisfacer las necesidades de los usuarios. </w:t>
      </w:r>
      <w:r w:rsidR="00C018A8">
        <w:t>“</w:t>
      </w:r>
      <w:r w:rsidR="00490041">
        <w:t>La gestión de la calidad define las policías</w:t>
      </w:r>
      <w:r w:rsidR="004A2C91">
        <w:t xml:space="preserve"> y objetivos de una</w:t>
      </w:r>
      <w:r w:rsidR="00490041">
        <w:t xml:space="preserve"> la biblioteca</w:t>
      </w:r>
      <w:r w:rsidR="004A2C91">
        <w:t>. Una de las principales gestiones de calidad se orienta a satisfacer las necesidades del cliente, las bibliotecas tendrán que cubrir las necesidades detectadas con programas o procesos de calidad</w:t>
      </w:r>
      <w:r w:rsidR="00C018A8">
        <w:t>”</w:t>
      </w:r>
      <w:r>
        <w:t xml:space="preserve"> </w:t>
      </w:r>
      <w:sdt>
        <w:sdtPr>
          <w:id w:val="1851906452"/>
          <w:citation/>
        </w:sdtPr>
        <w:sdtEndPr/>
        <w:sdtContent>
          <w:r w:rsidR="00C018A8">
            <w:fldChar w:fldCharType="begin"/>
          </w:r>
          <w:r w:rsidR="00C018A8">
            <w:instrText xml:space="preserve">CITATION AGU07 \l 1033 </w:instrText>
          </w:r>
          <w:r w:rsidR="00C018A8">
            <w:fldChar w:fldCharType="separate"/>
          </w:r>
          <w:r w:rsidR="00C018A8" w:rsidRPr="00C018A8">
            <w:rPr>
              <w:noProof/>
            </w:rPr>
            <w:t>(Fernández-Roca, Aguilar, &amp; Puyuelo-Ramiz, 2007)</w:t>
          </w:r>
          <w:r w:rsidR="00C018A8">
            <w:fldChar w:fldCharType="end"/>
          </w:r>
        </w:sdtContent>
      </w:sdt>
      <w:r w:rsidR="00766FD4">
        <w:t>. Dentro de una biblioteca para brindar un buen servicio al cliente, el administrador o encargado de la biblioteca debe asumir una actitud pro-activa</w:t>
      </w:r>
      <w:r w:rsidR="000E19A9">
        <w:t>, además,</w:t>
      </w:r>
      <w:r w:rsidR="00766FD4">
        <w:t xml:space="preserve"> cumplir las siguientes expectativas:</w:t>
      </w:r>
    </w:p>
    <w:p w:rsidR="00766FD4" w:rsidRDefault="00766FD4" w:rsidP="00636616">
      <w:pPr>
        <w:pStyle w:val="SinSangria"/>
        <w:numPr>
          <w:ilvl w:val="0"/>
          <w:numId w:val="57"/>
        </w:numPr>
      </w:pPr>
      <w:r>
        <w:t>Atención personalizada.</w:t>
      </w:r>
    </w:p>
    <w:p w:rsidR="00766FD4" w:rsidRDefault="00766FD4" w:rsidP="00636616">
      <w:pPr>
        <w:pStyle w:val="SinSangria"/>
        <w:numPr>
          <w:ilvl w:val="0"/>
          <w:numId w:val="57"/>
        </w:numPr>
      </w:pPr>
      <w:r>
        <w:t xml:space="preserve">Mostrar seguridad al cliente. </w:t>
      </w:r>
    </w:p>
    <w:p w:rsidR="00766FD4" w:rsidRDefault="00766FD4" w:rsidP="00636616">
      <w:pPr>
        <w:pStyle w:val="SinSangria"/>
        <w:numPr>
          <w:ilvl w:val="0"/>
          <w:numId w:val="57"/>
        </w:numPr>
      </w:pPr>
      <w:r>
        <w:t>Respetar la confidencialidad.</w:t>
      </w:r>
    </w:p>
    <w:p w:rsidR="00423430" w:rsidRDefault="00423430" w:rsidP="00636616">
      <w:pPr>
        <w:pStyle w:val="SinSangria"/>
        <w:numPr>
          <w:ilvl w:val="0"/>
          <w:numId w:val="57"/>
        </w:numPr>
      </w:pPr>
      <w:r>
        <w:t>Actualización de la información literaria.</w:t>
      </w:r>
    </w:p>
    <w:p w:rsidR="00423430" w:rsidRDefault="00423430" w:rsidP="00636616">
      <w:pPr>
        <w:pStyle w:val="SinSangria"/>
        <w:numPr>
          <w:ilvl w:val="0"/>
          <w:numId w:val="57"/>
        </w:numPr>
      </w:pPr>
      <w:r>
        <w:lastRenderedPageBreak/>
        <w:t>Horarios de apertura y cierre.</w:t>
      </w:r>
    </w:p>
    <w:p w:rsidR="00766FD4" w:rsidRDefault="00766FD4" w:rsidP="00636616">
      <w:pPr>
        <w:pStyle w:val="SinSangria"/>
        <w:numPr>
          <w:ilvl w:val="0"/>
          <w:numId w:val="57"/>
        </w:numPr>
      </w:pPr>
      <w:r>
        <w:t>Agilidad en la utilización de herramientas para la gestión de la biblioteca</w:t>
      </w:r>
      <w:r w:rsidR="000E19A9">
        <w:t>.</w:t>
      </w:r>
    </w:p>
    <w:p w:rsidR="00766FD4" w:rsidRDefault="00766FD4" w:rsidP="00636616">
      <w:pPr>
        <w:pStyle w:val="SinSangria"/>
        <w:numPr>
          <w:ilvl w:val="0"/>
          <w:numId w:val="57"/>
        </w:numPr>
      </w:pPr>
      <w:r>
        <w:t>Acceso adecuado y señalización correcta</w:t>
      </w:r>
      <w:r w:rsidR="000E19A9">
        <w:t>.</w:t>
      </w:r>
    </w:p>
    <w:p w:rsidR="00766FD4" w:rsidRDefault="00766FD4" w:rsidP="00636616">
      <w:pPr>
        <w:pStyle w:val="SinSangria"/>
        <w:numPr>
          <w:ilvl w:val="0"/>
          <w:numId w:val="57"/>
        </w:numPr>
      </w:pPr>
      <w:r>
        <w:t>Ambiente cómodo</w:t>
      </w:r>
      <w:r w:rsidR="000E19A9">
        <w:t>, relajado</w:t>
      </w:r>
      <w:r>
        <w:t xml:space="preserve"> y tranquilo</w:t>
      </w:r>
      <w:r w:rsidR="000E19A9">
        <w:t>.</w:t>
      </w:r>
    </w:p>
    <w:p w:rsidR="000E19A9" w:rsidRDefault="000E19A9" w:rsidP="00636616">
      <w:pPr>
        <w:pStyle w:val="SinSangria"/>
        <w:numPr>
          <w:ilvl w:val="0"/>
          <w:numId w:val="57"/>
        </w:numPr>
      </w:pPr>
      <w:r>
        <w:t>Innovación tecnológica.</w:t>
      </w:r>
    </w:p>
    <w:p w:rsidR="0038293A" w:rsidRDefault="0038293A" w:rsidP="0038293A">
      <w:pPr>
        <w:pStyle w:val="Ttulo3"/>
        <w:rPr>
          <w:shd w:val="clear" w:color="auto" w:fill="FFFFFF"/>
        </w:rPr>
      </w:pPr>
      <w:bookmarkStart w:id="43" w:name="_Toc66541503"/>
      <w:r>
        <w:rPr>
          <w:shd w:val="clear" w:color="auto" w:fill="FFFFFF"/>
        </w:rPr>
        <w:t>Sistemas Integrados de Gestión de Bibliotecas</w:t>
      </w:r>
      <w:bookmarkEnd w:id="43"/>
    </w:p>
    <w:p w:rsidR="00B83E45" w:rsidRDefault="0038293A" w:rsidP="00B83E45">
      <w:pPr>
        <w:pStyle w:val="SinSangria"/>
        <w:rPr>
          <w:rFonts w:cs="Times New Roman"/>
          <w:szCs w:val="24"/>
          <w:shd w:val="clear" w:color="auto" w:fill="FFFFFF"/>
        </w:rPr>
      </w:pPr>
      <w:r>
        <w:t>Los Sistemas Integrados de Gestión de biblioteca son herramientas informáticas que permiten agilizar y automatizar los procesos</w:t>
      </w:r>
      <w:r w:rsidR="00B83E45">
        <w:t xml:space="preserve"> bibliotecarios.</w:t>
      </w:r>
      <w:r>
        <w:t xml:space="preserve"> </w:t>
      </w:r>
      <w:r w:rsidR="005E0867">
        <w:rPr>
          <w:rFonts w:cs="Times New Roman"/>
          <w:szCs w:val="24"/>
          <w:shd w:val="clear" w:color="auto" w:fill="FFFFFF"/>
        </w:rPr>
        <w:t xml:space="preserve">Según </w:t>
      </w:r>
      <w:r w:rsidR="005E0867">
        <w:t xml:space="preserve">Estefanía Gómez </w:t>
      </w:r>
      <w:r w:rsidR="00AC5508">
        <w:t xml:space="preserve">Vega y </w:t>
      </w:r>
      <w:r w:rsidR="005E0867">
        <w:t xml:space="preserve">Adriana Martín “Los SIGB o Sistemas Integrados de Gestión de Bibliotecas son herramientas muy útiles dentro de la educación superior para el manejo del material </w:t>
      </w:r>
      <w:r w:rsidR="00AC5508">
        <w:t>bibliográfica”</w:t>
      </w:r>
      <w:r w:rsidR="00EA367A">
        <w:t>.</w:t>
      </w:r>
      <w:r w:rsidR="00AC5508">
        <w:t xml:space="preserve"> </w:t>
      </w:r>
      <w:sdt>
        <w:sdtPr>
          <w:id w:val="-843713894"/>
          <w:citation/>
        </w:sdtPr>
        <w:sdtEndPr/>
        <w:sdtContent>
          <w:r w:rsidR="00AC5508">
            <w:fldChar w:fldCharType="begin"/>
          </w:r>
          <w:r w:rsidR="00B83E45">
            <w:instrText xml:space="preserve">CITATION Góm15 \n  \t  \l 1033 </w:instrText>
          </w:r>
          <w:r w:rsidR="00AC5508">
            <w:fldChar w:fldCharType="separate"/>
          </w:r>
          <w:r w:rsidR="00C018A8" w:rsidRPr="00C018A8">
            <w:rPr>
              <w:noProof/>
            </w:rPr>
            <w:t>(2015)</w:t>
          </w:r>
          <w:r w:rsidR="00AC5508">
            <w:fldChar w:fldCharType="end"/>
          </w:r>
        </w:sdtContent>
      </w:sdt>
      <w:r w:rsidR="0035006B">
        <w:t>. El uso de estos sistemas ayuda</w:t>
      </w:r>
      <w:r w:rsidR="00EA367A">
        <w:t xml:space="preserve"> a los administradores o encargados de la biblioteca a llevar de mejor manera el inventario de libros existentes, de tal manera que optimiza el tiempo de atención y respuesta de los lectores</w:t>
      </w:r>
      <w:r w:rsidR="00AC5508">
        <w:rPr>
          <w:rFonts w:cs="Times New Roman"/>
          <w:szCs w:val="24"/>
          <w:shd w:val="clear" w:color="auto" w:fill="FFFFFF"/>
        </w:rPr>
        <w:t>.</w:t>
      </w:r>
      <w:r w:rsidR="00B83E45">
        <w:rPr>
          <w:rFonts w:cs="Times New Roman"/>
          <w:szCs w:val="24"/>
          <w:shd w:val="clear" w:color="auto" w:fill="FFFFFF"/>
        </w:rPr>
        <w:t xml:space="preserve"> Los principales objetivos que integran un SGIB son procesos de: </w:t>
      </w:r>
    </w:p>
    <w:p w:rsidR="00B83E45" w:rsidRDefault="00206468" w:rsidP="00B83E45">
      <w:pPr>
        <w:pStyle w:val="SinSangria"/>
        <w:numPr>
          <w:ilvl w:val="0"/>
          <w:numId w:val="55"/>
        </w:numPr>
        <w:rPr>
          <w:rFonts w:cs="Times New Roman"/>
          <w:szCs w:val="24"/>
          <w:shd w:val="clear" w:color="auto" w:fill="FFFFFF"/>
        </w:rPr>
      </w:pPr>
      <w:r>
        <w:rPr>
          <w:rFonts w:cs="Times New Roman"/>
          <w:szCs w:val="24"/>
          <w:shd w:val="clear" w:color="auto" w:fill="FFFFFF"/>
        </w:rPr>
        <w:t xml:space="preserve">Adquisición de libros </w:t>
      </w:r>
      <w:r w:rsidR="00B83E45">
        <w:rPr>
          <w:rFonts w:cs="Times New Roman"/>
          <w:szCs w:val="24"/>
          <w:shd w:val="clear" w:color="auto" w:fill="FFFFFF"/>
        </w:rPr>
        <w:t>material bibliográfico.</w:t>
      </w:r>
    </w:p>
    <w:p w:rsidR="00B83E45" w:rsidRDefault="00206468" w:rsidP="00B83E45">
      <w:pPr>
        <w:pStyle w:val="SinSangria"/>
        <w:numPr>
          <w:ilvl w:val="0"/>
          <w:numId w:val="55"/>
        </w:numPr>
        <w:rPr>
          <w:rFonts w:cs="Times New Roman"/>
          <w:szCs w:val="24"/>
          <w:shd w:val="clear" w:color="auto" w:fill="FFFFFF"/>
        </w:rPr>
      </w:pPr>
      <w:r>
        <w:rPr>
          <w:rFonts w:cs="Times New Roman"/>
          <w:szCs w:val="24"/>
          <w:shd w:val="clear" w:color="auto" w:fill="FFFFFF"/>
        </w:rPr>
        <w:t>Préstamos y devolución de libros</w:t>
      </w:r>
      <w:r w:rsidR="00B83E45">
        <w:rPr>
          <w:rFonts w:cs="Times New Roman"/>
          <w:szCs w:val="24"/>
          <w:shd w:val="clear" w:color="auto" w:fill="FFFFFF"/>
        </w:rPr>
        <w:t>.</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Registro de usuarios.</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Repostes y estadísticas.</w:t>
      </w:r>
    </w:p>
    <w:p w:rsidR="00B83E45" w:rsidRDefault="00B83E45" w:rsidP="00B83E45">
      <w:pPr>
        <w:pStyle w:val="SinSangria"/>
        <w:numPr>
          <w:ilvl w:val="0"/>
          <w:numId w:val="55"/>
        </w:numPr>
        <w:rPr>
          <w:rFonts w:cs="Times New Roman"/>
          <w:szCs w:val="24"/>
          <w:shd w:val="clear" w:color="auto" w:fill="FFFFFF"/>
        </w:rPr>
      </w:pPr>
      <w:r>
        <w:rPr>
          <w:rFonts w:cs="Times New Roman"/>
          <w:szCs w:val="24"/>
          <w:shd w:val="clear" w:color="auto" w:fill="FFFFFF"/>
        </w:rPr>
        <w:t xml:space="preserve">OPAC o Catálogo Público con Acceso en Línea. </w:t>
      </w:r>
    </w:p>
    <w:p w:rsidR="006141FC" w:rsidRDefault="006141FC" w:rsidP="006141FC">
      <w:pPr>
        <w:pStyle w:val="SinSangria"/>
      </w:pPr>
      <w:r>
        <w:rPr>
          <w:rFonts w:cs="Times New Roman"/>
          <w:szCs w:val="24"/>
          <w:shd w:val="clear" w:color="auto" w:fill="FFFFFF"/>
        </w:rPr>
        <w:t xml:space="preserve">Existen varios </w:t>
      </w:r>
      <w:r>
        <w:t>Sistemas Integrados de Gestión de Bibliotecas</w:t>
      </w:r>
      <w:r w:rsidR="008F1C3C">
        <w:t xml:space="preserve"> como se presenta la </w:t>
      </w:r>
      <w:r w:rsidR="008F1C3C" w:rsidRPr="008F1C3C">
        <w:rPr>
          <w:b/>
        </w:rPr>
        <w:fldChar w:fldCharType="begin"/>
      </w:r>
      <w:r w:rsidR="008F1C3C" w:rsidRPr="008F1C3C">
        <w:rPr>
          <w:b/>
        </w:rPr>
        <w:instrText xml:space="preserve"> REF _Ref66210134 \h  \* MERGEFORMAT </w:instrText>
      </w:r>
      <w:r w:rsidR="008F1C3C" w:rsidRPr="008F1C3C">
        <w:rPr>
          <w:b/>
        </w:rPr>
      </w:r>
      <w:r w:rsidR="008F1C3C" w:rsidRPr="008F1C3C">
        <w:rPr>
          <w:b/>
        </w:rPr>
        <w:fldChar w:fldCharType="separate"/>
      </w:r>
      <w:r w:rsidR="008F1C3C" w:rsidRPr="008F1C3C">
        <w:rPr>
          <w:b/>
        </w:rPr>
        <w:t xml:space="preserve">Figura </w:t>
      </w:r>
      <w:r w:rsidR="00161384">
        <w:rPr>
          <w:b/>
        </w:rPr>
        <w:t>1</w:t>
      </w:r>
      <w:r w:rsidR="008F1C3C" w:rsidRPr="008F1C3C">
        <w:rPr>
          <w:b/>
        </w:rPr>
        <w:fldChar w:fldCharType="end"/>
      </w:r>
      <w:r w:rsidR="008F1C3C">
        <w:rPr>
          <w:b/>
        </w:rPr>
        <w:t>.</w:t>
      </w:r>
      <w:r w:rsidR="008F1C3C">
        <w:t xml:space="preserve">  </w:t>
      </w:r>
    </w:p>
    <w:p w:rsidR="008F1C3C" w:rsidRDefault="008F1C3C" w:rsidP="008F1C3C">
      <w:pPr>
        <w:pStyle w:val="TITULOTablasyFiguras"/>
      </w:pPr>
      <w:bookmarkStart w:id="44" w:name="_Ref66210134"/>
      <w:bookmarkStart w:id="45" w:name="_Ref66210127"/>
      <w:bookmarkStart w:id="46" w:name="_Toc66541562"/>
      <w:r w:rsidRPr="008F1C3C">
        <w:rPr>
          <w:i w:val="0"/>
        </w:rPr>
        <w:lastRenderedPageBreak/>
        <w:t xml:space="preserve">Figura </w:t>
      </w:r>
      <w:r w:rsidRPr="008F1C3C">
        <w:rPr>
          <w:i w:val="0"/>
        </w:rPr>
        <w:fldChar w:fldCharType="begin"/>
      </w:r>
      <w:r w:rsidRPr="008F1C3C">
        <w:rPr>
          <w:i w:val="0"/>
        </w:rPr>
        <w:instrText xml:space="preserve"> SEQ Figura \* ARABIC </w:instrText>
      </w:r>
      <w:r w:rsidRPr="008F1C3C">
        <w:rPr>
          <w:i w:val="0"/>
        </w:rPr>
        <w:fldChar w:fldCharType="separate"/>
      </w:r>
      <w:r w:rsidRPr="008F1C3C">
        <w:rPr>
          <w:i w:val="0"/>
          <w:noProof/>
        </w:rPr>
        <w:t>2</w:t>
      </w:r>
      <w:r w:rsidRPr="008F1C3C">
        <w:rPr>
          <w:i w:val="0"/>
        </w:rPr>
        <w:fldChar w:fldCharType="end"/>
      </w:r>
      <w:bookmarkEnd w:id="44"/>
      <w:r>
        <w:br/>
      </w:r>
      <w:r w:rsidRPr="008F1C3C">
        <w:rPr>
          <w:b w:val="0"/>
        </w:rPr>
        <w:t>S</w:t>
      </w:r>
      <w:r>
        <w:rPr>
          <w:b w:val="0"/>
        </w:rPr>
        <w:t xml:space="preserve">istemas </w:t>
      </w:r>
      <w:r w:rsidRPr="008F1C3C">
        <w:rPr>
          <w:b w:val="0"/>
        </w:rPr>
        <w:t>I</w:t>
      </w:r>
      <w:r>
        <w:rPr>
          <w:b w:val="0"/>
        </w:rPr>
        <w:t xml:space="preserve">ntegrados de </w:t>
      </w:r>
      <w:r w:rsidRPr="008F1C3C">
        <w:rPr>
          <w:b w:val="0"/>
        </w:rPr>
        <w:t>G</w:t>
      </w:r>
      <w:r>
        <w:rPr>
          <w:b w:val="0"/>
        </w:rPr>
        <w:t xml:space="preserve">estión </w:t>
      </w:r>
      <w:r w:rsidRPr="008F1C3C">
        <w:rPr>
          <w:b w:val="0"/>
        </w:rPr>
        <w:t>B</w:t>
      </w:r>
      <w:r>
        <w:rPr>
          <w:b w:val="0"/>
        </w:rPr>
        <w:t>ibliotecario</w:t>
      </w:r>
      <w:bookmarkEnd w:id="45"/>
      <w:bookmarkEnd w:id="46"/>
    </w:p>
    <w:p w:rsidR="008F1C3C" w:rsidRDefault="008F1C3C" w:rsidP="008F1C3C">
      <w:pPr>
        <w:pStyle w:val="natasAPA7maedicin"/>
        <w:rPr>
          <w:rFonts w:cs="Times New Roman"/>
          <w:szCs w:val="24"/>
          <w:shd w:val="clear" w:color="auto" w:fill="FFFFFF"/>
        </w:rPr>
      </w:pPr>
      <w:r>
        <w:rPr>
          <w:noProof/>
          <w:lang w:val="en-US"/>
        </w:rPr>
        <w:drawing>
          <wp:inline distT="0" distB="0" distL="0" distR="0" wp14:anchorId="6F9E6DE9" wp14:editId="2BEB6BFC">
            <wp:extent cx="4248150" cy="2514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8150" cy="2514600"/>
                    </a:xfrm>
                    <a:prstGeom prst="rect">
                      <a:avLst/>
                    </a:prstGeom>
                  </pic:spPr>
                </pic:pic>
              </a:graphicData>
            </a:graphic>
          </wp:inline>
        </w:drawing>
      </w:r>
    </w:p>
    <w:p w:rsidR="00B3575F" w:rsidRDefault="008F1C3C" w:rsidP="008F1C3C">
      <w:pPr>
        <w:pStyle w:val="natasAPA7maedicin"/>
        <w:rPr>
          <w:rFonts w:cs="Times New Roman"/>
          <w:szCs w:val="24"/>
          <w:shd w:val="clear" w:color="auto" w:fill="FFFFFF"/>
        </w:rPr>
      </w:pPr>
      <w:r>
        <w:rPr>
          <w:rFonts w:cs="Times New Roman"/>
          <w:szCs w:val="24"/>
          <w:shd w:val="clear" w:color="auto" w:fill="FFFFFF"/>
        </w:rPr>
        <w:t>Fuente: Propia.</w:t>
      </w:r>
    </w:p>
    <w:p w:rsidR="008F1C3C" w:rsidRPr="00525D97" w:rsidRDefault="008F1C3C" w:rsidP="008F1C3C">
      <w:pPr>
        <w:pStyle w:val="SinSangria"/>
      </w:pPr>
      <w:proofErr w:type="spellStart"/>
      <w:r>
        <w:rPr>
          <w:b/>
        </w:rPr>
        <w:t>OpenBiblio</w:t>
      </w:r>
      <w:proofErr w:type="spellEnd"/>
      <w:r>
        <w:rPr>
          <w:b/>
        </w:rPr>
        <w:t xml:space="preserve">. – </w:t>
      </w:r>
      <w:r>
        <w:t xml:space="preserve">Fue publicado en el año 2002, se caracteriza por ser un software libre, sus funciones fueron reutilizadas para crear nuevos sistemas como es </w:t>
      </w:r>
      <w:proofErr w:type="spellStart"/>
      <w:r>
        <w:t>EspaBiblio</w:t>
      </w:r>
      <w:proofErr w:type="spellEnd"/>
      <w:r>
        <w:t xml:space="preserve"> y </w:t>
      </w:r>
      <w:proofErr w:type="spellStart"/>
      <w:r>
        <w:t>BiblioSur</w:t>
      </w:r>
      <w:proofErr w:type="spellEnd"/>
      <w:r>
        <w:t xml:space="preserve">, es multiplataforma y aplicación web. </w:t>
      </w:r>
    </w:p>
    <w:p w:rsidR="008F1C3C" w:rsidRPr="008F1C3C" w:rsidRDefault="008F1C3C" w:rsidP="008F1C3C">
      <w:pPr>
        <w:pStyle w:val="SinSangria"/>
        <w:rPr>
          <w:rFonts w:cs="Times New Roman"/>
          <w:szCs w:val="24"/>
          <w:shd w:val="clear" w:color="auto" w:fill="FFFFFF"/>
        </w:rPr>
      </w:pPr>
      <w:r>
        <w:rPr>
          <w:rFonts w:cs="Times New Roman"/>
          <w:b/>
          <w:szCs w:val="24"/>
          <w:shd w:val="clear" w:color="auto" w:fill="FFFFFF"/>
        </w:rPr>
        <w:t xml:space="preserve">SIABUC. </w:t>
      </w:r>
      <w:r w:rsidRPr="001577BF">
        <w:rPr>
          <w:rFonts w:cs="Times New Roman"/>
          <w:b/>
          <w:szCs w:val="24"/>
          <w:shd w:val="clear" w:color="auto" w:fill="FFFFFF"/>
        </w:rPr>
        <w:t xml:space="preserve">– </w:t>
      </w:r>
      <w:r>
        <w:rPr>
          <w:rFonts w:cs="Times New Roman"/>
          <w:szCs w:val="24"/>
          <w:shd w:val="clear" w:color="auto" w:fill="FFFFFF"/>
        </w:rPr>
        <w:t>Fue desarrollado por la Universidad de Colima, México en el año de 1983, para el uso de este sistema se requiere la adquisición de la licencia.</w:t>
      </w:r>
      <w:r w:rsidRPr="001577BF">
        <w:rPr>
          <w:rFonts w:cs="Times New Roman"/>
          <w:szCs w:val="24"/>
          <w:shd w:val="clear" w:color="auto" w:fill="FFFFFF"/>
        </w:rPr>
        <w:t xml:space="preserve"> </w:t>
      </w:r>
    </w:p>
    <w:p w:rsidR="00B10BD2" w:rsidRDefault="00B10BD2" w:rsidP="00B10BD2">
      <w:pPr>
        <w:pStyle w:val="Ttulo2"/>
      </w:pPr>
      <w:bookmarkStart w:id="47" w:name="_Toc65263696"/>
      <w:bookmarkStart w:id="48" w:name="_Toc66541504"/>
      <w:r>
        <w:t>SISTEMAS INFORMÁTICOS</w:t>
      </w:r>
      <w:bookmarkEnd w:id="47"/>
      <w:bookmarkEnd w:id="48"/>
    </w:p>
    <w:p w:rsidR="00B10BD2" w:rsidRDefault="00B10BD2" w:rsidP="00B10BD2">
      <w:pPr>
        <w:pStyle w:val="Ttulo3"/>
      </w:pPr>
      <w:bookmarkStart w:id="49" w:name="_Toc65263697"/>
      <w:bookmarkStart w:id="50" w:name="_Toc66541505"/>
      <w:r>
        <w:t>Definición</w:t>
      </w:r>
      <w:bookmarkEnd w:id="49"/>
      <w:bookmarkEnd w:id="50"/>
    </w:p>
    <w:p w:rsidR="0028425C" w:rsidRDefault="00C767C5" w:rsidP="0083519A">
      <w:pPr>
        <w:pStyle w:val="SinSangria"/>
      </w:pPr>
      <w:r>
        <w:t>Un sis</w:t>
      </w:r>
      <w:r w:rsidR="00BE7266">
        <w:t xml:space="preserve">tema informático es un grupo de </w:t>
      </w:r>
      <w:r>
        <w:t xml:space="preserve">partes </w:t>
      </w:r>
      <w:r w:rsidR="009D2CA9">
        <w:t>interrelacionadas (hardware, software y recursos humano</w:t>
      </w:r>
      <w:r w:rsidR="003762CC">
        <w:t>s</w:t>
      </w:r>
      <w:r w:rsidR="009D2CA9">
        <w:t>)</w:t>
      </w:r>
      <w:r w:rsidR="007A6685">
        <w:t>, que permite almacenar,</w:t>
      </w:r>
      <w:r w:rsidR="009D2CA9">
        <w:t xml:space="preserve"> procesar</w:t>
      </w:r>
      <w:r w:rsidR="007A6685">
        <w:t xml:space="preserve"> y recuperar</w:t>
      </w:r>
      <w:r w:rsidR="009D2CA9">
        <w:t xml:space="preserve"> información</w:t>
      </w:r>
      <w:r w:rsidR="007A6685">
        <w:t xml:space="preserve">, que se basan en el uso de la computación para poder realizar procesos y </w:t>
      </w:r>
      <w:r w:rsidR="0038472D">
        <w:t>operaciones</w:t>
      </w:r>
      <w:r w:rsidR="007A6685">
        <w:t xml:space="preserve"> complejas.</w:t>
      </w:r>
      <w:r w:rsidR="00C06CE3">
        <w:t xml:space="preserve"> Los sistemas informáticos son herramientas muy poderosas para</w:t>
      </w:r>
      <w:r w:rsidR="003762CC">
        <w:t xml:space="preserve"> la</w:t>
      </w:r>
      <w:r w:rsidR="00C47047">
        <w:t xml:space="preserve"> organización de proceso</w:t>
      </w:r>
      <w:r w:rsidR="00C06CE3">
        <w:t xml:space="preserve"> e intercambio de información</w:t>
      </w:r>
      <w:sdt>
        <w:sdtPr>
          <w:id w:val="-2047276064"/>
          <w:citation/>
        </w:sdtPr>
        <w:sdtEndPr/>
        <w:sdtContent>
          <w:r w:rsidR="00E41DBA">
            <w:fldChar w:fldCharType="begin"/>
          </w:r>
          <w:r w:rsidR="002E68B3">
            <w:instrText xml:space="preserve">CITATION Láz08 \l 1033 </w:instrText>
          </w:r>
          <w:r w:rsidR="00E41DBA">
            <w:fldChar w:fldCharType="separate"/>
          </w:r>
          <w:r w:rsidR="00C018A8">
            <w:rPr>
              <w:noProof/>
            </w:rPr>
            <w:t xml:space="preserve"> </w:t>
          </w:r>
          <w:r w:rsidR="00C018A8" w:rsidRPr="00C018A8">
            <w:rPr>
              <w:noProof/>
            </w:rPr>
            <w:t>(EcuRed, 2008)</w:t>
          </w:r>
          <w:r w:rsidR="00E41DBA">
            <w:fldChar w:fldCharType="end"/>
          </w:r>
        </w:sdtContent>
      </w:sdt>
      <w:r w:rsidR="005E495C">
        <w:t>.</w:t>
      </w:r>
    </w:p>
    <w:p w:rsidR="00423430" w:rsidRDefault="00423430" w:rsidP="00423430">
      <w:pPr>
        <w:pStyle w:val="SinSangria"/>
      </w:pPr>
      <w:r w:rsidRPr="00367F5B">
        <w:rPr>
          <w:highlight w:val="yellow"/>
        </w:rPr>
        <w:lastRenderedPageBreak/>
        <w:t>Los sistemas</w:t>
      </w:r>
      <w:r>
        <w:t xml:space="preserve"> informáticos en la actualidad son de gran ayuda para todo tipo de empresa y a través de ella podemos interactuar con toda la información de los clientes, es por ello que trabajan con una base de datos en la cual puede modificar, registrar, eliminar, agregar todo tipo de información.</w:t>
      </w:r>
    </w:p>
    <w:p w:rsidR="00423430" w:rsidRPr="009A1791" w:rsidRDefault="00423430" w:rsidP="00423430">
      <w:pPr>
        <w:pStyle w:val="TITULOTablasyFiguras"/>
      </w:pPr>
      <w:bookmarkStart w:id="51" w:name="_Toc65263853"/>
      <w:bookmarkStart w:id="52" w:name="_Toc65264361"/>
      <w:bookmarkStart w:id="53" w:name="_Toc66541563"/>
      <w:r w:rsidRPr="003E302D">
        <w:rPr>
          <w:i w:val="0"/>
        </w:rPr>
        <w:t xml:space="preserve">Figura </w:t>
      </w:r>
      <w:r w:rsidRPr="003E302D">
        <w:rPr>
          <w:i w:val="0"/>
        </w:rPr>
        <w:fldChar w:fldCharType="begin"/>
      </w:r>
      <w:r w:rsidRPr="003E302D">
        <w:rPr>
          <w:i w:val="0"/>
        </w:rPr>
        <w:instrText xml:space="preserve"> SEQ Figura \* ARABIC </w:instrText>
      </w:r>
      <w:r w:rsidRPr="003E302D">
        <w:rPr>
          <w:i w:val="0"/>
        </w:rPr>
        <w:fldChar w:fldCharType="separate"/>
      </w:r>
      <w:r>
        <w:rPr>
          <w:i w:val="0"/>
          <w:noProof/>
        </w:rPr>
        <w:t>3</w:t>
      </w:r>
      <w:r w:rsidRPr="003E302D">
        <w:rPr>
          <w:i w:val="0"/>
          <w:noProof/>
        </w:rPr>
        <w:fldChar w:fldCharType="end"/>
      </w:r>
      <w:r>
        <w:br/>
      </w:r>
      <w:r>
        <w:rPr>
          <w:b w:val="0"/>
        </w:rPr>
        <w:t>Sistema w</w:t>
      </w:r>
      <w:r w:rsidRPr="003E302D">
        <w:rPr>
          <w:b w:val="0"/>
        </w:rPr>
        <w:t>eb</w:t>
      </w:r>
      <w:bookmarkEnd w:id="51"/>
      <w:bookmarkEnd w:id="52"/>
      <w:bookmarkEnd w:id="53"/>
    </w:p>
    <w:p w:rsidR="00423430" w:rsidRDefault="00423430" w:rsidP="00423430">
      <w:pPr>
        <w:pStyle w:val="natasAPA7maedicin"/>
      </w:pPr>
      <w:r>
        <w:rPr>
          <w:noProof/>
          <w:lang w:val="en-US"/>
        </w:rPr>
        <w:drawing>
          <wp:inline distT="0" distB="0" distL="0" distR="0" wp14:anchorId="019A66D0" wp14:editId="1B66D8E3">
            <wp:extent cx="4838700" cy="2721769"/>
            <wp:effectExtent l="0" t="0" r="0" b="2540"/>
            <wp:docPr id="1" name="Imagen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8929" cy="2733148"/>
                    </a:xfrm>
                    <a:prstGeom prst="rect">
                      <a:avLst/>
                    </a:prstGeom>
                    <a:noFill/>
                    <a:ln>
                      <a:noFill/>
                    </a:ln>
                  </pic:spPr>
                </pic:pic>
              </a:graphicData>
            </a:graphic>
          </wp:inline>
        </w:drawing>
      </w:r>
    </w:p>
    <w:p w:rsidR="00423430" w:rsidRPr="00423430" w:rsidRDefault="00423430" w:rsidP="00AA505F">
      <w:pPr>
        <w:pStyle w:val="natasAPA7maedicin"/>
      </w:pPr>
      <w:r w:rsidRPr="00A8548F">
        <w:t>Fuente: https://awakebrasil.com.br/wp-content/u</w:t>
      </w:r>
      <w:r w:rsidR="00AA505F">
        <w:t>ploads/2014/07/sistemas-web.png</w:t>
      </w:r>
    </w:p>
    <w:p w:rsidR="0028425C" w:rsidRDefault="0028425C" w:rsidP="0028425C">
      <w:pPr>
        <w:pStyle w:val="Ttulo3"/>
      </w:pPr>
      <w:bookmarkStart w:id="54" w:name="_Toc65263698"/>
      <w:bookmarkStart w:id="55" w:name="_Toc66541506"/>
      <w:r>
        <w:t>Tipos de</w:t>
      </w:r>
      <w:r w:rsidR="00B10BD2">
        <w:t xml:space="preserve"> sistemas Informáticos</w:t>
      </w:r>
      <w:bookmarkEnd w:id="54"/>
      <w:bookmarkEnd w:id="55"/>
    </w:p>
    <w:p w:rsidR="00467152" w:rsidRDefault="00467152" w:rsidP="0083519A">
      <w:pPr>
        <w:pStyle w:val="SinSangria"/>
      </w:pPr>
      <w:r>
        <w:rPr>
          <w:b/>
        </w:rPr>
        <w:t>Sistemas de procesamiento básico de la información:</w:t>
      </w:r>
      <w:r>
        <w:t xml:space="preserve"> Son aquellos sistemas que se limitan a realizar procesos físicos de la información. Las personas encargadas del sistema asumen la responsabilidad de generar esa información. Dentro de este sistema se encuentran:</w:t>
      </w:r>
    </w:p>
    <w:p w:rsidR="00467152" w:rsidRDefault="00467152" w:rsidP="00EC24A9">
      <w:pPr>
        <w:pStyle w:val="SinSangria"/>
        <w:numPr>
          <w:ilvl w:val="0"/>
          <w:numId w:val="16"/>
        </w:numPr>
      </w:pPr>
      <w:r>
        <w:rPr>
          <w:color w:val="000000"/>
        </w:rPr>
        <w:t>Sistema</w:t>
      </w:r>
      <w:r w:rsidR="006141FC">
        <w:rPr>
          <w:color w:val="000000"/>
        </w:rPr>
        <w:t>s</w:t>
      </w:r>
      <w:r>
        <w:rPr>
          <w:color w:val="000000"/>
        </w:rPr>
        <w:t xml:space="preserve"> de procesamiento de transacciones.</w:t>
      </w:r>
    </w:p>
    <w:p w:rsidR="00467152" w:rsidRDefault="00467152" w:rsidP="00EC24A9">
      <w:pPr>
        <w:pStyle w:val="SinSangria"/>
        <w:numPr>
          <w:ilvl w:val="0"/>
          <w:numId w:val="16"/>
        </w:numPr>
      </w:pPr>
      <w:r>
        <w:rPr>
          <w:color w:val="000000"/>
        </w:rPr>
        <w:t>Sistemas de automatización de oficina.</w:t>
      </w:r>
    </w:p>
    <w:p w:rsidR="00467152" w:rsidRDefault="00467152" w:rsidP="0083519A">
      <w:pPr>
        <w:pStyle w:val="SinSangria"/>
      </w:pPr>
      <w:r>
        <w:rPr>
          <w:b/>
        </w:rPr>
        <w:lastRenderedPageBreak/>
        <w:t xml:space="preserve">Sistemas basados en la inteligencia artificial: </w:t>
      </w:r>
      <w:r>
        <w:t>La inteligencia artificial abarca muchos campos tales como: la robótica, el reconocimiento facial, reconocimiento de patrones (visuales, auditivos y digitales). Además, busca imitar las capacidades de una persona mediante la implementación de software especializado y las computadoras. Dentro de estos encontramos:</w:t>
      </w:r>
    </w:p>
    <w:p w:rsidR="00467152" w:rsidRDefault="00467152" w:rsidP="00EC24A9">
      <w:pPr>
        <w:pStyle w:val="SinSangria"/>
        <w:numPr>
          <w:ilvl w:val="0"/>
          <w:numId w:val="15"/>
        </w:numPr>
      </w:pPr>
      <w:r>
        <w:rPr>
          <w:color w:val="000000"/>
        </w:rPr>
        <w:t>Sistemas de razonamiento basado en casos.</w:t>
      </w:r>
    </w:p>
    <w:p w:rsidR="00467152" w:rsidRDefault="00467152" w:rsidP="00EC24A9">
      <w:pPr>
        <w:pStyle w:val="SinSangria"/>
        <w:numPr>
          <w:ilvl w:val="0"/>
          <w:numId w:val="15"/>
        </w:numPr>
      </w:pPr>
      <w:r>
        <w:rPr>
          <w:color w:val="000000"/>
        </w:rPr>
        <w:t>Sistemas de redes neuronales artificiales.</w:t>
      </w:r>
    </w:p>
    <w:p w:rsidR="00467152" w:rsidRDefault="00467152" w:rsidP="00EC24A9">
      <w:pPr>
        <w:pStyle w:val="SinSangria"/>
        <w:numPr>
          <w:ilvl w:val="0"/>
          <w:numId w:val="15"/>
        </w:numPr>
      </w:pPr>
      <w:r>
        <w:rPr>
          <w:color w:val="000000"/>
        </w:rPr>
        <w:t>Sistemas basados en algoritmos genéticos.</w:t>
      </w:r>
    </w:p>
    <w:p w:rsidR="00C72D92" w:rsidRDefault="00607247" w:rsidP="00C72D92">
      <w:pPr>
        <w:pStyle w:val="Ttulo2"/>
      </w:pPr>
      <w:bookmarkStart w:id="56" w:name="_Toc65263699"/>
      <w:bookmarkStart w:id="57" w:name="_Toc66541507"/>
      <w:r>
        <w:t>SISTEMAS WEB</w:t>
      </w:r>
      <w:bookmarkEnd w:id="56"/>
      <w:bookmarkEnd w:id="57"/>
    </w:p>
    <w:p w:rsidR="00467152" w:rsidRPr="001B014D" w:rsidRDefault="005E495C" w:rsidP="0083519A">
      <w:pPr>
        <w:pStyle w:val="SinSangria"/>
        <w:rPr>
          <w:b/>
          <w:bCs/>
        </w:rPr>
      </w:pPr>
      <w:r w:rsidRPr="00AD18F6">
        <w:t>“Los "sistemas Web" o también conocido como "aplicaciones Web" son aquellos que están creados e instalados no sobre una plataforma o sistemas operati</w:t>
      </w:r>
      <w:r w:rsidR="00EB20E3">
        <w:t>vos (</w:t>
      </w:r>
      <w:r w:rsidRPr="00AD18F6">
        <w:t>Windows, Linux)”</w:t>
      </w:r>
      <w:r w:rsidR="00EB20E3">
        <w:t>.</w:t>
      </w:r>
      <w:sdt>
        <w:sdtPr>
          <w:id w:val="41797710"/>
          <w:citation/>
        </w:sdtPr>
        <w:sdtEndPr/>
        <w:sdtContent>
          <w:r>
            <w:fldChar w:fldCharType="begin"/>
          </w:r>
          <w:r w:rsidRPr="00AD18F6">
            <w:instrText xml:space="preserve"> CITATION Ser12 \l 1033 </w:instrText>
          </w:r>
          <w:r>
            <w:fldChar w:fldCharType="separate"/>
          </w:r>
          <w:r w:rsidR="00C018A8">
            <w:rPr>
              <w:noProof/>
            </w:rPr>
            <w:t xml:space="preserve"> </w:t>
          </w:r>
          <w:r w:rsidR="00C018A8" w:rsidRPr="00C018A8">
            <w:rPr>
              <w:noProof/>
            </w:rPr>
            <w:t>(Baez, 2012)</w:t>
          </w:r>
          <w:r>
            <w:fldChar w:fldCharType="end"/>
          </w:r>
        </w:sdtContent>
      </w:sdt>
      <w:r>
        <w:t>.</w:t>
      </w:r>
      <w:bookmarkStart w:id="58" w:name="_Toc56793988"/>
      <w:bookmarkStart w:id="59" w:name="_Toc56881664"/>
      <w:bookmarkStart w:id="60" w:name="_Toc58005214"/>
      <w:r w:rsidR="001B014D">
        <w:rPr>
          <w:b/>
          <w:bCs/>
        </w:rPr>
        <w:t xml:space="preserve"> </w:t>
      </w:r>
      <w:r w:rsidR="00467152">
        <w:t>Un sistema web es un conjunto de páginas dinámicas las cuales su contenido aún está sin determinar, el objet</w:t>
      </w:r>
      <w:r w:rsidR="00C47047">
        <w:t xml:space="preserve">ivo principal de un </w:t>
      </w:r>
      <w:r w:rsidR="00C47047" w:rsidRPr="00C47047">
        <w:rPr>
          <w:highlight w:val="yellow"/>
        </w:rPr>
        <w:t xml:space="preserve">sistema </w:t>
      </w:r>
      <w:r w:rsidR="00467152" w:rsidRPr="00C47047">
        <w:rPr>
          <w:highlight w:val="yellow"/>
        </w:rPr>
        <w:t>web</w:t>
      </w:r>
      <w:r w:rsidR="00467152">
        <w:t xml:space="preserve"> es brindar al usuario la posibilidad de realizar una o varias tareas además de que funciona mediante un navegador y no es necesario instalarlo en la computadora   o algún disp</w:t>
      </w:r>
      <w:r w:rsidR="00C47047">
        <w:t xml:space="preserve">ositivo móvil. Los </w:t>
      </w:r>
      <w:r w:rsidR="00C47047" w:rsidRPr="00C47047">
        <w:rPr>
          <w:highlight w:val="yellow"/>
        </w:rPr>
        <w:t>sistemas w</w:t>
      </w:r>
      <w:r w:rsidR="00467152" w:rsidRPr="00C47047">
        <w:rPr>
          <w:highlight w:val="yellow"/>
        </w:rPr>
        <w:t>eb</w:t>
      </w:r>
      <w:r w:rsidR="00467152">
        <w:t xml:space="preserve"> se utilizan en Bancos, Instituciones Educativas, Redes Sociales, etc.</w:t>
      </w:r>
    </w:p>
    <w:p w:rsidR="009117FC" w:rsidRDefault="00607247" w:rsidP="009117FC">
      <w:pPr>
        <w:pStyle w:val="Ttulo2"/>
      </w:pPr>
      <w:bookmarkStart w:id="61" w:name="_Toc65263700"/>
      <w:bookmarkStart w:id="62" w:name="_Toc66541508"/>
      <w:bookmarkEnd w:id="58"/>
      <w:bookmarkEnd w:id="59"/>
      <w:bookmarkEnd w:id="60"/>
      <w:r>
        <w:t>ANÁLISIS Y DISEÑO DE SISTEMAS</w:t>
      </w:r>
      <w:bookmarkEnd w:id="61"/>
      <w:bookmarkEnd w:id="62"/>
    </w:p>
    <w:p w:rsidR="009117FC" w:rsidRPr="009A1791" w:rsidRDefault="009117FC" w:rsidP="009117FC">
      <w:pPr>
        <w:pStyle w:val="Ttulo3"/>
      </w:pPr>
      <w:bookmarkStart w:id="63" w:name="_Toc65263701"/>
      <w:bookmarkStart w:id="64" w:name="_Toc66541509"/>
      <w:r>
        <w:t>Fundamentos de Diseño</w:t>
      </w:r>
      <w:r>
        <w:rPr>
          <w:lang w:val="es-EC"/>
        </w:rPr>
        <w:t xml:space="preserve"> </w:t>
      </w:r>
      <w:r w:rsidRPr="009A1791">
        <w:t>de Sistemas</w:t>
      </w:r>
      <w:bookmarkEnd w:id="63"/>
      <w:bookmarkEnd w:id="64"/>
    </w:p>
    <w:p w:rsidR="00387354" w:rsidRDefault="00467152" w:rsidP="0083519A">
      <w:pPr>
        <w:pStyle w:val="SinSangria"/>
      </w:pPr>
      <w:r>
        <w:t xml:space="preserve">El diseño de sistemas, se refiere a buscar defectos dentro de una empresa con la intención de encontrar una solución para mejorarla mediante métodos o procesos. Además, es el proceso de planificar, reemplazar o complementar un orden u organización de procesos existentes dentro de la empresa. </w:t>
      </w:r>
      <w:sdt>
        <w:sdtPr>
          <w:id w:val="168143619"/>
          <w:citation/>
        </w:sdtPr>
        <w:sdtEndPr/>
        <w:sdtContent>
          <w:r w:rsidR="00387354">
            <w:fldChar w:fldCharType="begin"/>
          </w:r>
          <w:r w:rsidR="00387354">
            <w:instrText xml:space="preserve">CITATION Vic \l 3082 </w:instrText>
          </w:r>
          <w:r w:rsidR="00387354">
            <w:fldChar w:fldCharType="separate"/>
          </w:r>
          <w:r w:rsidR="00C018A8">
            <w:rPr>
              <w:noProof/>
            </w:rPr>
            <w:t>(Eddie Malca, 2013)</w:t>
          </w:r>
          <w:r w:rsidR="00387354">
            <w:fldChar w:fldCharType="end"/>
          </w:r>
        </w:sdtContent>
      </w:sdt>
      <w:r w:rsidR="00387354">
        <w:t>.</w:t>
      </w:r>
    </w:p>
    <w:p w:rsidR="00BC5EB3" w:rsidRDefault="00BC5EB3" w:rsidP="00BC5EB3">
      <w:pPr>
        <w:pStyle w:val="Ttulo3"/>
      </w:pPr>
      <w:bookmarkStart w:id="65" w:name="_Toc65263702"/>
      <w:bookmarkStart w:id="66" w:name="_Toc66541510"/>
      <w:r>
        <w:lastRenderedPageBreak/>
        <w:t>Ciclo de vida del desarrollo de software</w:t>
      </w:r>
      <w:bookmarkEnd w:id="65"/>
      <w:bookmarkEnd w:id="66"/>
    </w:p>
    <w:p w:rsidR="00467152" w:rsidRDefault="00467152" w:rsidP="0083519A">
      <w:pPr>
        <w:pStyle w:val="SinSangria"/>
      </w:pPr>
      <w:bookmarkStart w:id="67" w:name="_Ref56707657"/>
      <w:bookmarkStart w:id="68" w:name="_Toc56793989"/>
      <w:bookmarkStart w:id="69" w:name="_Toc56881665"/>
      <w:bookmarkStart w:id="70" w:name="_Toc58005215"/>
      <w:r>
        <w:t>El ciclo de vida de un software</w:t>
      </w:r>
      <w:r w:rsidR="003E302D">
        <w:t>,</w:t>
      </w:r>
      <w:r>
        <w:t xml:space="preserve"> son las diferentes etapas que pasa un software para que tenga un funcionamiento correcto.</w:t>
      </w:r>
    </w:p>
    <w:p w:rsidR="00467152" w:rsidRDefault="00467152" w:rsidP="0083519A">
      <w:pPr>
        <w:pStyle w:val="SinSangria"/>
      </w:pPr>
      <w:r>
        <w:t xml:space="preserve">Existen varios modelos de ciclos de vida de un software tales como: modelo en cascada, modelo en espiral, modelo repetitivo, modelo en V, etc. Uno de los ciclos de vida de software más   básico es el modelo en cascada </w:t>
      </w:r>
      <w:r>
        <w:rPr>
          <w:b/>
        </w:rPr>
        <w:t xml:space="preserve">Figura </w:t>
      </w:r>
      <w:r w:rsidR="008F1C3C">
        <w:rPr>
          <w:b/>
        </w:rPr>
        <w:t>4</w:t>
      </w:r>
      <w:r>
        <w:t xml:space="preserve"> que permite la organización del desarrollo de software a través de las siguientes etapas:</w:t>
      </w:r>
    </w:p>
    <w:p w:rsidR="00467152" w:rsidRDefault="00467152" w:rsidP="00EC24A9">
      <w:pPr>
        <w:pStyle w:val="SinSangria"/>
        <w:numPr>
          <w:ilvl w:val="0"/>
          <w:numId w:val="17"/>
        </w:numPr>
      </w:pPr>
      <w:r w:rsidRPr="008F1C3C">
        <w:rPr>
          <w:b/>
          <w:color w:val="000000"/>
        </w:rPr>
        <w:t>Requerimientos. -</w:t>
      </w:r>
      <w:r>
        <w:rPr>
          <w:color w:val="000000"/>
        </w:rPr>
        <w:t xml:space="preserve"> Se trata de los requisitos de software.</w:t>
      </w:r>
    </w:p>
    <w:p w:rsidR="00467152" w:rsidRDefault="00467152" w:rsidP="00EC24A9">
      <w:pPr>
        <w:pStyle w:val="SinSangria"/>
        <w:numPr>
          <w:ilvl w:val="0"/>
          <w:numId w:val="17"/>
        </w:numPr>
      </w:pPr>
      <w:r w:rsidRPr="008F1C3C">
        <w:rPr>
          <w:b/>
          <w:color w:val="000000"/>
        </w:rPr>
        <w:t>Análisis y Diseño. -</w:t>
      </w:r>
      <w:r>
        <w:rPr>
          <w:color w:val="000000"/>
        </w:rPr>
        <w:t xml:space="preserve"> Es el desarrollo del diseño o las especificaciones del producto.</w:t>
      </w:r>
    </w:p>
    <w:p w:rsidR="00467152" w:rsidRDefault="00467152" w:rsidP="00EC24A9">
      <w:pPr>
        <w:pStyle w:val="SinSangria"/>
        <w:numPr>
          <w:ilvl w:val="0"/>
          <w:numId w:val="17"/>
        </w:numPr>
      </w:pPr>
      <w:r w:rsidRPr="008F1C3C">
        <w:rPr>
          <w:b/>
          <w:color w:val="000000"/>
        </w:rPr>
        <w:t>Creación de Software. -</w:t>
      </w:r>
      <w:r>
        <w:rPr>
          <w:color w:val="000000"/>
        </w:rPr>
        <w:t xml:space="preserve">  Consiste en utilizar los diseños o especificaciones</w:t>
      </w:r>
      <w:r w:rsidR="00AC5508">
        <w:rPr>
          <w:color w:val="000000"/>
        </w:rPr>
        <w:t>.</w:t>
      </w:r>
      <w:r>
        <w:rPr>
          <w:color w:val="000000"/>
        </w:rPr>
        <w:t xml:space="preserve"> desarrolladas en la etapa de Análisis y Diseño para crear los componentes.  </w:t>
      </w:r>
    </w:p>
    <w:p w:rsidR="00467152" w:rsidRDefault="00467152" w:rsidP="00EC24A9">
      <w:pPr>
        <w:pStyle w:val="SinSangria"/>
        <w:numPr>
          <w:ilvl w:val="0"/>
          <w:numId w:val="17"/>
        </w:numPr>
      </w:pPr>
      <w:r w:rsidRPr="008F1C3C">
        <w:rPr>
          <w:b/>
          <w:color w:val="000000"/>
        </w:rPr>
        <w:t>Prueba de software. -</w:t>
      </w:r>
      <w:r>
        <w:rPr>
          <w:color w:val="000000"/>
        </w:rPr>
        <w:t xml:space="preserve"> </w:t>
      </w:r>
      <w:r>
        <w:t>Consiste en comprobar</w:t>
      </w:r>
      <w:r>
        <w:rPr>
          <w:color w:val="000000"/>
        </w:rPr>
        <w:t xml:space="preserve"> que los componentes del sistema cumplan con los requerimientos creados durante la etapa de Análisis y Diseño.</w:t>
      </w:r>
    </w:p>
    <w:p w:rsidR="00467152" w:rsidRDefault="00467152" w:rsidP="00EC24A9">
      <w:pPr>
        <w:pStyle w:val="SinSangria"/>
        <w:numPr>
          <w:ilvl w:val="0"/>
          <w:numId w:val="17"/>
        </w:numPr>
      </w:pPr>
      <w:r w:rsidRPr="008F1C3C">
        <w:rPr>
          <w:b/>
          <w:color w:val="000000"/>
        </w:rPr>
        <w:t>Implementación. -</w:t>
      </w:r>
      <w:r>
        <w:rPr>
          <w:color w:val="000000"/>
        </w:rPr>
        <w:t xml:space="preserve"> Poner a disposición del producto a los clientes.</w:t>
      </w:r>
    </w:p>
    <w:p w:rsidR="00467152" w:rsidRDefault="00467152" w:rsidP="00EC24A9">
      <w:pPr>
        <w:pStyle w:val="SinSangria"/>
        <w:numPr>
          <w:ilvl w:val="0"/>
          <w:numId w:val="17"/>
        </w:numPr>
      </w:pPr>
      <w:r w:rsidRPr="008F1C3C">
        <w:rPr>
          <w:b/>
          <w:color w:val="000000"/>
        </w:rPr>
        <w:t>Mantenimiento. -</w:t>
      </w:r>
      <w:r>
        <w:rPr>
          <w:color w:val="000000"/>
        </w:rPr>
        <w:t xml:space="preserve"> Corregir los Problemas del Producto y Realizar Actualizaciones.</w:t>
      </w:r>
    </w:p>
    <w:p w:rsidR="00B578F5" w:rsidRDefault="00B578F5" w:rsidP="00D36650">
      <w:pPr>
        <w:pStyle w:val="TITULOTablasyFiguras"/>
      </w:pPr>
      <w:bookmarkStart w:id="71" w:name="_Toc65263854"/>
      <w:bookmarkStart w:id="72" w:name="_Toc65264362"/>
      <w:bookmarkStart w:id="73" w:name="_Toc66541564"/>
      <w:r w:rsidRPr="003E302D">
        <w:rPr>
          <w:i w:val="0"/>
        </w:rPr>
        <w:lastRenderedPageBreak/>
        <w:t xml:space="preserve">Figura </w:t>
      </w:r>
      <w:r w:rsidR="00C06BE3" w:rsidRPr="003E302D">
        <w:rPr>
          <w:i w:val="0"/>
        </w:rPr>
        <w:fldChar w:fldCharType="begin"/>
      </w:r>
      <w:r w:rsidR="00C06BE3" w:rsidRPr="003E302D">
        <w:rPr>
          <w:i w:val="0"/>
        </w:rPr>
        <w:instrText xml:space="preserve"> SEQ Figura \* ARABIC </w:instrText>
      </w:r>
      <w:r w:rsidR="00C06BE3" w:rsidRPr="003E302D">
        <w:rPr>
          <w:i w:val="0"/>
        </w:rPr>
        <w:fldChar w:fldCharType="separate"/>
      </w:r>
      <w:r w:rsidR="008F1C3C">
        <w:rPr>
          <w:i w:val="0"/>
          <w:noProof/>
        </w:rPr>
        <w:t>4</w:t>
      </w:r>
      <w:r w:rsidR="00C06BE3" w:rsidRPr="003E302D">
        <w:rPr>
          <w:i w:val="0"/>
          <w:noProof/>
        </w:rPr>
        <w:fldChar w:fldCharType="end"/>
      </w:r>
      <w:bookmarkEnd w:id="67"/>
      <w:r>
        <w:br/>
      </w:r>
      <w:r w:rsidRPr="003E302D">
        <w:rPr>
          <w:b w:val="0"/>
        </w:rPr>
        <w:t>Modelo Cascada</w:t>
      </w:r>
      <w:bookmarkEnd w:id="68"/>
      <w:bookmarkEnd w:id="69"/>
      <w:bookmarkEnd w:id="70"/>
      <w:bookmarkEnd w:id="71"/>
      <w:bookmarkEnd w:id="72"/>
      <w:bookmarkEnd w:id="73"/>
    </w:p>
    <w:p w:rsidR="00B578F5" w:rsidRDefault="00B578F5" w:rsidP="0002141E">
      <w:pPr>
        <w:pStyle w:val="natasAPA7maedicin"/>
      </w:pPr>
      <w:r>
        <w:rPr>
          <w:noProof/>
          <w:lang w:val="en-US"/>
        </w:rPr>
        <w:drawing>
          <wp:inline distT="0" distB="0" distL="0" distR="0" wp14:anchorId="539B2D18" wp14:editId="031DD2A4">
            <wp:extent cx="3905250" cy="2603500"/>
            <wp:effectExtent l="0" t="0" r="0" b="6350"/>
            <wp:docPr id="4" name="Imagen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2603500"/>
                    </a:xfrm>
                    <a:prstGeom prst="rect">
                      <a:avLst/>
                    </a:prstGeom>
                    <a:noFill/>
                    <a:ln>
                      <a:noFill/>
                    </a:ln>
                  </pic:spPr>
                </pic:pic>
              </a:graphicData>
            </a:graphic>
          </wp:inline>
        </w:drawing>
      </w:r>
    </w:p>
    <w:p w:rsidR="00B578F5" w:rsidRPr="00A8548F" w:rsidRDefault="00B578F5" w:rsidP="0002141E">
      <w:pPr>
        <w:pStyle w:val="natasAPA7maedicin"/>
      </w:pPr>
      <w:r w:rsidRPr="00A8548F">
        <w:t>Fuente:</w:t>
      </w:r>
      <w:r w:rsidR="003E302D">
        <w:t xml:space="preserve"> Tomado de</w:t>
      </w:r>
      <w:r w:rsidRPr="00A8548F">
        <w:t xml:space="preserve"> https://www.synopsys.com/blogs/software-security/wp-content/uploads/2017/03/waterfall-small.jpg </w:t>
      </w:r>
    </w:p>
    <w:p w:rsidR="00550FF7" w:rsidRDefault="00BE7266" w:rsidP="00BE7266">
      <w:pPr>
        <w:pStyle w:val="Ttulo3"/>
      </w:pPr>
      <w:bookmarkStart w:id="74" w:name="_Toc65263703"/>
      <w:bookmarkStart w:id="75" w:name="_Toc66541511"/>
      <w:r>
        <w:t>Herramientas de Análisis y Diseño de Sistemas</w:t>
      </w:r>
      <w:bookmarkEnd w:id="74"/>
      <w:bookmarkEnd w:id="75"/>
      <w:r w:rsidR="00550FF7">
        <w:t xml:space="preserve"> </w:t>
      </w:r>
    </w:p>
    <w:p w:rsidR="006B1EAB" w:rsidRDefault="006B1EAB" w:rsidP="00512B76">
      <w:pPr>
        <w:pStyle w:val="Ttulo4"/>
      </w:pPr>
      <w:bookmarkStart w:id="76" w:name="_Toc65263704"/>
      <w:r>
        <w:t>Diagramas de flujo</w:t>
      </w:r>
      <w:bookmarkEnd w:id="76"/>
    </w:p>
    <w:p w:rsidR="00467152" w:rsidRDefault="00467152" w:rsidP="00A86FA8">
      <w:pPr>
        <w:pStyle w:val="SinSangria"/>
      </w:pPr>
      <w:r>
        <w:t xml:space="preserve">Los diagramas de flujo son representaciones gráficas de procesos o rutinas que realiza un empleado dentro de una empresa. </w:t>
      </w:r>
      <w:r w:rsidR="005659B2">
        <w:t>La representación gráfica de estos diagramas consta</w:t>
      </w:r>
      <w:r>
        <w:t xml:space="preserve"> con una serie de símbolos estándar </w:t>
      </w:r>
      <w:r w:rsidR="008F1C3C">
        <w:rPr>
          <w:b/>
        </w:rPr>
        <w:t>Figura 5</w:t>
      </w:r>
      <w:r>
        <w:t xml:space="preserve"> que representan cada paso, además, pueden ser gráficas de diferentes formas o modelos:</w:t>
      </w:r>
    </w:p>
    <w:p w:rsidR="00467152" w:rsidRDefault="00467152" w:rsidP="00A86FA8">
      <w:pPr>
        <w:pStyle w:val="SinSangria"/>
      </w:pPr>
      <w:r>
        <w:rPr>
          <w:b/>
        </w:rPr>
        <w:t xml:space="preserve">Horizontal. – </w:t>
      </w:r>
      <w:r>
        <w:t>Se lo grafica de derecha a izquierda según el orden de los procesos.</w:t>
      </w:r>
    </w:p>
    <w:p w:rsidR="00467152" w:rsidRDefault="00467152" w:rsidP="00A86FA8">
      <w:pPr>
        <w:pStyle w:val="SinSangria"/>
      </w:pPr>
      <w:r>
        <w:rPr>
          <w:b/>
        </w:rPr>
        <w:t xml:space="preserve">Vertical. – </w:t>
      </w:r>
      <w:r>
        <w:t xml:space="preserve">Se lo grafica de arriba hacia abajo como una lista ordenada. </w:t>
      </w:r>
    </w:p>
    <w:p w:rsidR="00BE7266" w:rsidRDefault="00467152" w:rsidP="00A86FA8">
      <w:pPr>
        <w:pStyle w:val="SinSangria"/>
      </w:pPr>
      <w:r>
        <w:rPr>
          <w:b/>
        </w:rPr>
        <w:t xml:space="preserve">Panorámica. – </w:t>
      </w:r>
      <w:r>
        <w:t>Es el uso del modelo vertical y horizontal detallando todos los procesos en una hoja.</w:t>
      </w:r>
      <w:sdt>
        <w:sdtPr>
          <w:id w:val="251332909"/>
          <w:citation/>
        </w:sdtPr>
        <w:sdtEndPr/>
        <w:sdtContent>
          <w:r w:rsidR="000E0A37">
            <w:fldChar w:fldCharType="begin"/>
          </w:r>
          <w:r w:rsidR="00912B37">
            <w:instrText xml:space="preserve">CITATION con \t  \l 1033 </w:instrText>
          </w:r>
          <w:r w:rsidR="000E0A37">
            <w:fldChar w:fldCharType="separate"/>
          </w:r>
          <w:r w:rsidR="00C018A8">
            <w:rPr>
              <w:noProof/>
            </w:rPr>
            <w:t xml:space="preserve"> </w:t>
          </w:r>
          <w:r w:rsidR="00C018A8" w:rsidRPr="00C018A8">
            <w:rPr>
              <w:noProof/>
            </w:rPr>
            <w:t>(Raffino, 2020)</w:t>
          </w:r>
          <w:r w:rsidR="000E0A37">
            <w:fldChar w:fldCharType="end"/>
          </w:r>
        </w:sdtContent>
      </w:sdt>
      <w:r w:rsidR="000E0A37">
        <w:t>.</w:t>
      </w:r>
      <w:r w:rsidR="002D58D8">
        <w:t xml:space="preserve"> </w:t>
      </w:r>
      <w:r w:rsidR="00BE5790">
        <w:t xml:space="preserve"> </w:t>
      </w:r>
    </w:p>
    <w:p w:rsidR="00B578F5" w:rsidRDefault="00B578F5" w:rsidP="00D36650">
      <w:pPr>
        <w:pStyle w:val="TITULOTablasyFiguras"/>
      </w:pPr>
      <w:bookmarkStart w:id="77" w:name="_Ref56707958"/>
      <w:bookmarkStart w:id="78" w:name="_Toc56793990"/>
      <w:bookmarkStart w:id="79" w:name="_Toc56881666"/>
      <w:bookmarkStart w:id="80" w:name="_Toc58005216"/>
      <w:bookmarkStart w:id="81" w:name="_Toc65263855"/>
      <w:bookmarkStart w:id="82" w:name="_Toc65264363"/>
      <w:bookmarkStart w:id="83" w:name="_Toc66541565"/>
      <w:r w:rsidRPr="0002141E">
        <w:lastRenderedPageBreak/>
        <w:t xml:space="preserve">Figura </w:t>
      </w:r>
      <w:r w:rsidR="00C06BE3">
        <w:fldChar w:fldCharType="begin"/>
      </w:r>
      <w:r w:rsidR="00C06BE3">
        <w:instrText xml:space="preserve"> SEQ Figura \* ARABIC </w:instrText>
      </w:r>
      <w:r w:rsidR="00C06BE3">
        <w:fldChar w:fldCharType="separate"/>
      </w:r>
      <w:r w:rsidR="008F1C3C">
        <w:rPr>
          <w:noProof/>
        </w:rPr>
        <w:t>5</w:t>
      </w:r>
      <w:r w:rsidR="00C06BE3">
        <w:rPr>
          <w:noProof/>
        </w:rPr>
        <w:fldChar w:fldCharType="end"/>
      </w:r>
      <w:bookmarkEnd w:id="77"/>
      <w:r>
        <w:br/>
        <w:t>Símbolos Estándar</w:t>
      </w:r>
      <w:bookmarkEnd w:id="78"/>
      <w:bookmarkEnd w:id="79"/>
      <w:bookmarkEnd w:id="80"/>
      <w:bookmarkEnd w:id="81"/>
      <w:bookmarkEnd w:id="82"/>
      <w:bookmarkEnd w:id="83"/>
    </w:p>
    <w:p w:rsidR="00B578F5" w:rsidRDefault="00A0697C" w:rsidP="00A0697C">
      <w:pPr>
        <w:pStyle w:val="natasAPA7maedicin"/>
      </w:pPr>
      <w:r>
        <w:rPr>
          <w:noProof/>
          <w:lang w:val="en-US"/>
        </w:rPr>
        <w:drawing>
          <wp:inline distT="0" distB="0" distL="0" distR="0" wp14:anchorId="2A26A25D" wp14:editId="272F99E3">
            <wp:extent cx="3438525" cy="3129613"/>
            <wp:effectExtent l="114300" t="114300" r="104775" b="147320"/>
            <wp:docPr id="15" name="Imagen 15" descr="simbologia de diagrama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bologia de diagrama de flujo"/>
                    <pic:cNvPicPr>
                      <a:picLocks noChangeAspect="1" noChangeArrowheads="1"/>
                    </pic:cNvPicPr>
                  </pic:nvPicPr>
                  <pic:blipFill rotWithShape="1">
                    <a:blip r:embed="rId15">
                      <a:extLst>
                        <a:ext uri="{28A0092B-C50C-407E-A947-70E740481C1C}">
                          <a14:useLocalDpi xmlns:a14="http://schemas.microsoft.com/office/drawing/2010/main" val="0"/>
                        </a:ext>
                      </a:extLst>
                    </a:blip>
                    <a:srcRect l="20709" r="18006"/>
                    <a:stretch/>
                  </pic:blipFill>
                  <pic:spPr bwMode="auto">
                    <a:xfrm>
                      <a:off x="0" y="0"/>
                      <a:ext cx="3439372" cy="31303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B324C" w:rsidRPr="00912B37" w:rsidRDefault="00B578F5" w:rsidP="0002141E">
      <w:pPr>
        <w:pStyle w:val="natasAPA7maedicin"/>
      </w:pPr>
      <w:r w:rsidRPr="00A8548F">
        <w:t>Fue</w:t>
      </w:r>
      <w:r w:rsidR="00A0697C">
        <w:t>nte: Tomado de</w:t>
      </w:r>
      <w:r w:rsidR="00974E51">
        <w:t xml:space="preserve"> </w:t>
      </w:r>
      <w:sdt>
        <w:sdtPr>
          <w:id w:val="1646939717"/>
          <w:citation/>
        </w:sdtPr>
        <w:sdtEndPr/>
        <w:sdtContent>
          <w:r w:rsidR="00912B37">
            <w:fldChar w:fldCharType="begin"/>
          </w:r>
          <w:r w:rsidR="00912B37">
            <w:instrText xml:space="preserve">CITATION con \t  \l 1033 </w:instrText>
          </w:r>
          <w:r w:rsidR="00912B37">
            <w:fldChar w:fldCharType="separate"/>
          </w:r>
          <w:r w:rsidR="00C018A8" w:rsidRPr="00C018A8">
            <w:rPr>
              <w:noProof/>
            </w:rPr>
            <w:t>(Raffino, 2020)</w:t>
          </w:r>
          <w:r w:rsidR="00912B37">
            <w:fldChar w:fldCharType="end"/>
          </w:r>
        </w:sdtContent>
      </w:sdt>
      <w:r w:rsidR="00912B37">
        <w:t xml:space="preserve">.  </w:t>
      </w:r>
    </w:p>
    <w:p w:rsidR="00224B41" w:rsidRDefault="00224B41" w:rsidP="00D36650">
      <w:pPr>
        <w:pStyle w:val="TITULOTablasyFiguras"/>
      </w:pPr>
      <w:bookmarkStart w:id="84" w:name="_Toc56793991"/>
      <w:bookmarkStart w:id="85" w:name="_Toc56881667"/>
      <w:bookmarkStart w:id="86" w:name="_Toc58005217"/>
      <w:bookmarkStart w:id="87" w:name="_Toc65263856"/>
      <w:bookmarkStart w:id="88" w:name="_Toc65264364"/>
      <w:bookmarkStart w:id="89" w:name="_Toc66541566"/>
      <w:r w:rsidRPr="0002141E">
        <w:t xml:space="preserve">Figura </w:t>
      </w:r>
      <w:r w:rsidR="00C06BE3">
        <w:fldChar w:fldCharType="begin"/>
      </w:r>
      <w:r w:rsidR="00C06BE3">
        <w:instrText xml:space="preserve"> SEQ Figura \* ARABIC </w:instrText>
      </w:r>
      <w:r w:rsidR="00C06BE3">
        <w:fldChar w:fldCharType="separate"/>
      </w:r>
      <w:r w:rsidR="008F1C3C">
        <w:rPr>
          <w:noProof/>
        </w:rPr>
        <w:t>6</w:t>
      </w:r>
      <w:r w:rsidR="00C06BE3">
        <w:rPr>
          <w:noProof/>
        </w:rPr>
        <w:fldChar w:fldCharType="end"/>
      </w:r>
      <w:r w:rsidRPr="0002141E">
        <w:br/>
      </w:r>
      <w:r>
        <w:t>Diagrama De Flujo</w:t>
      </w:r>
      <w:bookmarkEnd w:id="84"/>
      <w:bookmarkEnd w:id="85"/>
      <w:bookmarkEnd w:id="86"/>
      <w:bookmarkEnd w:id="87"/>
      <w:bookmarkEnd w:id="88"/>
      <w:bookmarkEnd w:id="89"/>
    </w:p>
    <w:p w:rsidR="00224B41" w:rsidRDefault="00224B41" w:rsidP="0002141E">
      <w:pPr>
        <w:pStyle w:val="natasAPA7maedicin"/>
        <w:rPr>
          <w:i/>
        </w:rPr>
      </w:pPr>
      <w:r>
        <w:rPr>
          <w:noProof/>
          <w:lang w:val="en-US"/>
        </w:rPr>
        <w:drawing>
          <wp:inline distT="0" distB="0" distL="0" distR="0" wp14:anchorId="682F6A9C" wp14:editId="7E19D802">
            <wp:extent cx="4648200" cy="2306669"/>
            <wp:effectExtent l="0" t="0" r="0" b="0"/>
            <wp:docPr id="3" name="Imagen 3" descr="diagrama de flujo - compra de za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flujo - compra de zapa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2190" cy="2318574"/>
                    </a:xfrm>
                    <a:prstGeom prst="rect">
                      <a:avLst/>
                    </a:prstGeom>
                    <a:noFill/>
                    <a:ln>
                      <a:noFill/>
                    </a:ln>
                  </pic:spPr>
                </pic:pic>
              </a:graphicData>
            </a:graphic>
          </wp:inline>
        </w:drawing>
      </w:r>
    </w:p>
    <w:p w:rsidR="00224B41" w:rsidRPr="00A8548F" w:rsidRDefault="00224B41" w:rsidP="0002141E">
      <w:pPr>
        <w:pStyle w:val="natasAPA7maedicin"/>
      </w:pPr>
      <w:r w:rsidRPr="00A8548F">
        <w:t xml:space="preserve">Fuente: </w:t>
      </w:r>
      <w:r w:rsidR="00912B37">
        <w:t>T</w:t>
      </w:r>
      <w:r w:rsidR="00A0697C">
        <w:t xml:space="preserve">omado de </w:t>
      </w:r>
      <w:sdt>
        <w:sdtPr>
          <w:id w:val="1357857947"/>
          <w:citation/>
        </w:sdtPr>
        <w:sdtEndPr/>
        <w:sdtContent>
          <w:r w:rsidR="00912B37">
            <w:fldChar w:fldCharType="begin"/>
          </w:r>
          <w:r w:rsidR="00912B37">
            <w:instrText xml:space="preserve">CITATION con \t  \l 1033 </w:instrText>
          </w:r>
          <w:r w:rsidR="00912B37">
            <w:fldChar w:fldCharType="separate"/>
          </w:r>
          <w:r w:rsidR="00C018A8" w:rsidRPr="00C018A8">
            <w:rPr>
              <w:noProof/>
            </w:rPr>
            <w:t>(Raffino, 2020)</w:t>
          </w:r>
          <w:r w:rsidR="00912B37">
            <w:fldChar w:fldCharType="end"/>
          </w:r>
        </w:sdtContent>
      </w:sdt>
      <w:r w:rsidR="00912B37">
        <w:t xml:space="preserve">.  </w:t>
      </w:r>
    </w:p>
    <w:p w:rsidR="000B324C" w:rsidRPr="00456E43" w:rsidRDefault="006F405E" w:rsidP="000B324C">
      <w:pPr>
        <w:pStyle w:val="Ttulo2"/>
      </w:pPr>
      <w:bookmarkStart w:id="90" w:name="_Toc43227798"/>
      <w:bookmarkStart w:id="91" w:name="_Toc43258267"/>
      <w:bookmarkStart w:id="92" w:name="_Toc56793691"/>
      <w:bookmarkStart w:id="93" w:name="_Toc65263705"/>
      <w:bookmarkStart w:id="94" w:name="_Toc66541512"/>
      <w:r w:rsidRPr="00456E43">
        <w:lastRenderedPageBreak/>
        <w:t>LENGUAJES DE PROGRAMACIÓN</w:t>
      </w:r>
      <w:bookmarkEnd w:id="90"/>
      <w:bookmarkEnd w:id="91"/>
      <w:bookmarkEnd w:id="92"/>
      <w:bookmarkEnd w:id="93"/>
      <w:bookmarkEnd w:id="94"/>
    </w:p>
    <w:p w:rsidR="00216774" w:rsidRDefault="00467152" w:rsidP="00A86FA8">
      <w:pPr>
        <w:pStyle w:val="SinSangria"/>
        <w:rPr>
          <w:bCs/>
          <w:shd w:val="clear" w:color="auto" w:fill="FFFFFF"/>
        </w:rPr>
      </w:pPr>
      <w:r>
        <w:rPr>
          <w:highlight w:val="white"/>
        </w:rPr>
        <w:t xml:space="preserve">Los lenguajes de programación son lenguajes diseñados de una forma específica con una serie instrucciones o procesos que entiende un ordenador o computadora. Estos lenguajes se encuentran en constante evolución, están creado mediante símbolos y reglas de sintaxis que definen su estructura, además se pueden utilizar estos lenguajes para la creación de programas que faciliten el trabajo diario de una persona como un sistema que permita agilizar los procesos diarios de una persona o empresa o controlar el comportamiento de una máquina. </w:t>
      </w:r>
      <w:sdt>
        <w:sdtPr>
          <w:rPr>
            <w:bCs/>
            <w:shd w:val="clear" w:color="auto" w:fill="FFFFFF"/>
          </w:rPr>
          <w:id w:val="-638494907"/>
          <w:citation/>
        </w:sdtPr>
        <w:sdtEndPr/>
        <w:sdtContent>
          <w:r w:rsidR="00EC59C9">
            <w:rPr>
              <w:bCs/>
              <w:shd w:val="clear" w:color="auto" w:fill="FFFFFF"/>
            </w:rPr>
            <w:fldChar w:fldCharType="begin"/>
          </w:r>
          <w:r w:rsidR="002E68B3">
            <w:rPr>
              <w:bCs/>
              <w:shd w:val="clear" w:color="auto" w:fill="FFFFFF"/>
            </w:rPr>
            <w:instrText xml:space="preserve">CITATION Mig20 \l 3082 </w:instrText>
          </w:r>
          <w:r w:rsidR="00EC59C9">
            <w:rPr>
              <w:bCs/>
              <w:shd w:val="clear" w:color="auto" w:fill="FFFFFF"/>
            </w:rPr>
            <w:fldChar w:fldCharType="separate"/>
          </w:r>
          <w:r w:rsidR="00C018A8" w:rsidRPr="00C018A8">
            <w:rPr>
              <w:noProof/>
              <w:shd w:val="clear" w:color="auto" w:fill="FFFFFF"/>
            </w:rPr>
            <w:t>(Florido, 2020)</w:t>
          </w:r>
          <w:r w:rsidR="00EC59C9">
            <w:rPr>
              <w:bCs/>
              <w:shd w:val="clear" w:color="auto" w:fill="FFFFFF"/>
            </w:rPr>
            <w:fldChar w:fldCharType="end"/>
          </w:r>
        </w:sdtContent>
      </w:sdt>
      <w:r w:rsidR="008B39C3">
        <w:rPr>
          <w:bCs/>
          <w:shd w:val="clear" w:color="auto" w:fill="FFFFFF"/>
        </w:rPr>
        <w:t xml:space="preserve">. </w:t>
      </w:r>
    </w:p>
    <w:p w:rsidR="00D35B0A" w:rsidRDefault="00D35B0A" w:rsidP="00D35B0A">
      <w:pPr>
        <w:pStyle w:val="Ttulo3"/>
        <w:rPr>
          <w:shd w:val="clear" w:color="auto" w:fill="FFFFFF"/>
        </w:rPr>
      </w:pPr>
      <w:bookmarkStart w:id="95" w:name="_Toc65263706"/>
      <w:bookmarkStart w:id="96" w:name="_Toc66541513"/>
      <w:r>
        <w:rPr>
          <w:shd w:val="clear" w:color="auto" w:fill="FFFFFF"/>
        </w:rPr>
        <w:t>Tipos de Lenguajes de Programación</w:t>
      </w:r>
      <w:bookmarkEnd w:id="95"/>
      <w:bookmarkEnd w:id="96"/>
    </w:p>
    <w:p w:rsidR="00467152" w:rsidRDefault="00467152" w:rsidP="00A86FA8">
      <w:pPr>
        <w:pStyle w:val="SinSangria"/>
      </w:pPr>
      <w:r>
        <w:t>En la actualidad existen 2 tipos de lenguajes de programación:</w:t>
      </w:r>
    </w:p>
    <w:p w:rsidR="00467152" w:rsidRDefault="00467152" w:rsidP="00A86FA8">
      <w:pPr>
        <w:pStyle w:val="SinSangria"/>
      </w:pPr>
      <w:r>
        <w:rPr>
          <w:b/>
        </w:rPr>
        <w:t xml:space="preserve">Lenguajes de bajo nivel. – </w:t>
      </w:r>
      <w:r>
        <w:t xml:space="preserve"> Estos lenguajes están orientados a las máquinas, depende mucho de la capacidad de la misma, además son más fáciles de utilizar. Dentro de estos lenguajes necesita el programador conocer la máquina, estos lenguajes se dividen:</w:t>
      </w:r>
    </w:p>
    <w:p w:rsidR="00D56529" w:rsidRDefault="00D56529" w:rsidP="00EC24A9">
      <w:pPr>
        <w:pStyle w:val="SinSangria"/>
        <w:numPr>
          <w:ilvl w:val="0"/>
          <w:numId w:val="19"/>
        </w:numPr>
      </w:pPr>
      <w:r w:rsidRPr="00D56529">
        <w:rPr>
          <w:b/>
        </w:rPr>
        <w:t xml:space="preserve">Lenguaje </w:t>
      </w:r>
      <w:r w:rsidR="00DD578F">
        <w:rPr>
          <w:b/>
          <w:bCs/>
          <w:color w:val="000000"/>
        </w:rPr>
        <w:t>Máquina</w:t>
      </w:r>
      <w:r w:rsidRPr="00AD7108">
        <w:rPr>
          <w:b/>
        </w:rPr>
        <w:t xml:space="preserve">. – </w:t>
      </w:r>
      <w:r w:rsidRPr="00AD7108">
        <w:t>Este</w:t>
      </w:r>
      <w:r>
        <w:t xml:space="preserve"> lenguaje de programación está formado por números binarios es decir 0 y 1 para poder comunicarse con una computadora.</w:t>
      </w:r>
      <w:sdt>
        <w:sdtPr>
          <w:id w:val="99993787"/>
          <w:citation/>
        </w:sdtPr>
        <w:sdtEndPr/>
        <w:sdtContent>
          <w:r w:rsidR="00467152">
            <w:fldChar w:fldCharType="begin"/>
          </w:r>
          <w:r w:rsidR="00467152" w:rsidRPr="00467152">
            <w:instrText xml:space="preserve"> CITATION Red20 \l 1033 </w:instrText>
          </w:r>
          <w:r w:rsidR="00467152">
            <w:fldChar w:fldCharType="separate"/>
          </w:r>
          <w:r w:rsidR="00C018A8">
            <w:rPr>
              <w:noProof/>
            </w:rPr>
            <w:t xml:space="preserve"> </w:t>
          </w:r>
          <w:r w:rsidR="00C018A8" w:rsidRPr="00C018A8">
            <w:rPr>
              <w:noProof/>
            </w:rPr>
            <w:t>(Redator Rock Content, 2020)</w:t>
          </w:r>
          <w:r w:rsidR="00467152">
            <w:fldChar w:fldCharType="end"/>
          </w:r>
        </w:sdtContent>
      </w:sdt>
      <w:r w:rsidR="00A86FA8">
        <w:t>.</w:t>
      </w:r>
    </w:p>
    <w:p w:rsidR="00AD7108" w:rsidRDefault="00AD7108" w:rsidP="00EC24A9">
      <w:pPr>
        <w:pStyle w:val="SinSangria"/>
        <w:numPr>
          <w:ilvl w:val="0"/>
          <w:numId w:val="19"/>
        </w:numPr>
      </w:pPr>
      <w:r>
        <w:rPr>
          <w:b/>
        </w:rPr>
        <w:t xml:space="preserve">Lenguaje Ensamblador. – </w:t>
      </w:r>
      <w:r w:rsidR="00467152">
        <w:rPr>
          <w:color w:val="000000"/>
        </w:rPr>
        <w:t xml:space="preserve">Este lenguaje sustituye al lenguaje máquina, </w:t>
      </w:r>
      <w:r w:rsidR="00467152">
        <w:t>está</w:t>
      </w:r>
      <w:r w:rsidR="00467152">
        <w:rPr>
          <w:color w:val="000000"/>
        </w:rPr>
        <w:t xml:space="preserve"> escrito en un idioma que </w:t>
      </w:r>
      <w:r w:rsidR="00467152">
        <w:t>entiende</w:t>
      </w:r>
      <w:r w:rsidR="00467152">
        <w:rPr>
          <w:color w:val="000000"/>
        </w:rPr>
        <w:t xml:space="preserve"> el programador y es tratado por un programa ensamblador para poderlo transformarlo en un lenguaje que entienda la máquina.</w:t>
      </w:r>
      <w:r w:rsidR="00E81BFD" w:rsidRPr="00E81BFD">
        <w:t xml:space="preserve"> </w:t>
      </w:r>
      <w:sdt>
        <w:sdtPr>
          <w:id w:val="-1166320672"/>
          <w:citation/>
        </w:sdtPr>
        <w:sdtEndPr/>
        <w:sdtContent>
          <w:r w:rsidR="00E81BFD">
            <w:fldChar w:fldCharType="begin"/>
          </w:r>
          <w:r w:rsidR="00E81BFD" w:rsidRPr="00467152">
            <w:instrText xml:space="preserve"> CITATION Red20 \l 1033 </w:instrText>
          </w:r>
          <w:r w:rsidR="00E81BFD">
            <w:fldChar w:fldCharType="separate"/>
          </w:r>
          <w:r w:rsidR="00C018A8" w:rsidRPr="00C018A8">
            <w:rPr>
              <w:noProof/>
            </w:rPr>
            <w:t>(Redator Rock Content, 2020)</w:t>
          </w:r>
          <w:r w:rsidR="00E81BFD">
            <w:fldChar w:fldCharType="end"/>
          </w:r>
        </w:sdtContent>
      </w:sdt>
      <w:r w:rsidR="0035006B">
        <w:t>.</w:t>
      </w:r>
      <w:r>
        <w:t xml:space="preserve"> </w:t>
      </w:r>
    </w:p>
    <w:p w:rsidR="00887F3C" w:rsidRDefault="00887F3C" w:rsidP="00A86FA8">
      <w:pPr>
        <w:pStyle w:val="SinSangria"/>
      </w:pPr>
      <w:r>
        <w:rPr>
          <w:b/>
        </w:rPr>
        <w:t xml:space="preserve">Lenguajes de alto nivel. – </w:t>
      </w:r>
      <w:r w:rsidR="00467152">
        <w:t>Estos lenguajes de programación son muy fáciles</w:t>
      </w:r>
      <w:r w:rsidR="00DD578F">
        <w:t xml:space="preserve"> de aprender</w:t>
      </w:r>
      <w:r w:rsidR="00467152">
        <w:t xml:space="preserve">, ya que usan palabras o comandos en un lenguaje que pueda entender el programador, para </w:t>
      </w:r>
      <w:r w:rsidR="00467152">
        <w:lastRenderedPageBreak/>
        <w:t>ejecutar la programación se traduce al lenguaje máquina con la utilización de traductores y compiladores.</w:t>
      </w:r>
      <w:r w:rsidR="00E81BFD">
        <w:t xml:space="preserve"> </w:t>
      </w:r>
      <w:sdt>
        <w:sdtPr>
          <w:id w:val="-129163232"/>
          <w:citation/>
        </w:sdtPr>
        <w:sdtEndPr/>
        <w:sdtContent>
          <w:r w:rsidR="00E81BFD">
            <w:fldChar w:fldCharType="begin"/>
          </w:r>
          <w:r w:rsidR="00E81BFD" w:rsidRPr="00467152">
            <w:instrText xml:space="preserve"> CITATION Red20 \l 1033 </w:instrText>
          </w:r>
          <w:r w:rsidR="00E81BFD">
            <w:fldChar w:fldCharType="separate"/>
          </w:r>
          <w:r w:rsidR="00C018A8" w:rsidRPr="00C018A8">
            <w:rPr>
              <w:noProof/>
            </w:rPr>
            <w:t>(Redator Rock Content, 2020)</w:t>
          </w:r>
          <w:r w:rsidR="00E81BFD">
            <w:fldChar w:fldCharType="end"/>
          </w:r>
        </w:sdtContent>
      </w:sdt>
      <w:r w:rsidR="0035006B">
        <w:t>.</w:t>
      </w:r>
    </w:p>
    <w:p w:rsidR="00887F3C" w:rsidRDefault="00887F3C" w:rsidP="00EC24A9">
      <w:pPr>
        <w:pStyle w:val="SinSangria"/>
        <w:numPr>
          <w:ilvl w:val="0"/>
          <w:numId w:val="18"/>
        </w:numPr>
      </w:pPr>
      <w:r>
        <w:rPr>
          <w:b/>
        </w:rPr>
        <w:t xml:space="preserve">Traductor. – </w:t>
      </w:r>
      <w:r>
        <w:t>Traduce los programas escritos en un lenguaje de programación a lenguaje máquina para poderlo ejecutar.</w:t>
      </w:r>
      <w:r w:rsidR="00E81BFD" w:rsidRPr="00E81BFD">
        <w:t xml:space="preserve"> </w:t>
      </w:r>
      <w:sdt>
        <w:sdtPr>
          <w:id w:val="-1362431754"/>
          <w:citation/>
        </w:sdtPr>
        <w:sdtEndPr/>
        <w:sdtContent>
          <w:r w:rsidR="00E81BFD">
            <w:fldChar w:fldCharType="begin"/>
          </w:r>
          <w:r w:rsidR="00E81BFD" w:rsidRPr="00467152">
            <w:instrText xml:space="preserve"> CITATION Red20 \l 1033 </w:instrText>
          </w:r>
          <w:r w:rsidR="00E81BFD">
            <w:fldChar w:fldCharType="separate"/>
          </w:r>
          <w:r w:rsidR="00C018A8" w:rsidRPr="00C018A8">
            <w:rPr>
              <w:noProof/>
            </w:rPr>
            <w:t>(Redator Rock Content, 2020)</w:t>
          </w:r>
          <w:r w:rsidR="00E81BFD">
            <w:fldChar w:fldCharType="end"/>
          </w:r>
        </w:sdtContent>
      </w:sdt>
      <w:r w:rsidR="00A86FA8">
        <w:t>.</w:t>
      </w:r>
    </w:p>
    <w:p w:rsidR="00887F3C" w:rsidRDefault="00887F3C" w:rsidP="00EC24A9">
      <w:pPr>
        <w:pStyle w:val="SinSangria"/>
        <w:numPr>
          <w:ilvl w:val="0"/>
          <w:numId w:val="18"/>
        </w:numPr>
      </w:pPr>
      <w:r>
        <w:rPr>
          <w:b/>
        </w:rPr>
        <w:t xml:space="preserve">Compilador. – </w:t>
      </w:r>
      <w:r>
        <w:t>Permite traducir todo</w:t>
      </w:r>
      <w:r w:rsidR="00A65C71">
        <w:t xml:space="preserve"> el programa una vez, esto genera que el programa se ejecute </w:t>
      </w:r>
      <w:r w:rsidR="003525FB">
        <w:t>más</w:t>
      </w:r>
      <w:r w:rsidR="00A65C71">
        <w:t xml:space="preserve"> rápido.</w:t>
      </w:r>
      <w:r w:rsidR="00E81BFD" w:rsidRPr="00E81BFD">
        <w:t xml:space="preserve"> </w:t>
      </w:r>
      <w:sdt>
        <w:sdtPr>
          <w:id w:val="-2106713389"/>
          <w:citation/>
        </w:sdtPr>
        <w:sdtEndPr/>
        <w:sdtContent>
          <w:r w:rsidR="00E81BFD">
            <w:fldChar w:fldCharType="begin"/>
          </w:r>
          <w:r w:rsidR="00E81BFD" w:rsidRPr="00467152">
            <w:instrText xml:space="preserve"> CITATION Red20 \l 1033 </w:instrText>
          </w:r>
          <w:r w:rsidR="00E81BFD">
            <w:fldChar w:fldCharType="separate"/>
          </w:r>
          <w:r w:rsidR="00C018A8" w:rsidRPr="00C018A8">
            <w:rPr>
              <w:noProof/>
            </w:rPr>
            <w:t>(Redator Rock Content, 2020)</w:t>
          </w:r>
          <w:r w:rsidR="00E81BFD">
            <w:fldChar w:fldCharType="end"/>
          </w:r>
        </w:sdtContent>
      </w:sdt>
      <w:r w:rsidR="00A86FA8">
        <w:t>.</w:t>
      </w:r>
    </w:p>
    <w:p w:rsidR="006F405E" w:rsidRDefault="006F405E" w:rsidP="006F405E">
      <w:pPr>
        <w:pStyle w:val="Ttulo2"/>
      </w:pPr>
      <w:bookmarkStart w:id="97" w:name="_Toc65263707"/>
      <w:bookmarkStart w:id="98" w:name="_Toc66541514"/>
      <w:r>
        <w:t>FRAMEWORK DE DESARROLLO</w:t>
      </w:r>
      <w:r w:rsidR="006E74BB">
        <w:t xml:space="preserve"> WEB</w:t>
      </w:r>
      <w:bookmarkEnd w:id="97"/>
      <w:bookmarkEnd w:id="98"/>
    </w:p>
    <w:p w:rsidR="00E81BFD" w:rsidRDefault="00D97852" w:rsidP="00A86FA8">
      <w:pPr>
        <w:pStyle w:val="SinSangria"/>
      </w:pPr>
      <w:r>
        <w:t xml:space="preserve"> </w:t>
      </w:r>
      <w:r w:rsidR="00E81BFD">
        <w:t>Un Framework es un entorno o marco de trabajo, con una serie de clases, funciones y estructuras de directorios para mejorar el código y fomentar buenas prácticas al momento de desarrollar un proyecto. Los objetivos de un Framework son:</w:t>
      </w:r>
    </w:p>
    <w:p w:rsidR="00E81BFD" w:rsidRDefault="00E81BFD" w:rsidP="00EC24A9">
      <w:pPr>
        <w:pStyle w:val="SinSangria"/>
        <w:numPr>
          <w:ilvl w:val="0"/>
          <w:numId w:val="20"/>
        </w:numPr>
      </w:pPr>
      <w:r>
        <w:rPr>
          <w:color w:val="000000"/>
        </w:rPr>
        <w:t>Evitar tareas repetitivas.</w:t>
      </w:r>
    </w:p>
    <w:p w:rsidR="00E81BFD" w:rsidRDefault="00E81BFD" w:rsidP="00EC24A9">
      <w:pPr>
        <w:pStyle w:val="SinSangria"/>
        <w:numPr>
          <w:ilvl w:val="0"/>
          <w:numId w:val="20"/>
        </w:numPr>
      </w:pPr>
      <w:r>
        <w:rPr>
          <w:color w:val="000000"/>
        </w:rPr>
        <w:t>Aumentar la productividad.</w:t>
      </w:r>
    </w:p>
    <w:p w:rsidR="00E81BFD" w:rsidRDefault="00E81BFD" w:rsidP="00EC24A9">
      <w:pPr>
        <w:pStyle w:val="SinSangria"/>
        <w:numPr>
          <w:ilvl w:val="0"/>
          <w:numId w:val="20"/>
        </w:numPr>
      </w:pPr>
      <w:r>
        <w:rPr>
          <w:color w:val="000000"/>
        </w:rPr>
        <w:t>Favorece al trabajo en equipo.</w:t>
      </w:r>
    </w:p>
    <w:p w:rsidR="00E81BFD" w:rsidRDefault="00E81BFD" w:rsidP="00EC24A9">
      <w:pPr>
        <w:pStyle w:val="SinSangria"/>
        <w:numPr>
          <w:ilvl w:val="0"/>
          <w:numId w:val="20"/>
        </w:numPr>
      </w:pPr>
      <w:r>
        <w:t>I</w:t>
      </w:r>
      <w:r>
        <w:rPr>
          <w:color w:val="000000"/>
        </w:rPr>
        <w:t>nfund</w:t>
      </w:r>
      <w:r>
        <w:t>ir</w:t>
      </w:r>
      <w:r>
        <w:rPr>
          <w:color w:val="000000"/>
        </w:rPr>
        <w:t xml:space="preserve"> buenas </w:t>
      </w:r>
      <w:r>
        <w:t>prácticas de programación</w:t>
      </w:r>
      <w:r>
        <w:rPr>
          <w:color w:val="000000"/>
        </w:rPr>
        <w:t>.</w:t>
      </w:r>
    </w:p>
    <w:p w:rsidR="006E0ED2" w:rsidRPr="006E74BB" w:rsidRDefault="00E81BFD" w:rsidP="00A86FA8">
      <w:pPr>
        <w:pStyle w:val="SinSangria"/>
      </w:pPr>
      <w:r>
        <w:t>Existen una gran variedad Framewo</w:t>
      </w:r>
      <w:r w:rsidR="00605290">
        <w:t xml:space="preserve">rk para desarrollar </w:t>
      </w:r>
      <w:r w:rsidR="00605290" w:rsidRPr="00605290">
        <w:rPr>
          <w:highlight w:val="yellow"/>
        </w:rPr>
        <w:t>sistemas</w:t>
      </w:r>
      <w:r w:rsidRPr="00605290">
        <w:rPr>
          <w:highlight w:val="yellow"/>
        </w:rPr>
        <w:t xml:space="preserve"> web</w:t>
      </w:r>
      <w:r>
        <w:t xml:space="preserve"> que permite ayudar a la organización con el grupo de trabajo y el control del código, además, garantiza la mayor productividad del desarrollo de la aplicación y minimiza los errores.</w:t>
      </w:r>
      <w:sdt>
        <w:sdtPr>
          <w:id w:val="-1719266203"/>
          <w:citation/>
        </w:sdtPr>
        <w:sdtEndPr/>
        <w:sdtContent>
          <w:r>
            <w:fldChar w:fldCharType="begin"/>
          </w:r>
          <w:r w:rsidRPr="00E81BFD">
            <w:instrText xml:space="preserve"> CITATION neo \l 1033 </w:instrText>
          </w:r>
          <w:r>
            <w:fldChar w:fldCharType="separate"/>
          </w:r>
          <w:r w:rsidR="00C018A8">
            <w:rPr>
              <w:noProof/>
            </w:rPr>
            <w:t xml:space="preserve"> </w:t>
          </w:r>
          <w:r w:rsidR="00C018A8" w:rsidRPr="00C018A8">
            <w:rPr>
              <w:noProof/>
            </w:rPr>
            <w:t>(neoattack, n.d.)</w:t>
          </w:r>
          <w:r>
            <w:fldChar w:fldCharType="end"/>
          </w:r>
        </w:sdtContent>
      </w:sdt>
      <w:r>
        <w:t>.</w:t>
      </w:r>
    </w:p>
    <w:p w:rsidR="00D97852" w:rsidRDefault="006E74BB" w:rsidP="00E81BFD">
      <w:pPr>
        <w:pStyle w:val="Ttulo3"/>
      </w:pPr>
      <w:bookmarkStart w:id="99" w:name="_Toc65263708"/>
      <w:bookmarkStart w:id="100" w:name="_Toc66541515"/>
      <w:proofErr w:type="spellStart"/>
      <w:r>
        <w:lastRenderedPageBreak/>
        <w:t>Symfony</w:t>
      </w:r>
      <w:bookmarkEnd w:id="99"/>
      <w:bookmarkEnd w:id="100"/>
      <w:proofErr w:type="spellEnd"/>
      <w:r>
        <w:t xml:space="preserve"> </w:t>
      </w:r>
    </w:p>
    <w:p w:rsidR="00454AB9" w:rsidRDefault="00454AB9" w:rsidP="00454AB9">
      <w:pPr>
        <w:pStyle w:val="TITULOTablasyFiguras"/>
      </w:pPr>
      <w:bookmarkStart w:id="101" w:name="_Toc65263857"/>
      <w:bookmarkStart w:id="102" w:name="_Toc65264365"/>
      <w:bookmarkStart w:id="103" w:name="_Toc66541567"/>
      <w:r w:rsidRPr="00454AB9">
        <w:rPr>
          <w:i w:val="0"/>
        </w:rPr>
        <w:t xml:space="preserve">Figura </w:t>
      </w:r>
      <w:r w:rsidRPr="00454AB9">
        <w:rPr>
          <w:i w:val="0"/>
        </w:rPr>
        <w:fldChar w:fldCharType="begin"/>
      </w:r>
      <w:r w:rsidRPr="00454AB9">
        <w:rPr>
          <w:i w:val="0"/>
        </w:rPr>
        <w:instrText xml:space="preserve"> SEQ Figura \* ARABIC </w:instrText>
      </w:r>
      <w:r w:rsidRPr="00454AB9">
        <w:rPr>
          <w:i w:val="0"/>
        </w:rPr>
        <w:fldChar w:fldCharType="separate"/>
      </w:r>
      <w:r w:rsidR="008F1C3C">
        <w:rPr>
          <w:i w:val="0"/>
          <w:noProof/>
        </w:rPr>
        <w:t>7</w:t>
      </w:r>
      <w:r w:rsidRPr="00454AB9">
        <w:rPr>
          <w:i w:val="0"/>
        </w:rPr>
        <w:fldChar w:fldCharType="end"/>
      </w:r>
      <w:r>
        <w:br/>
        <w:t xml:space="preserve"> </w:t>
      </w:r>
      <w:proofErr w:type="spellStart"/>
      <w:r w:rsidRPr="00454AB9">
        <w:rPr>
          <w:b w:val="0"/>
        </w:rPr>
        <w:t>Symfony</w:t>
      </w:r>
      <w:bookmarkEnd w:id="101"/>
      <w:bookmarkEnd w:id="102"/>
      <w:bookmarkEnd w:id="103"/>
      <w:proofErr w:type="spellEnd"/>
    </w:p>
    <w:p w:rsidR="00512B76" w:rsidRDefault="00512B76" w:rsidP="00512B76">
      <w:pPr>
        <w:pStyle w:val="natasAPA7maedicin"/>
      </w:pPr>
      <w:r>
        <w:rPr>
          <w:noProof/>
          <w:lang w:val="en-US"/>
        </w:rPr>
        <w:drawing>
          <wp:inline distT="0" distB="0" distL="0" distR="0" wp14:anchorId="4080AFCD" wp14:editId="23E514AE">
            <wp:extent cx="3305908" cy="2170457"/>
            <wp:effectExtent l="0" t="0" r="8890" b="1270"/>
            <wp:docPr id="23" name="Imagen 2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High Performance PHP Framework for Web Develop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321" t="3881" r="12565"/>
                    <a:stretch/>
                  </pic:blipFill>
                  <pic:spPr bwMode="auto">
                    <a:xfrm>
                      <a:off x="0" y="0"/>
                      <a:ext cx="3318152" cy="2178496"/>
                    </a:xfrm>
                    <a:prstGeom prst="rect">
                      <a:avLst/>
                    </a:prstGeom>
                    <a:noFill/>
                    <a:ln>
                      <a:noFill/>
                    </a:ln>
                    <a:extLst>
                      <a:ext uri="{53640926-AAD7-44D8-BBD7-CCE9431645EC}">
                        <a14:shadowObscured xmlns:a14="http://schemas.microsoft.com/office/drawing/2010/main"/>
                      </a:ext>
                    </a:extLst>
                  </pic:spPr>
                </pic:pic>
              </a:graphicData>
            </a:graphic>
          </wp:inline>
        </w:drawing>
      </w:r>
    </w:p>
    <w:p w:rsidR="00512B76" w:rsidRPr="00EA251C" w:rsidRDefault="00512B76" w:rsidP="00EA251C">
      <w:pPr>
        <w:pStyle w:val="natasAPA7maedicin"/>
      </w:pPr>
      <w:r w:rsidRPr="00EA251C">
        <w:t>Fuente: symfony.png (1500×800)</w:t>
      </w:r>
      <w:r w:rsidR="00503EBA">
        <w:t xml:space="preserve"> </w:t>
      </w:r>
    </w:p>
    <w:p w:rsidR="00FB7777" w:rsidRDefault="00E81BFD" w:rsidP="00A86FA8">
      <w:pPr>
        <w:pStyle w:val="SinSangria"/>
      </w:pPr>
      <w:r>
        <w:t xml:space="preserve">Es el </w:t>
      </w:r>
      <w:proofErr w:type="spellStart"/>
      <w:r>
        <w:t>framework</w:t>
      </w:r>
      <w:proofErr w:type="spellEnd"/>
      <w:r>
        <w:t xml:space="preserve"> más utilizado por empresas digitales y preferido por varios programadores web, además aporta una estructura MVC (Modelo Vista Controlador), está compuesto por numerosos componentes reutilizables</w:t>
      </w:r>
      <w:r w:rsidR="00FB7777">
        <w:t>.</w:t>
      </w:r>
      <w:r w:rsidRPr="00E81BFD">
        <w:t xml:space="preserve"> </w:t>
      </w:r>
      <w:sdt>
        <w:sdtPr>
          <w:id w:val="581729129"/>
          <w:citation/>
        </w:sdtPr>
        <w:sdtEndPr/>
        <w:sdtContent>
          <w:r>
            <w:fldChar w:fldCharType="begin"/>
          </w:r>
          <w:r w:rsidRPr="00E81BFD">
            <w:instrText xml:space="preserve"> CITATION neo \l 1033 </w:instrText>
          </w:r>
          <w:r>
            <w:fldChar w:fldCharType="separate"/>
          </w:r>
          <w:r w:rsidR="00C018A8" w:rsidRPr="00C018A8">
            <w:rPr>
              <w:noProof/>
            </w:rPr>
            <w:t>(neoattack, n.d.)</w:t>
          </w:r>
          <w:r>
            <w:fldChar w:fldCharType="end"/>
          </w:r>
        </w:sdtContent>
      </w:sdt>
      <w:r>
        <w:t>.</w:t>
      </w:r>
    </w:p>
    <w:p w:rsidR="00FB7777" w:rsidRPr="00FB7777" w:rsidRDefault="00FB7777" w:rsidP="00A86FA8">
      <w:pPr>
        <w:pStyle w:val="SinSangria"/>
        <w:rPr>
          <w:b/>
        </w:rPr>
      </w:pPr>
      <w:r>
        <w:rPr>
          <w:b/>
        </w:rPr>
        <w:t>Características:</w:t>
      </w:r>
    </w:p>
    <w:p w:rsidR="006E0ED2" w:rsidRDefault="00B62B07" w:rsidP="00EC24A9">
      <w:pPr>
        <w:pStyle w:val="SinSangria"/>
        <w:numPr>
          <w:ilvl w:val="0"/>
          <w:numId w:val="21"/>
        </w:numPr>
      </w:pPr>
      <w:r>
        <w:t>Tiene mayores estándares al momento de limpiar el código</w:t>
      </w:r>
      <w:r w:rsidR="00FB7777">
        <w:t>.</w:t>
      </w:r>
    </w:p>
    <w:p w:rsidR="00FB7777" w:rsidRDefault="001238B0" w:rsidP="00EC24A9">
      <w:pPr>
        <w:pStyle w:val="SinSangria"/>
        <w:numPr>
          <w:ilvl w:val="0"/>
          <w:numId w:val="21"/>
        </w:numPr>
      </w:pPr>
      <w:r>
        <w:t>M</w:t>
      </w:r>
      <w:r w:rsidR="00FB7777">
        <w:t>ejores prácticas de programación.</w:t>
      </w:r>
    </w:p>
    <w:p w:rsidR="00FB7777" w:rsidRDefault="00FB7777" w:rsidP="00EC24A9">
      <w:pPr>
        <w:pStyle w:val="SinSangria"/>
        <w:numPr>
          <w:ilvl w:val="0"/>
          <w:numId w:val="21"/>
        </w:numPr>
      </w:pPr>
      <w:r>
        <w:t>Permite la creación de app en distintos idiomas</w:t>
      </w:r>
      <w:r w:rsidR="008E7F8E">
        <w:t>.</w:t>
      </w:r>
    </w:p>
    <w:p w:rsidR="008E7F8E" w:rsidRPr="006E0ED2" w:rsidRDefault="008E7F8E" w:rsidP="00EC24A9">
      <w:pPr>
        <w:pStyle w:val="SinSangria"/>
        <w:numPr>
          <w:ilvl w:val="0"/>
          <w:numId w:val="21"/>
        </w:numPr>
      </w:pPr>
      <w:r>
        <w:t>Tiene una licencia MIT que permite desarrollar aplicaciones web gratis y Software libre.</w:t>
      </w:r>
    </w:p>
    <w:p w:rsidR="006F405E" w:rsidRDefault="006F405E" w:rsidP="006E74BB">
      <w:pPr>
        <w:pStyle w:val="Ttulo3"/>
      </w:pPr>
      <w:bookmarkStart w:id="104" w:name="_Toc65263709"/>
      <w:bookmarkStart w:id="105" w:name="_Toc66541516"/>
      <w:proofErr w:type="spellStart"/>
      <w:r>
        <w:lastRenderedPageBreak/>
        <w:t>Laravel</w:t>
      </w:r>
      <w:bookmarkEnd w:id="104"/>
      <w:bookmarkEnd w:id="105"/>
      <w:proofErr w:type="spellEnd"/>
    </w:p>
    <w:p w:rsidR="00EA251C" w:rsidRPr="00454AB9" w:rsidRDefault="00EA251C" w:rsidP="00D36650">
      <w:pPr>
        <w:pStyle w:val="TITULOTablasyFiguras"/>
        <w:rPr>
          <w:b w:val="0"/>
        </w:rPr>
      </w:pPr>
      <w:bookmarkStart w:id="106" w:name="_Toc65263858"/>
      <w:bookmarkStart w:id="107" w:name="_Toc65264366"/>
      <w:bookmarkStart w:id="108" w:name="_Toc66541568"/>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8</w:t>
      </w:r>
      <w:r w:rsidR="00C06BE3" w:rsidRPr="00454AB9">
        <w:rPr>
          <w:i w:val="0"/>
          <w:noProof/>
        </w:rPr>
        <w:fldChar w:fldCharType="end"/>
      </w:r>
      <w:r>
        <w:br/>
      </w:r>
      <w:proofErr w:type="spellStart"/>
      <w:r w:rsidRPr="00454AB9">
        <w:rPr>
          <w:b w:val="0"/>
        </w:rPr>
        <w:t>Laravel</w:t>
      </w:r>
      <w:bookmarkEnd w:id="106"/>
      <w:bookmarkEnd w:id="107"/>
      <w:bookmarkEnd w:id="108"/>
      <w:proofErr w:type="spellEnd"/>
    </w:p>
    <w:p w:rsidR="00EA251C" w:rsidRDefault="00EA251C" w:rsidP="00EA251C">
      <w:pPr>
        <w:pStyle w:val="natasAPA7maedicin"/>
      </w:pPr>
      <w:r>
        <w:rPr>
          <w:noProof/>
          <w:lang w:val="en-US"/>
        </w:rPr>
        <w:drawing>
          <wp:inline distT="0" distB="0" distL="0" distR="0" wp14:anchorId="26571C72" wp14:editId="76EB14F5">
            <wp:extent cx="4712579" cy="2127207"/>
            <wp:effectExtent l="0" t="0" r="0" b="6985"/>
            <wp:docPr id="24" name="Imagen 24" descr="Upgrade to PHP 7 in Cloud9 - Marc Ll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grade to PHP 7 in Cloud9 - Marc Llopart"/>
                    <pic:cNvPicPr>
                      <a:picLocks noChangeAspect="1" noChangeArrowheads="1"/>
                    </pic:cNvPicPr>
                  </pic:nvPicPr>
                  <pic:blipFill rotWithShape="1">
                    <a:blip r:embed="rId18">
                      <a:extLst>
                        <a:ext uri="{28A0092B-C50C-407E-A947-70E740481C1C}">
                          <a14:useLocalDpi xmlns:a14="http://schemas.microsoft.com/office/drawing/2010/main" val="0"/>
                        </a:ext>
                      </a:extLst>
                    </a:blip>
                    <a:srcRect l="1622" t="12020" r="1784" b="29808"/>
                    <a:stretch/>
                  </pic:blipFill>
                  <pic:spPr bwMode="auto">
                    <a:xfrm>
                      <a:off x="0" y="0"/>
                      <a:ext cx="4713739" cy="2127730"/>
                    </a:xfrm>
                    <a:prstGeom prst="rect">
                      <a:avLst/>
                    </a:prstGeom>
                    <a:noFill/>
                    <a:ln>
                      <a:noFill/>
                    </a:ln>
                    <a:extLst>
                      <a:ext uri="{53640926-AAD7-44D8-BBD7-CCE9431645EC}">
                        <a14:shadowObscured xmlns:a14="http://schemas.microsoft.com/office/drawing/2010/main"/>
                      </a:ext>
                    </a:extLst>
                  </pic:spPr>
                </pic:pic>
              </a:graphicData>
            </a:graphic>
          </wp:inline>
        </w:drawing>
      </w:r>
    </w:p>
    <w:p w:rsidR="00EA251C" w:rsidRPr="00EA251C" w:rsidRDefault="00EA251C" w:rsidP="00EA251C">
      <w:pPr>
        <w:pStyle w:val="natasAPA7maedicin"/>
      </w:pPr>
      <w:r>
        <w:t xml:space="preserve">Fuente: </w:t>
      </w:r>
      <w:r w:rsidRPr="00EA251C">
        <w:t>2048 × 1536 (googleusercontent.com)</w:t>
      </w:r>
    </w:p>
    <w:p w:rsidR="003563CF" w:rsidRPr="003563CF" w:rsidRDefault="00E81BFD" w:rsidP="00A86FA8">
      <w:pPr>
        <w:pStyle w:val="SinSangria"/>
      </w:pPr>
      <w:r>
        <w:t xml:space="preserve">Es un </w:t>
      </w:r>
      <w:proofErr w:type="spellStart"/>
      <w:r>
        <w:t>framework</w:t>
      </w:r>
      <w:proofErr w:type="spellEnd"/>
      <w:r>
        <w:t xml:space="preserve"> que utiliza algunos componentes de </w:t>
      </w:r>
      <w:proofErr w:type="spellStart"/>
      <w:r>
        <w:t>Symfony</w:t>
      </w:r>
      <w:proofErr w:type="spellEnd"/>
      <w:r>
        <w:t xml:space="preserve">, el objetivo de este </w:t>
      </w:r>
      <w:proofErr w:type="spellStart"/>
      <w:r>
        <w:t>framework</w:t>
      </w:r>
      <w:proofErr w:type="spellEnd"/>
      <w:r>
        <w:t xml:space="preserve"> es desarrollar aplicaciones de forma elegante y simple. Se caracteriza por sus funcionalidades para el desarrollo de aplicaciones modernas y fáciles</w:t>
      </w:r>
      <w:r w:rsidR="00361FA6">
        <w:t>.</w:t>
      </w:r>
      <w:r w:rsidRPr="00E81BFD">
        <w:t xml:space="preserve"> </w:t>
      </w:r>
      <w:sdt>
        <w:sdtPr>
          <w:id w:val="-1012985930"/>
          <w:citation/>
        </w:sdtPr>
        <w:sdtEndPr/>
        <w:sdtContent>
          <w:r>
            <w:fldChar w:fldCharType="begin"/>
          </w:r>
          <w:r w:rsidRPr="00E81BFD">
            <w:instrText xml:space="preserve"> CITATION neo \l 1033 </w:instrText>
          </w:r>
          <w:r>
            <w:fldChar w:fldCharType="separate"/>
          </w:r>
          <w:r w:rsidR="00C018A8" w:rsidRPr="00C018A8">
            <w:rPr>
              <w:noProof/>
            </w:rPr>
            <w:t>(neoattack, n.d.)</w:t>
          </w:r>
          <w:r>
            <w:fldChar w:fldCharType="end"/>
          </w:r>
        </w:sdtContent>
      </w:sdt>
      <w:r>
        <w:t>.</w:t>
      </w:r>
    </w:p>
    <w:p w:rsidR="00FB7777" w:rsidRPr="004B5891" w:rsidRDefault="00FB7777" w:rsidP="00A86FA8">
      <w:pPr>
        <w:pStyle w:val="SinSangria"/>
        <w:rPr>
          <w:b/>
        </w:rPr>
      </w:pPr>
      <w:r w:rsidRPr="004B5891">
        <w:rPr>
          <w:b/>
        </w:rPr>
        <w:t>Características</w:t>
      </w:r>
      <w:r w:rsidR="00361FA6" w:rsidRPr="004B5891">
        <w:rPr>
          <w:b/>
        </w:rPr>
        <w:t xml:space="preserve"> Generales</w:t>
      </w:r>
      <w:r w:rsidRPr="004B5891">
        <w:rPr>
          <w:b/>
        </w:rPr>
        <w:t>:</w:t>
      </w:r>
    </w:p>
    <w:p w:rsidR="00B62B07" w:rsidRDefault="00B62B07" w:rsidP="00EC24A9">
      <w:pPr>
        <w:pStyle w:val="SinSangria"/>
        <w:numPr>
          <w:ilvl w:val="0"/>
          <w:numId w:val="22"/>
        </w:numPr>
      </w:pPr>
      <w:r>
        <w:t>No tiene tanta complejidad</w:t>
      </w:r>
      <w:r w:rsidR="005B744E">
        <w:t>.</w:t>
      </w:r>
      <w:r>
        <w:t xml:space="preserve"> </w:t>
      </w:r>
    </w:p>
    <w:p w:rsidR="00FB7777" w:rsidRDefault="00FB7777" w:rsidP="00EC24A9">
      <w:pPr>
        <w:pStyle w:val="SinSangria"/>
        <w:numPr>
          <w:ilvl w:val="0"/>
          <w:numId w:val="22"/>
        </w:numPr>
      </w:pPr>
      <w:r>
        <w:t>Es más rápido al momento de ejecutar un proyecto.</w:t>
      </w:r>
    </w:p>
    <w:p w:rsidR="00FB7777" w:rsidRDefault="00FB7777" w:rsidP="00EC24A9">
      <w:pPr>
        <w:pStyle w:val="SinSangria"/>
        <w:numPr>
          <w:ilvl w:val="0"/>
          <w:numId w:val="22"/>
        </w:numPr>
      </w:pPr>
      <w:r>
        <w:t>Es más fácil la configuración del ORM</w:t>
      </w:r>
      <w:r w:rsidR="00361FA6">
        <w:t>.</w:t>
      </w:r>
    </w:p>
    <w:p w:rsidR="00361FA6" w:rsidRDefault="00361FA6" w:rsidP="00EC24A9">
      <w:pPr>
        <w:pStyle w:val="SinSangria"/>
        <w:numPr>
          <w:ilvl w:val="0"/>
          <w:numId w:val="22"/>
        </w:numPr>
      </w:pPr>
      <w:r>
        <w:t>Utiliza la estructura MVC.</w:t>
      </w:r>
    </w:p>
    <w:p w:rsidR="001238B0" w:rsidRPr="00B62B07" w:rsidRDefault="001238B0" w:rsidP="00EC24A9">
      <w:pPr>
        <w:pStyle w:val="SinSangria"/>
        <w:numPr>
          <w:ilvl w:val="0"/>
          <w:numId w:val="22"/>
        </w:numPr>
      </w:pPr>
      <w:r>
        <w:t>Mejores prácticas de programación</w:t>
      </w:r>
      <w:r w:rsidR="005B744E">
        <w:t>.</w:t>
      </w:r>
    </w:p>
    <w:p w:rsidR="006E74BB" w:rsidRDefault="001012DB" w:rsidP="006E74BB">
      <w:pPr>
        <w:pStyle w:val="Ttulo3"/>
      </w:pPr>
      <w:bookmarkStart w:id="109" w:name="_Toc65263710"/>
      <w:bookmarkStart w:id="110" w:name="_Toc66541517"/>
      <w:proofErr w:type="spellStart"/>
      <w:r>
        <w:lastRenderedPageBreak/>
        <w:t>CodeI</w:t>
      </w:r>
      <w:r w:rsidR="006E74BB">
        <w:t>gniter</w:t>
      </w:r>
      <w:bookmarkEnd w:id="109"/>
      <w:bookmarkEnd w:id="110"/>
      <w:proofErr w:type="spellEnd"/>
    </w:p>
    <w:p w:rsidR="00EA251C" w:rsidRDefault="00EA251C" w:rsidP="00D36650">
      <w:pPr>
        <w:pStyle w:val="TITULOTablasyFiguras"/>
      </w:pPr>
      <w:bookmarkStart w:id="111" w:name="_Toc65263859"/>
      <w:bookmarkStart w:id="112" w:name="_Toc65264367"/>
      <w:bookmarkStart w:id="113" w:name="_Toc66541569"/>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9</w:t>
      </w:r>
      <w:r w:rsidR="00C06BE3" w:rsidRPr="00454AB9">
        <w:rPr>
          <w:i w:val="0"/>
          <w:noProof/>
        </w:rPr>
        <w:fldChar w:fldCharType="end"/>
      </w:r>
      <w:r>
        <w:t xml:space="preserve"> </w:t>
      </w:r>
      <w:r>
        <w:br/>
      </w:r>
      <w:proofErr w:type="spellStart"/>
      <w:r w:rsidR="001012DB" w:rsidRPr="00454AB9">
        <w:rPr>
          <w:b w:val="0"/>
        </w:rPr>
        <w:t>CodeI</w:t>
      </w:r>
      <w:r w:rsidRPr="00454AB9">
        <w:rPr>
          <w:b w:val="0"/>
        </w:rPr>
        <w:t>gniter</w:t>
      </w:r>
      <w:bookmarkEnd w:id="111"/>
      <w:bookmarkEnd w:id="112"/>
      <w:bookmarkEnd w:id="113"/>
      <w:proofErr w:type="spellEnd"/>
    </w:p>
    <w:p w:rsidR="00EA251C" w:rsidRDefault="00EA251C" w:rsidP="00EA251C">
      <w:pPr>
        <w:pStyle w:val="natasAPA7maedicin"/>
      </w:pPr>
      <w:r>
        <w:rPr>
          <w:noProof/>
          <w:lang w:val="en-US"/>
        </w:rPr>
        <w:drawing>
          <wp:inline distT="0" distB="0" distL="0" distR="0" wp14:anchorId="338FE926" wp14:editId="32F0313F">
            <wp:extent cx="1547447" cy="2128771"/>
            <wp:effectExtent l="0" t="0" r="0" b="5080"/>
            <wp:docPr id="26" name="Imagen 26" descr="CodeIgniter | 小惡魔- 電腦技術- 工作筆記- AppleBOY - Par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Igniter | 小惡魔- 電腦技術- 工作筆記- AppleBOY - Part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3185" cy="2136665"/>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EA251C">
        <w:t>137 × 189 (wp.com)</w:t>
      </w:r>
    </w:p>
    <w:p w:rsidR="00361FA6" w:rsidRDefault="00E072FF" w:rsidP="00A86FA8">
      <w:pPr>
        <w:pStyle w:val="SinSangria"/>
      </w:pPr>
      <w:r>
        <w:t xml:space="preserve">Es un Framework para PHP que contiene varias librerías que sirven para el desarrollo de aplicaciones web, es un Framework de código libre, además implementa la estructura MVC (Modelo, Vista, Controlador), utilizado tanto para desarrollar aplicaciones web como de escritorio. </w:t>
      </w:r>
      <w:sdt>
        <w:sdtPr>
          <w:id w:val="1435628187"/>
          <w:citation/>
        </w:sdtPr>
        <w:sdtEndPr/>
        <w:sdtContent>
          <w:r w:rsidR="00790173">
            <w:fldChar w:fldCharType="begin"/>
          </w:r>
          <w:r w:rsidR="002E68B3">
            <w:instrText xml:space="preserve">CITATION des09 \l 1033 </w:instrText>
          </w:r>
          <w:r w:rsidR="00790173">
            <w:fldChar w:fldCharType="separate"/>
          </w:r>
          <w:r w:rsidR="00C018A8" w:rsidRPr="00C018A8">
            <w:rPr>
              <w:noProof/>
            </w:rPr>
            <w:t>(desarrolloweb.com, 2009)</w:t>
          </w:r>
          <w:r w:rsidR="00790173">
            <w:fldChar w:fldCharType="end"/>
          </w:r>
        </w:sdtContent>
      </w:sdt>
      <w:r w:rsidR="00361FA6">
        <w:t>.</w:t>
      </w:r>
    </w:p>
    <w:p w:rsidR="00790173" w:rsidRPr="004B5891" w:rsidRDefault="00790173" w:rsidP="00A86FA8">
      <w:pPr>
        <w:pStyle w:val="SinSangria"/>
        <w:rPr>
          <w:b/>
          <w:u w:val="single"/>
        </w:rPr>
      </w:pPr>
      <w:r w:rsidRPr="004B5891">
        <w:rPr>
          <w:b/>
        </w:rPr>
        <w:t>Características:</w:t>
      </w:r>
    </w:p>
    <w:p w:rsidR="00790173" w:rsidRDefault="00790173" w:rsidP="00EC24A9">
      <w:pPr>
        <w:pStyle w:val="SinSangria"/>
        <w:numPr>
          <w:ilvl w:val="0"/>
          <w:numId w:val="23"/>
        </w:numPr>
      </w:pPr>
      <w:r>
        <w:t xml:space="preserve">Es muy ligero </w:t>
      </w:r>
      <w:r w:rsidR="00D650ED">
        <w:t xml:space="preserve">por </w:t>
      </w:r>
      <w:r>
        <w:t>lo que permite que no se sobrecargue el servicio.</w:t>
      </w:r>
    </w:p>
    <w:p w:rsidR="00790173" w:rsidRDefault="00790173" w:rsidP="00EC24A9">
      <w:pPr>
        <w:pStyle w:val="SinSangria"/>
        <w:numPr>
          <w:ilvl w:val="0"/>
          <w:numId w:val="23"/>
        </w:numPr>
      </w:pPr>
      <w:r>
        <w:t>Está basado en la estructura MVC.</w:t>
      </w:r>
    </w:p>
    <w:p w:rsidR="00790173" w:rsidRDefault="004B5891" w:rsidP="00EC24A9">
      <w:pPr>
        <w:pStyle w:val="SinSangria"/>
        <w:numPr>
          <w:ilvl w:val="0"/>
          <w:numId w:val="23"/>
        </w:numPr>
      </w:pPr>
      <w:r>
        <w:t xml:space="preserve">Contiene una licencia Open </w:t>
      </w:r>
      <w:proofErr w:type="spellStart"/>
      <w:r>
        <w:t>Source</w:t>
      </w:r>
      <w:proofErr w:type="spellEnd"/>
      <w:r>
        <w:t>, es decir de código libre.</w:t>
      </w:r>
    </w:p>
    <w:p w:rsidR="001238B0" w:rsidRDefault="001238B0" w:rsidP="00EC24A9">
      <w:pPr>
        <w:pStyle w:val="SinSangria"/>
        <w:numPr>
          <w:ilvl w:val="0"/>
          <w:numId w:val="23"/>
        </w:numPr>
      </w:pPr>
      <w:r>
        <w:t>Mejores prácticas de programación</w:t>
      </w:r>
    </w:p>
    <w:p w:rsidR="006E74BB" w:rsidRDefault="006E74BB" w:rsidP="006E74BB">
      <w:pPr>
        <w:pStyle w:val="Ttulo3"/>
      </w:pPr>
      <w:bookmarkStart w:id="114" w:name="_Toc65263711"/>
      <w:bookmarkStart w:id="115" w:name="_Toc66541518"/>
      <w:r>
        <w:t>Angular</w:t>
      </w:r>
      <w:bookmarkEnd w:id="114"/>
      <w:bookmarkEnd w:id="115"/>
    </w:p>
    <w:p w:rsidR="00EA251C" w:rsidRDefault="00EA251C" w:rsidP="00EA251C">
      <w:pPr>
        <w:pStyle w:val="natasAPA7maedicin"/>
      </w:pPr>
      <w:r>
        <w:rPr>
          <w:noProof/>
          <w:lang w:eastAsia="es-ES"/>
        </w:rPr>
        <w:t xml:space="preserve"> </w:t>
      </w:r>
    </w:p>
    <w:p w:rsidR="00EA251C" w:rsidRDefault="00EA251C" w:rsidP="00D36650">
      <w:pPr>
        <w:pStyle w:val="TITULOTablasyFiguras"/>
      </w:pPr>
      <w:bookmarkStart w:id="116" w:name="_Toc65263860"/>
      <w:bookmarkStart w:id="117" w:name="_Toc65264368"/>
      <w:bookmarkStart w:id="118" w:name="_Toc66541570"/>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10</w:t>
      </w:r>
      <w:r w:rsidR="00C06BE3" w:rsidRPr="00454AB9">
        <w:rPr>
          <w:i w:val="0"/>
          <w:noProof/>
        </w:rPr>
        <w:fldChar w:fldCharType="end"/>
      </w:r>
      <w:r>
        <w:br/>
      </w:r>
      <w:r w:rsidRPr="00454AB9">
        <w:rPr>
          <w:b w:val="0"/>
        </w:rPr>
        <w:t>Angular</w:t>
      </w:r>
      <w:bookmarkEnd w:id="116"/>
      <w:bookmarkEnd w:id="117"/>
      <w:bookmarkEnd w:id="118"/>
    </w:p>
    <w:p w:rsidR="00EA251C" w:rsidRDefault="00EA251C" w:rsidP="00EA251C">
      <w:pPr>
        <w:pStyle w:val="natasAPA7maedicin"/>
      </w:pPr>
      <w:r>
        <w:rPr>
          <w:noProof/>
          <w:lang w:val="en-US"/>
        </w:rPr>
        <w:drawing>
          <wp:inline distT="0" distB="0" distL="0" distR="0" wp14:anchorId="439DFA94" wp14:editId="1EA2DE8D">
            <wp:extent cx="1951501" cy="1951501"/>
            <wp:effectExtent l="0" t="0" r="0" b="0"/>
            <wp:docPr id="30" name="Imagen 30" descr="Angular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gular (web framework)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2493" cy="1962493"/>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00912B37">
        <w:t xml:space="preserve">Tomado de </w:t>
      </w:r>
      <w:sdt>
        <w:sdtPr>
          <w:id w:val="-1016912448"/>
          <w:citation/>
        </w:sdtPr>
        <w:sdtEndPr/>
        <w:sdtContent>
          <w:r w:rsidR="00912B37">
            <w:fldChar w:fldCharType="begin"/>
          </w:r>
          <w:r w:rsidR="00912B37">
            <w:instrText xml:space="preserve">CITATION des \l 1033 </w:instrText>
          </w:r>
          <w:r w:rsidR="00912B37">
            <w:fldChar w:fldCharType="separate"/>
          </w:r>
          <w:r w:rsidR="00C018A8" w:rsidRPr="00C018A8">
            <w:rPr>
              <w:noProof/>
            </w:rPr>
            <w:t>(desarrolloweb.com, n.d.)</w:t>
          </w:r>
          <w:r w:rsidR="00912B37">
            <w:fldChar w:fldCharType="end"/>
          </w:r>
        </w:sdtContent>
      </w:sdt>
      <w:r w:rsidR="00912B37">
        <w:t>.</w:t>
      </w:r>
    </w:p>
    <w:p w:rsidR="008E7F8E" w:rsidRDefault="008E7F8E" w:rsidP="00A86FA8">
      <w:pPr>
        <w:pStyle w:val="SinSangria"/>
      </w:pPr>
      <w:r>
        <w:t xml:space="preserve">Es un Framework para </w:t>
      </w:r>
      <w:r w:rsidR="00FD1E9B">
        <w:t>JavaScript,</w:t>
      </w:r>
      <w:r>
        <w:t xml:space="preserve"> </w:t>
      </w:r>
      <w:r w:rsidR="00FD1E9B" w:rsidRPr="00FD1E9B">
        <w:t xml:space="preserve">pero utiliza </w:t>
      </w:r>
      <w:proofErr w:type="spellStart"/>
      <w:r w:rsidR="00FD1E9B" w:rsidRPr="00FD1E9B">
        <w:t>TypeScript</w:t>
      </w:r>
      <w:proofErr w:type="spellEnd"/>
      <w:r w:rsidR="00FD1E9B">
        <w:t xml:space="preserve"> para su programación </w:t>
      </w:r>
      <w:r w:rsidR="00FD1E9B" w:rsidRPr="00FD1E9B">
        <w:t>que</w:t>
      </w:r>
      <w:r>
        <w:t xml:space="preserve"> permite crear páginas de tipo SPA</w:t>
      </w:r>
      <w:r w:rsidR="00FD1E9B">
        <w:t xml:space="preserve"> (Single Page </w:t>
      </w:r>
      <w:proofErr w:type="spellStart"/>
      <w:r w:rsidR="00DD578F">
        <w:rPr>
          <w:color w:val="000000"/>
        </w:rPr>
        <w:t>Application</w:t>
      </w:r>
      <w:proofErr w:type="spellEnd"/>
      <w:r w:rsidR="00FD1E9B">
        <w:t>)</w:t>
      </w:r>
      <w:r>
        <w:t>, es decir, una aplicación web que no se recarga</w:t>
      </w:r>
      <w:r w:rsidR="00FD1E9B">
        <w:t xml:space="preserve"> toda</w:t>
      </w:r>
      <w:r>
        <w:t xml:space="preserve"> la página</w:t>
      </w:r>
      <w:r w:rsidR="00FD1E9B">
        <w:t xml:space="preserve"> del navegador</w:t>
      </w:r>
      <w:r>
        <w:t xml:space="preserve">, es muy reactivo y dinámico. </w:t>
      </w:r>
      <w:r w:rsidR="00525A6F" w:rsidRPr="00170DD3">
        <w:t xml:space="preserve">Angular es </w:t>
      </w:r>
      <w:r w:rsidR="00170DD3" w:rsidRPr="00170DD3">
        <w:t xml:space="preserve">el </w:t>
      </w:r>
      <w:proofErr w:type="spellStart"/>
      <w:r w:rsidR="00170DD3" w:rsidRPr="00170DD3">
        <w:t>framework</w:t>
      </w:r>
      <w:proofErr w:type="spellEnd"/>
      <w:r w:rsidR="00170DD3" w:rsidRPr="00170DD3">
        <w:t xml:space="preserve"> </w:t>
      </w:r>
      <w:r w:rsidR="00525A6F" w:rsidRPr="00170DD3">
        <w:t xml:space="preserve">más utilizado </w:t>
      </w:r>
      <w:r w:rsidR="00FD1E9B" w:rsidRPr="00170DD3">
        <w:t xml:space="preserve">para el desarrollo </w:t>
      </w:r>
      <w:r w:rsidR="00525A6F" w:rsidRPr="00170DD3">
        <w:t>de aplicaciones</w:t>
      </w:r>
      <w:r w:rsidR="005B744E">
        <w:t>,</w:t>
      </w:r>
      <w:r w:rsidR="00170DD3" w:rsidRPr="00170DD3">
        <w:t xml:space="preserve"> sistemas web</w:t>
      </w:r>
      <w:r w:rsidR="00525A6F" w:rsidRPr="00170DD3">
        <w:t xml:space="preserve"> </w:t>
      </w:r>
      <w:r w:rsidR="00DD578F">
        <w:t>moderno</w:t>
      </w:r>
      <w:r w:rsidR="00FD1E9B" w:rsidRPr="00170DD3">
        <w:t>s</w:t>
      </w:r>
      <w:r w:rsidR="00170DD3" w:rsidRPr="00170DD3">
        <w:t xml:space="preserve"> de lado </w:t>
      </w:r>
      <w:proofErr w:type="spellStart"/>
      <w:r w:rsidR="00170DD3" w:rsidRPr="00170DD3">
        <w:t>front</w:t>
      </w:r>
      <w:r w:rsidR="0035006B">
        <w:t>-</w:t>
      </w:r>
      <w:r w:rsidR="00170DD3" w:rsidRPr="00170DD3">
        <w:t>end</w:t>
      </w:r>
      <w:proofErr w:type="spellEnd"/>
      <w:r w:rsidR="005B744E">
        <w:t>,</w:t>
      </w:r>
      <w:r w:rsidR="00170DD3" w:rsidRPr="00170DD3">
        <w:t xml:space="preserve"> </w:t>
      </w:r>
      <w:sdt>
        <w:sdtPr>
          <w:id w:val="292259130"/>
          <w:citation/>
        </w:sdtPr>
        <w:sdtEndPr/>
        <w:sdtContent>
          <w:r w:rsidR="00FD1E9B">
            <w:fldChar w:fldCharType="begin"/>
          </w:r>
          <w:r w:rsidR="002E68B3">
            <w:instrText xml:space="preserve">CITATION des \l 1033 </w:instrText>
          </w:r>
          <w:r w:rsidR="00FD1E9B">
            <w:fldChar w:fldCharType="separate"/>
          </w:r>
          <w:r w:rsidR="00C018A8" w:rsidRPr="00C018A8">
            <w:rPr>
              <w:noProof/>
            </w:rPr>
            <w:t>(desarrolloweb.com, n.d.)</w:t>
          </w:r>
          <w:r w:rsidR="00FD1E9B">
            <w:fldChar w:fldCharType="end"/>
          </w:r>
        </w:sdtContent>
      </w:sdt>
      <w:r w:rsidR="00FD1E9B">
        <w:t>.</w:t>
      </w:r>
    </w:p>
    <w:p w:rsidR="00525A6F" w:rsidRDefault="00525A6F" w:rsidP="00A86FA8">
      <w:pPr>
        <w:pStyle w:val="SinSangria"/>
        <w:rPr>
          <w:b/>
        </w:rPr>
      </w:pPr>
      <w:r>
        <w:rPr>
          <w:b/>
        </w:rPr>
        <w:t>Características:</w:t>
      </w:r>
    </w:p>
    <w:p w:rsidR="00525A6F" w:rsidRDefault="00525A6F" w:rsidP="00EC24A9">
      <w:pPr>
        <w:pStyle w:val="SinSangria"/>
        <w:numPr>
          <w:ilvl w:val="0"/>
          <w:numId w:val="24"/>
        </w:numPr>
      </w:pPr>
      <w:r>
        <w:t xml:space="preserve">Contiene un sistema de </w:t>
      </w:r>
      <w:proofErr w:type="spellStart"/>
      <w:r w:rsidRPr="00525A6F">
        <w:t>testing</w:t>
      </w:r>
      <w:proofErr w:type="spellEnd"/>
      <w:r w:rsidRPr="00525A6F">
        <w:t xml:space="preserve"> unitario, integración y e2e para</w:t>
      </w:r>
      <w:r>
        <w:t xml:space="preserve"> la detección de errores.</w:t>
      </w:r>
    </w:p>
    <w:p w:rsidR="00525A6F" w:rsidRDefault="00525A6F" w:rsidP="00EC24A9">
      <w:pPr>
        <w:pStyle w:val="SinSangria"/>
        <w:numPr>
          <w:ilvl w:val="0"/>
          <w:numId w:val="24"/>
        </w:numPr>
      </w:pPr>
      <w:r>
        <w:t>Se enfoca en modular el código mediante componentes que son reutilizables en todo el proyecto</w:t>
      </w:r>
      <w:r w:rsidR="007438C1">
        <w:t>.</w:t>
      </w:r>
    </w:p>
    <w:p w:rsidR="00525A6F" w:rsidRDefault="007438C1" w:rsidP="00EC24A9">
      <w:pPr>
        <w:pStyle w:val="SinSangria"/>
        <w:numPr>
          <w:ilvl w:val="0"/>
          <w:numId w:val="24"/>
        </w:numPr>
      </w:pPr>
      <w:r>
        <w:t>Permite crear aplicaciones web más rápidas y eficaces gracias a su diseño basado en componentes reutilizables.</w:t>
      </w:r>
    </w:p>
    <w:p w:rsidR="001238B0" w:rsidRPr="00525A6F" w:rsidRDefault="001238B0" w:rsidP="00EC24A9">
      <w:pPr>
        <w:pStyle w:val="SinSangria"/>
        <w:numPr>
          <w:ilvl w:val="0"/>
          <w:numId w:val="24"/>
        </w:numPr>
      </w:pPr>
      <w:r>
        <w:t>Mejores prácticas de programación</w:t>
      </w:r>
      <w:r w:rsidR="00A86FA8">
        <w:t>.</w:t>
      </w:r>
    </w:p>
    <w:p w:rsidR="00D97852" w:rsidRDefault="00D97852" w:rsidP="00D97852">
      <w:pPr>
        <w:pStyle w:val="Ttulo3"/>
      </w:pPr>
      <w:bookmarkStart w:id="119" w:name="_Toc65263712"/>
      <w:bookmarkStart w:id="120" w:name="_Toc66541519"/>
      <w:proofErr w:type="spellStart"/>
      <w:r>
        <w:lastRenderedPageBreak/>
        <w:t>React</w:t>
      </w:r>
      <w:proofErr w:type="spellEnd"/>
      <w:r w:rsidR="007438C1">
        <w:t>.</w:t>
      </w:r>
      <w:bookmarkEnd w:id="119"/>
      <w:bookmarkEnd w:id="120"/>
    </w:p>
    <w:p w:rsidR="00EA251C" w:rsidRDefault="00EA251C" w:rsidP="00D36650">
      <w:pPr>
        <w:pStyle w:val="TITULOTablasyFiguras"/>
      </w:pPr>
      <w:bookmarkStart w:id="121" w:name="_Toc65263861"/>
      <w:bookmarkStart w:id="122" w:name="_Toc65264369"/>
      <w:bookmarkStart w:id="123" w:name="_Toc66541571"/>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11</w:t>
      </w:r>
      <w:r w:rsidR="00C06BE3" w:rsidRPr="00454AB9">
        <w:rPr>
          <w:i w:val="0"/>
          <w:noProof/>
        </w:rPr>
        <w:fldChar w:fldCharType="end"/>
      </w:r>
      <w:r>
        <w:br/>
      </w:r>
      <w:proofErr w:type="spellStart"/>
      <w:r w:rsidRPr="00454AB9">
        <w:rPr>
          <w:b w:val="0"/>
        </w:rPr>
        <w:t>React</w:t>
      </w:r>
      <w:bookmarkEnd w:id="121"/>
      <w:bookmarkEnd w:id="122"/>
      <w:bookmarkEnd w:id="123"/>
      <w:proofErr w:type="spellEnd"/>
    </w:p>
    <w:p w:rsidR="00EA251C" w:rsidRDefault="00EA251C" w:rsidP="00EA251C">
      <w:pPr>
        <w:pStyle w:val="natasAPA7maedicin"/>
      </w:pPr>
      <w:r>
        <w:rPr>
          <w:noProof/>
          <w:lang w:val="en-US"/>
        </w:rPr>
        <w:drawing>
          <wp:inline distT="0" distB="0" distL="0" distR="0" wp14:anchorId="69409871" wp14:editId="6E25235B">
            <wp:extent cx="2810775" cy="1987062"/>
            <wp:effectExtent l="0" t="0" r="0" b="0"/>
            <wp:docPr id="31" name="Imagen 31"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web framework)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9783" cy="1993430"/>
                    </a:xfrm>
                    <a:prstGeom prst="rect">
                      <a:avLst/>
                    </a:prstGeom>
                    <a:noFill/>
                    <a:ln>
                      <a:noFill/>
                    </a:ln>
                  </pic:spPr>
                </pic:pic>
              </a:graphicData>
            </a:graphic>
          </wp:inline>
        </w:drawing>
      </w:r>
    </w:p>
    <w:p w:rsidR="00EA251C" w:rsidRPr="00EA251C" w:rsidRDefault="00EA251C" w:rsidP="00EA251C">
      <w:pPr>
        <w:pStyle w:val="natasAPA7maedicin"/>
      </w:pPr>
      <w:r>
        <w:t xml:space="preserve">Fuente: </w:t>
      </w:r>
      <w:r w:rsidRPr="00173DD6">
        <w:t>1200 × 848 (wikimedia.org)</w:t>
      </w:r>
    </w:p>
    <w:p w:rsidR="007438C1" w:rsidRDefault="00077BDE" w:rsidP="00A86FA8">
      <w:pPr>
        <w:pStyle w:val="SinSangria"/>
      </w:pPr>
      <w:r>
        <w:t xml:space="preserve">Es un </w:t>
      </w:r>
      <w:proofErr w:type="spellStart"/>
      <w:r>
        <w:t>framework</w:t>
      </w:r>
      <w:proofErr w:type="spellEnd"/>
      <w:r>
        <w:t xml:space="preserve"> de JavaScript creado por Facebook, utilizado para la creación de todo tipo de aplicaciones como; web, móvil </w:t>
      </w:r>
      <w:r w:rsidR="009361A1">
        <w:t>y mucho más</w:t>
      </w:r>
      <w:r>
        <w:t>.</w:t>
      </w:r>
      <w:r w:rsidR="009361A1">
        <w:t xml:space="preserve"> Este </w:t>
      </w:r>
      <w:proofErr w:type="spellStart"/>
      <w:r w:rsidR="009361A1">
        <w:t>framework</w:t>
      </w:r>
      <w:proofErr w:type="spellEnd"/>
      <w:r w:rsidR="009361A1">
        <w:t xml:space="preserve"> es utilizado para la creación del </w:t>
      </w:r>
      <w:proofErr w:type="spellStart"/>
      <w:r w:rsidR="009361A1">
        <w:t>front</w:t>
      </w:r>
      <w:r w:rsidR="00D53A40">
        <w:t>-</w:t>
      </w:r>
      <w:r w:rsidR="009361A1">
        <w:t>end</w:t>
      </w:r>
      <w:proofErr w:type="spellEnd"/>
      <w:r w:rsidR="009361A1">
        <w:t xml:space="preserve"> moderno y permite un desarrollo flexible</w:t>
      </w:r>
      <w:sdt>
        <w:sdtPr>
          <w:id w:val="1012186752"/>
          <w:citation/>
        </w:sdtPr>
        <w:sdtEndPr/>
        <w:sdtContent>
          <w:r w:rsidR="009361A1">
            <w:fldChar w:fldCharType="begin"/>
          </w:r>
          <w:r w:rsidR="002E68B3">
            <w:instrText xml:space="preserve">CITATION Equ20 \l 1033 </w:instrText>
          </w:r>
          <w:r w:rsidR="009361A1">
            <w:fldChar w:fldCharType="separate"/>
          </w:r>
          <w:r w:rsidR="00C018A8">
            <w:rPr>
              <w:noProof/>
            </w:rPr>
            <w:t xml:space="preserve"> </w:t>
          </w:r>
          <w:r w:rsidR="00C018A8" w:rsidRPr="00C018A8">
            <w:rPr>
              <w:noProof/>
            </w:rPr>
            <w:t>(Equipo Geek, 2020)</w:t>
          </w:r>
          <w:r w:rsidR="009361A1">
            <w:fldChar w:fldCharType="end"/>
          </w:r>
        </w:sdtContent>
      </w:sdt>
      <w:r w:rsidR="009361A1">
        <w:t>.</w:t>
      </w:r>
    </w:p>
    <w:p w:rsidR="009361A1" w:rsidRDefault="009361A1" w:rsidP="00A86FA8">
      <w:pPr>
        <w:pStyle w:val="SinSangria"/>
        <w:rPr>
          <w:b/>
        </w:rPr>
      </w:pPr>
      <w:r>
        <w:rPr>
          <w:b/>
        </w:rPr>
        <w:t>Características:</w:t>
      </w:r>
    </w:p>
    <w:p w:rsidR="009361A1" w:rsidRDefault="009361A1" w:rsidP="00EC24A9">
      <w:pPr>
        <w:pStyle w:val="SinSangria"/>
        <w:numPr>
          <w:ilvl w:val="0"/>
          <w:numId w:val="25"/>
        </w:numPr>
      </w:pPr>
      <w:r>
        <w:t>Está compuesto por compon</w:t>
      </w:r>
      <w:r w:rsidR="00D650ED">
        <w:t>en</w:t>
      </w:r>
      <w:r>
        <w:t>tes.</w:t>
      </w:r>
    </w:p>
    <w:p w:rsidR="001238B0" w:rsidRDefault="001238B0" w:rsidP="00EC24A9">
      <w:pPr>
        <w:pStyle w:val="SinSangria"/>
        <w:numPr>
          <w:ilvl w:val="0"/>
          <w:numId w:val="25"/>
        </w:numPr>
      </w:pPr>
      <w:r>
        <w:t xml:space="preserve">Puede ser utilizado para sustituir partes de otro </w:t>
      </w:r>
      <w:proofErr w:type="spellStart"/>
      <w:r>
        <w:t>framework</w:t>
      </w:r>
      <w:proofErr w:type="spellEnd"/>
      <w:r>
        <w:t>.</w:t>
      </w:r>
    </w:p>
    <w:p w:rsidR="001238B0" w:rsidRPr="009361A1" w:rsidRDefault="001238B0" w:rsidP="00EC24A9">
      <w:pPr>
        <w:pStyle w:val="SinSangria"/>
        <w:numPr>
          <w:ilvl w:val="0"/>
          <w:numId w:val="25"/>
        </w:numPr>
      </w:pPr>
      <w:r>
        <w:t>Mejores prácticas de programación.</w:t>
      </w:r>
    </w:p>
    <w:p w:rsidR="00EA251C" w:rsidRDefault="007438C1" w:rsidP="00EA251C">
      <w:pPr>
        <w:pStyle w:val="Ttulo3"/>
      </w:pPr>
      <w:bookmarkStart w:id="124" w:name="_Toc65263713"/>
      <w:bookmarkStart w:id="125" w:name="_Toc66541520"/>
      <w:r>
        <w:lastRenderedPageBreak/>
        <w:t>Express.js</w:t>
      </w:r>
      <w:bookmarkEnd w:id="124"/>
      <w:bookmarkEnd w:id="125"/>
    </w:p>
    <w:p w:rsidR="00173DD6" w:rsidRDefault="00173DD6" w:rsidP="00D36650">
      <w:pPr>
        <w:pStyle w:val="TITULOTablasyFiguras"/>
      </w:pPr>
      <w:bookmarkStart w:id="126" w:name="_Toc65263862"/>
      <w:bookmarkStart w:id="127" w:name="_Toc65264370"/>
      <w:bookmarkStart w:id="128" w:name="_Toc66541572"/>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12</w:t>
      </w:r>
      <w:r w:rsidR="00C06BE3" w:rsidRPr="00454AB9">
        <w:rPr>
          <w:i w:val="0"/>
          <w:noProof/>
        </w:rPr>
        <w:fldChar w:fldCharType="end"/>
      </w:r>
      <w:r>
        <w:br/>
      </w:r>
      <w:r w:rsidRPr="00454AB9">
        <w:rPr>
          <w:b w:val="0"/>
        </w:rPr>
        <w:t>Express.js</w:t>
      </w:r>
      <w:bookmarkEnd w:id="126"/>
      <w:bookmarkEnd w:id="127"/>
      <w:bookmarkEnd w:id="128"/>
    </w:p>
    <w:p w:rsidR="00173DD6" w:rsidRDefault="00173DD6" w:rsidP="00173DD6">
      <w:pPr>
        <w:pStyle w:val="natasAPA7maedicin"/>
      </w:pPr>
      <w:r>
        <w:rPr>
          <w:noProof/>
          <w:lang w:val="en-US"/>
        </w:rPr>
        <w:drawing>
          <wp:inline distT="0" distB="0" distL="0" distR="0" wp14:anchorId="21CA4103" wp14:editId="672CD9BE">
            <wp:extent cx="3472815" cy="1916430"/>
            <wp:effectExtent l="0" t="0" r="0" b="7620"/>
            <wp:docPr id="32" name="Imagen 32"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ción a express js. Antes de comenzar a utilizar express se… | by  Aarón López Sos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2815" cy="1916430"/>
                    </a:xfrm>
                    <a:prstGeom prst="rect">
                      <a:avLst/>
                    </a:prstGeom>
                    <a:noFill/>
                    <a:ln>
                      <a:noFill/>
                    </a:ln>
                  </pic:spPr>
                </pic:pic>
              </a:graphicData>
            </a:graphic>
          </wp:inline>
        </w:drawing>
      </w:r>
    </w:p>
    <w:p w:rsidR="00173DD6" w:rsidRPr="00173DD6" w:rsidRDefault="00173DD6" w:rsidP="00173DD6">
      <w:pPr>
        <w:pStyle w:val="natasAPA7maedicin"/>
      </w:pPr>
      <w:r>
        <w:t xml:space="preserve">Fuente: </w:t>
      </w:r>
      <w:r w:rsidRPr="00173DD6">
        <w:t>365 × 201 (medium.com)</w:t>
      </w:r>
    </w:p>
    <w:p w:rsidR="00512B76" w:rsidRDefault="00512B76" w:rsidP="00A86FA8">
      <w:pPr>
        <w:pStyle w:val="SinSangria"/>
      </w:pPr>
      <w:r>
        <w:t xml:space="preserve">Express es un Framework de </w:t>
      </w:r>
      <w:proofErr w:type="spellStart"/>
      <w:r>
        <w:t>Nodejs</w:t>
      </w:r>
      <w:proofErr w:type="spellEnd"/>
      <w:r>
        <w:t xml:space="preserve">   que nos permite crear aplicaciones web del lado del servidor utilizando JavaScript. También proporciona mecanismos para:</w:t>
      </w:r>
    </w:p>
    <w:p w:rsidR="00512B76" w:rsidRDefault="00512B76" w:rsidP="00EC24A9">
      <w:pPr>
        <w:pStyle w:val="SinSangria"/>
        <w:numPr>
          <w:ilvl w:val="0"/>
          <w:numId w:val="26"/>
        </w:numPr>
      </w:pPr>
      <w:r>
        <w:t>Escritura de manejadores de peticiones (rutas).</w:t>
      </w:r>
    </w:p>
    <w:p w:rsidR="00512B76" w:rsidRDefault="00512B76" w:rsidP="00EC24A9">
      <w:pPr>
        <w:pStyle w:val="SinSangria"/>
        <w:numPr>
          <w:ilvl w:val="0"/>
          <w:numId w:val="26"/>
        </w:numPr>
      </w:pPr>
      <w:r>
        <w:t xml:space="preserve">Integración de motores de plantillas para el desarrollo de vistas. </w:t>
      </w:r>
    </w:p>
    <w:p w:rsidR="00512B76" w:rsidRDefault="00512B76" w:rsidP="00EC24A9">
      <w:pPr>
        <w:pStyle w:val="SinSangria"/>
        <w:numPr>
          <w:ilvl w:val="0"/>
          <w:numId w:val="26"/>
        </w:numPr>
      </w:pPr>
      <w:r>
        <w:t xml:space="preserve">Se puede añadir peticiones “middleware” adicionales. </w:t>
      </w:r>
    </w:p>
    <w:p w:rsidR="00512B76" w:rsidRDefault="00512B76" w:rsidP="00EC24A9">
      <w:pPr>
        <w:pStyle w:val="SinSangria"/>
        <w:numPr>
          <w:ilvl w:val="0"/>
          <w:numId w:val="26"/>
        </w:numPr>
      </w:pPr>
      <w:r>
        <w:t>Se puede configurar el puerto que se</w:t>
      </w:r>
      <w:r w:rsidRPr="00594CF2">
        <w:t xml:space="preserve"> </w:t>
      </w:r>
      <w:r w:rsidR="0009481B" w:rsidRPr="00594CF2">
        <w:t>usará</w:t>
      </w:r>
      <w:r w:rsidRPr="00594CF2">
        <w:t xml:space="preserve"> </w:t>
      </w:r>
      <w:r>
        <w:t>para conectar</w:t>
      </w:r>
      <w:r w:rsidR="00594CF2">
        <w:t>se</w:t>
      </w:r>
      <w:r>
        <w:t xml:space="preserve"> y la ubicación de las plantillas que se </w:t>
      </w:r>
      <w:r w:rsidR="0009481B">
        <w:t>utilizará</w:t>
      </w:r>
      <w:r w:rsidR="00594CF2">
        <w:t xml:space="preserve"> para </w:t>
      </w:r>
      <w:proofErr w:type="spellStart"/>
      <w:r w:rsidR="00594CF2">
        <w:t>rende</w:t>
      </w:r>
      <w:r>
        <w:t>rizar</w:t>
      </w:r>
      <w:proofErr w:type="spellEnd"/>
      <w:r>
        <w:t xml:space="preserve"> las respuestas.</w:t>
      </w:r>
    </w:p>
    <w:p w:rsidR="00512B76" w:rsidRDefault="00512B76" w:rsidP="00EC24A9">
      <w:pPr>
        <w:pStyle w:val="SinSangria"/>
        <w:numPr>
          <w:ilvl w:val="0"/>
          <w:numId w:val="26"/>
        </w:numPr>
      </w:pPr>
      <w:r>
        <w:t>Express reutiliza módulos de otras personas</w:t>
      </w:r>
      <w:r w:rsidR="00E81BFD">
        <w:t>.</w:t>
      </w:r>
      <w:sdt>
        <w:sdtPr>
          <w:id w:val="-1770929062"/>
          <w:citation/>
        </w:sdtPr>
        <w:sdtEndPr/>
        <w:sdtContent>
          <w:r w:rsidR="00D53A40">
            <w:fldChar w:fldCharType="begin"/>
          </w:r>
          <w:r w:rsidR="00D53A40" w:rsidRPr="00D53A40">
            <w:instrText xml:space="preserve"> CITATION DNS20 \l 1033 </w:instrText>
          </w:r>
          <w:r w:rsidR="00D53A40">
            <w:fldChar w:fldCharType="separate"/>
          </w:r>
          <w:r w:rsidR="00C018A8">
            <w:rPr>
              <w:noProof/>
            </w:rPr>
            <w:t xml:space="preserve"> </w:t>
          </w:r>
          <w:r w:rsidR="00C018A8" w:rsidRPr="00C018A8">
            <w:rPr>
              <w:noProof/>
            </w:rPr>
            <w:t>(DNS Web Docs, 2020)</w:t>
          </w:r>
          <w:r w:rsidR="00D53A40">
            <w:fldChar w:fldCharType="end"/>
          </w:r>
        </w:sdtContent>
      </w:sdt>
    </w:p>
    <w:p w:rsidR="006A2CD4" w:rsidRPr="006A2CD4" w:rsidRDefault="00607247" w:rsidP="006A2CD4">
      <w:pPr>
        <w:pStyle w:val="Ttulo2"/>
      </w:pPr>
      <w:bookmarkStart w:id="129" w:name="_Toc56793692"/>
      <w:bookmarkStart w:id="130" w:name="_Toc65263714"/>
      <w:bookmarkStart w:id="131" w:name="_Toc66541521"/>
      <w:r>
        <w:t>BASE DE DATOS</w:t>
      </w:r>
      <w:bookmarkEnd w:id="129"/>
      <w:bookmarkEnd w:id="130"/>
      <w:bookmarkEnd w:id="131"/>
      <w:r>
        <w:t xml:space="preserve"> </w:t>
      </w:r>
    </w:p>
    <w:p w:rsidR="00C72D92" w:rsidRDefault="00C72D92" w:rsidP="00C72D92">
      <w:pPr>
        <w:pStyle w:val="Ttulo3"/>
      </w:pPr>
      <w:bookmarkStart w:id="132" w:name="_Toc65263715"/>
      <w:bookmarkStart w:id="133" w:name="_Toc66541522"/>
      <w:r>
        <w:t>Definición</w:t>
      </w:r>
      <w:bookmarkEnd w:id="132"/>
      <w:bookmarkEnd w:id="133"/>
    </w:p>
    <w:p w:rsidR="006A2CD4" w:rsidRDefault="00C738C4" w:rsidP="00A86FA8">
      <w:pPr>
        <w:pStyle w:val="SinSangria"/>
      </w:pPr>
      <w:r>
        <w:rPr>
          <w:color w:val="000000"/>
        </w:rPr>
        <w:t>Una base de datos o banco de datos son conjuntos de datos relacionados entre sí, organizados y estructurados</w:t>
      </w:r>
      <w:r w:rsidR="006A2CD4">
        <w:t xml:space="preserve">. </w:t>
      </w:r>
      <w:r w:rsidR="006A2CD4" w:rsidRPr="00170DD3">
        <w:t>Las bases de dat</w:t>
      </w:r>
      <w:r w:rsidR="00170DD3" w:rsidRPr="00170DD3">
        <w:t>os son el resultado producido</w:t>
      </w:r>
      <w:r w:rsidR="006A2CD4" w:rsidRPr="00170DD3">
        <w:t xml:space="preserve"> por las necesidades de las personas de almacenar información</w:t>
      </w:r>
      <w:r w:rsidR="00D12007">
        <w:t>.</w:t>
      </w:r>
      <w:r w:rsidR="00D12007" w:rsidRPr="00D12007">
        <w:t xml:space="preserve"> </w:t>
      </w:r>
      <w:r w:rsidR="00D12007">
        <w:t>Estas son utilizadas mediante los Sistemas Gestores De Bases De Datos (SGBD).</w:t>
      </w:r>
    </w:p>
    <w:p w:rsidR="00D12007" w:rsidRPr="000150DA" w:rsidRDefault="00D12007" w:rsidP="00D12007">
      <w:pPr>
        <w:pStyle w:val="Ttulo3"/>
      </w:pPr>
      <w:bookmarkStart w:id="134" w:name="_Toc65263716"/>
      <w:bookmarkStart w:id="135" w:name="_Toc66541523"/>
      <w:r w:rsidRPr="000150DA">
        <w:lastRenderedPageBreak/>
        <w:t>Componentes de una Base de datos:</w:t>
      </w:r>
      <w:bookmarkEnd w:id="134"/>
      <w:bookmarkEnd w:id="135"/>
    </w:p>
    <w:p w:rsidR="00D12007" w:rsidRDefault="00D12007" w:rsidP="00A86FA8">
      <w:pPr>
        <w:pStyle w:val="SinSangria"/>
      </w:pPr>
      <w:r>
        <w:t xml:space="preserve">Campo. - Es el área de almacenar u dato de un mismo tipo. </w:t>
      </w:r>
    </w:p>
    <w:p w:rsidR="00D12007" w:rsidRDefault="00D12007" w:rsidP="00A86FA8">
      <w:pPr>
        <w:pStyle w:val="SinSangria"/>
      </w:pPr>
      <w:r>
        <w:t xml:space="preserve">Registro. - Es una colección de datos iguales o de diferente tipo relacionados.  </w:t>
      </w:r>
    </w:p>
    <w:p w:rsidR="00D12007" w:rsidRPr="006A2CD4" w:rsidRDefault="00D12007" w:rsidP="00A86FA8">
      <w:pPr>
        <w:pStyle w:val="SinSangria"/>
      </w:pPr>
      <w:r>
        <w:t>Archivo. - Es una colección de registros siendo una estructura.</w:t>
      </w:r>
    </w:p>
    <w:p w:rsidR="00C72D92" w:rsidRDefault="00C72D92" w:rsidP="00C72D92">
      <w:pPr>
        <w:pStyle w:val="Ttulo3"/>
      </w:pPr>
      <w:bookmarkStart w:id="136" w:name="_Toc65263717"/>
      <w:bookmarkStart w:id="137" w:name="_Toc66541524"/>
      <w:r>
        <w:t>Base de datos SQL</w:t>
      </w:r>
      <w:bookmarkEnd w:id="136"/>
      <w:bookmarkEnd w:id="137"/>
    </w:p>
    <w:p w:rsidR="00A045D6" w:rsidRDefault="00A045D6" w:rsidP="00A86FA8">
      <w:pPr>
        <w:pStyle w:val="SinSangria"/>
      </w:pPr>
      <w:r>
        <w:t>Es una base de datos relacional escrita en el lenguaje</w:t>
      </w:r>
      <w:r w:rsidRPr="00A045D6">
        <w:t xml:space="preserve"> </w:t>
      </w:r>
      <w:r>
        <w:t>SQL (</w:t>
      </w:r>
      <w:proofErr w:type="spellStart"/>
      <w:r w:rsidRPr="00A045D6">
        <w:rPr>
          <w:rStyle w:val="nfasis"/>
          <w:rFonts w:ascii="Open Sans" w:hAnsi="Open Sans"/>
          <w:i w:val="0"/>
          <w:sz w:val="23"/>
          <w:szCs w:val="23"/>
          <w:bdr w:val="none" w:sz="0" w:space="0" w:color="auto" w:frame="1"/>
          <w:shd w:val="clear" w:color="auto" w:fill="FEFEFE"/>
        </w:rPr>
        <w:t>Structured</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Query</w:t>
      </w:r>
      <w:proofErr w:type="spellEnd"/>
      <w:r w:rsidRPr="00A045D6">
        <w:rPr>
          <w:rStyle w:val="nfasis"/>
          <w:rFonts w:ascii="Open Sans" w:hAnsi="Open Sans"/>
          <w:i w:val="0"/>
          <w:sz w:val="23"/>
          <w:szCs w:val="23"/>
          <w:bdr w:val="none" w:sz="0" w:space="0" w:color="auto" w:frame="1"/>
          <w:shd w:val="clear" w:color="auto" w:fill="FEFEFE"/>
        </w:rPr>
        <w:t xml:space="preserve"> </w:t>
      </w:r>
      <w:proofErr w:type="spellStart"/>
      <w:r w:rsidRPr="00A045D6">
        <w:rPr>
          <w:rStyle w:val="nfasis"/>
          <w:rFonts w:ascii="Open Sans" w:hAnsi="Open Sans"/>
          <w:i w:val="0"/>
          <w:sz w:val="23"/>
          <w:szCs w:val="23"/>
          <w:bdr w:val="none" w:sz="0" w:space="0" w:color="auto" w:frame="1"/>
          <w:shd w:val="clear" w:color="auto" w:fill="FEFEFE"/>
        </w:rPr>
        <w:t>Language</w:t>
      </w:r>
      <w:proofErr w:type="spellEnd"/>
      <w:r>
        <w:t>) o lenguaje estructurado. Este lenguaje según la ANIS (</w:t>
      </w:r>
      <w:r w:rsidRPr="00A045D6">
        <w:t xml:space="preserve">American </w:t>
      </w:r>
      <w:proofErr w:type="spellStart"/>
      <w:r w:rsidRPr="00A045D6">
        <w:t>National</w:t>
      </w:r>
      <w:proofErr w:type="spellEnd"/>
      <w:r w:rsidRPr="00A045D6">
        <w:t xml:space="preserve"> </w:t>
      </w:r>
      <w:proofErr w:type="spellStart"/>
      <w:r w:rsidRPr="00A045D6">
        <w:t>Standards</w:t>
      </w:r>
      <w:proofErr w:type="spellEnd"/>
      <w:r w:rsidRPr="00A045D6">
        <w:t xml:space="preserve"> </w:t>
      </w:r>
      <w:proofErr w:type="spellStart"/>
      <w:r w:rsidRPr="00A045D6">
        <w:t>Institute</w:t>
      </w:r>
      <w:proofErr w:type="spellEnd"/>
      <w:r>
        <w:t>)</w:t>
      </w:r>
      <w:r w:rsidR="00532F8E">
        <w:t>, es considerado como un lenguaje estándar para el desarrollo de bases de datos.</w:t>
      </w:r>
    </w:p>
    <w:p w:rsidR="00532F8E" w:rsidRDefault="00532F8E" w:rsidP="00512B76">
      <w:pPr>
        <w:pStyle w:val="Ttulo4"/>
      </w:pPr>
      <w:bookmarkStart w:id="138" w:name="_Toc65263718"/>
      <w:r w:rsidRPr="00532F8E">
        <w:t>Historia de la base de datos Relacional</w:t>
      </w:r>
      <w:r>
        <w:t>.</w:t>
      </w:r>
      <w:bookmarkEnd w:id="138"/>
    </w:p>
    <w:p w:rsidR="00532F8E" w:rsidRDefault="00C738C4" w:rsidP="00A86FA8">
      <w:pPr>
        <w:pStyle w:val="SinSangria"/>
        <w:rPr>
          <w:rFonts w:cs="Times New Roman"/>
          <w:szCs w:val="24"/>
        </w:rPr>
      </w:pPr>
      <w:r>
        <w:t xml:space="preserve">En 1970 Edgar Frank </w:t>
      </w:r>
      <w:proofErr w:type="spellStart"/>
      <w:r>
        <w:t>Codd</w:t>
      </w:r>
      <w:proofErr w:type="spellEnd"/>
      <w:r>
        <w:t xml:space="preserve"> crea el primer modelo relación con el objetivo de optimizar el espacio que ocuparan esos datos, en 1977 IBM creó el lenguaje SEQUEL (</w:t>
      </w:r>
      <w:proofErr w:type="spellStart"/>
      <w:r>
        <w:t>Structured</w:t>
      </w:r>
      <w:proofErr w:type="spellEnd"/>
      <w:r>
        <w:t xml:space="preserve"> English </w:t>
      </w:r>
      <w:proofErr w:type="spellStart"/>
      <w:r>
        <w:t>Query</w:t>
      </w:r>
      <w:proofErr w:type="spellEnd"/>
      <w:r>
        <w:t xml:space="preserve"> </w:t>
      </w:r>
      <w:proofErr w:type="spellStart"/>
      <w:r>
        <w:t>Language</w:t>
      </w:r>
      <w:proofErr w:type="spellEnd"/>
      <w:r>
        <w:t>) con el cual es posible realizar consultas a una base de datos relacional, mientras que en 1986 la ANSI crea un estándar SQL (</w:t>
      </w:r>
      <w:proofErr w:type="spellStart"/>
      <w:r>
        <w:t>Structure</w:t>
      </w:r>
      <w:proofErr w:type="spellEnd"/>
      <w:r>
        <w:t xml:space="preserve"> </w:t>
      </w:r>
      <w:proofErr w:type="spellStart"/>
      <w:r>
        <w:t>Query</w:t>
      </w:r>
      <w:proofErr w:type="spellEnd"/>
      <w:r>
        <w:t xml:space="preserve"> </w:t>
      </w:r>
      <w:proofErr w:type="spellStart"/>
      <w:r>
        <w:t>Language</w:t>
      </w:r>
      <w:proofErr w:type="spellEnd"/>
      <w:r>
        <w:t>) para los lenguajes relacionales. El último estándar y actual es el SQL 2008 que fue adoptado por la ISO.</w:t>
      </w:r>
      <w:sdt>
        <w:sdtPr>
          <w:rPr>
            <w:rFonts w:cs="Times New Roman"/>
            <w:szCs w:val="24"/>
          </w:rPr>
          <w:id w:val="-172888575"/>
          <w:citation/>
        </w:sdtPr>
        <w:sdtEndPr/>
        <w:sdtContent>
          <w:r w:rsidR="00532F8E">
            <w:rPr>
              <w:rFonts w:cs="Times New Roman"/>
              <w:szCs w:val="24"/>
            </w:rPr>
            <w:fldChar w:fldCharType="begin"/>
          </w:r>
          <w:r w:rsidR="00532F8E">
            <w:rPr>
              <w:rFonts w:cs="Times New Roman"/>
              <w:szCs w:val="24"/>
            </w:rPr>
            <w:instrText xml:space="preserve"> CITATION Jav03 \l 3082 </w:instrText>
          </w:r>
          <w:r w:rsidR="00532F8E">
            <w:rPr>
              <w:rFonts w:cs="Times New Roman"/>
              <w:szCs w:val="24"/>
            </w:rPr>
            <w:fldChar w:fldCharType="separate"/>
          </w:r>
          <w:r w:rsidR="00C018A8">
            <w:rPr>
              <w:rFonts w:cs="Times New Roman"/>
              <w:noProof/>
              <w:szCs w:val="24"/>
            </w:rPr>
            <w:t xml:space="preserve"> </w:t>
          </w:r>
          <w:r w:rsidR="00C018A8" w:rsidRPr="00C018A8">
            <w:rPr>
              <w:rFonts w:cs="Times New Roman"/>
              <w:noProof/>
              <w:szCs w:val="24"/>
            </w:rPr>
            <w:t>(Quiroz, 2003)</w:t>
          </w:r>
          <w:r w:rsidR="00532F8E">
            <w:rPr>
              <w:rFonts w:cs="Times New Roman"/>
              <w:szCs w:val="24"/>
            </w:rPr>
            <w:fldChar w:fldCharType="end"/>
          </w:r>
        </w:sdtContent>
      </w:sdt>
      <w:r w:rsidR="00532F8E">
        <w:rPr>
          <w:rFonts w:cs="Times New Roman"/>
          <w:szCs w:val="24"/>
        </w:rPr>
        <w:t>.</w:t>
      </w:r>
    </w:p>
    <w:p w:rsidR="00532F8E" w:rsidRPr="00DD216B" w:rsidRDefault="00532F8E" w:rsidP="00512B76">
      <w:pPr>
        <w:pStyle w:val="Ttulo4"/>
      </w:pPr>
      <w:bookmarkStart w:id="139" w:name="_Toc65263719"/>
      <w:r w:rsidRPr="00DD216B">
        <w:t xml:space="preserve">Modelo </w:t>
      </w:r>
      <w:r>
        <w:t>R</w:t>
      </w:r>
      <w:r w:rsidRPr="00DD216B">
        <w:t>elacional.</w:t>
      </w:r>
      <w:bookmarkEnd w:id="139"/>
    </w:p>
    <w:p w:rsidR="007A3C38" w:rsidRPr="00DD216B" w:rsidRDefault="007A3C38" w:rsidP="00A86FA8">
      <w:pPr>
        <w:pStyle w:val="SinSangria"/>
      </w:pPr>
      <w:r w:rsidRPr="00DD216B">
        <w:t xml:space="preserve">Basada en la relación de esquemas de Edgar Frank </w:t>
      </w:r>
      <w:proofErr w:type="spellStart"/>
      <w:r w:rsidRPr="00DD216B">
        <w:t>Codd</w:t>
      </w:r>
      <w:proofErr w:type="spellEnd"/>
      <w:r w:rsidRPr="00DD216B">
        <w:t xml:space="preserve"> y contiene:</w:t>
      </w:r>
    </w:p>
    <w:p w:rsidR="007A3C38" w:rsidRPr="00DD216B" w:rsidRDefault="007A3C38" w:rsidP="00A86FA8">
      <w:pPr>
        <w:pStyle w:val="SinSangria"/>
      </w:pPr>
      <w:r w:rsidRPr="00C738C4">
        <w:rPr>
          <w:b/>
        </w:rPr>
        <w:t>Esquema:</w:t>
      </w:r>
      <w:r w:rsidRPr="00DD216B">
        <w:t xml:space="preserve"> Prácticamente es la definición o estructura de la entidad</w:t>
      </w:r>
      <w:r>
        <w:t xml:space="preserve"> </w:t>
      </w:r>
      <w:r w:rsidRPr="00DD216B">
        <w:t>(tablas) que contiene campos.</w:t>
      </w:r>
    </w:p>
    <w:p w:rsidR="007A3C38" w:rsidRDefault="007A3C38" w:rsidP="007A3C38">
      <w:pPr>
        <w:pStyle w:val="Descripcin"/>
        <w:keepNext/>
        <w:ind w:left="284" w:firstLine="0"/>
      </w:pPr>
      <w:bookmarkStart w:id="140" w:name="_Ref56791923"/>
      <w:bookmarkStart w:id="141" w:name="_Ref56791917"/>
      <w:bookmarkStart w:id="142" w:name="_Toc56793992"/>
      <w:bookmarkStart w:id="143" w:name="_Toc56881672"/>
      <w:bookmarkStart w:id="144" w:name="_Toc58005222"/>
      <w:bookmarkStart w:id="145" w:name="_Toc65263863"/>
      <w:bookmarkStart w:id="146" w:name="_Toc65264371"/>
      <w:bookmarkStart w:id="147" w:name="_Toc66541573"/>
      <w:r w:rsidRPr="0080187E">
        <w:rPr>
          <w:b/>
          <w:i w:val="0"/>
        </w:rPr>
        <w:lastRenderedPageBreak/>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8F1C3C">
        <w:rPr>
          <w:b/>
          <w:i w:val="0"/>
          <w:noProof/>
        </w:rPr>
        <w:t>13</w:t>
      </w:r>
      <w:r w:rsidR="003E554E">
        <w:rPr>
          <w:b/>
          <w:i w:val="0"/>
        </w:rPr>
        <w:fldChar w:fldCharType="end"/>
      </w:r>
      <w:bookmarkEnd w:id="140"/>
      <w:r>
        <w:br/>
      </w:r>
      <w:r w:rsidR="00B129F0">
        <w:t>Modelo R</w:t>
      </w:r>
      <w:r>
        <w:t>elacional Esquema</w:t>
      </w:r>
      <w:bookmarkEnd w:id="141"/>
      <w:bookmarkEnd w:id="142"/>
      <w:bookmarkEnd w:id="143"/>
      <w:bookmarkEnd w:id="144"/>
      <w:bookmarkEnd w:id="145"/>
      <w:bookmarkEnd w:id="146"/>
      <w:bookmarkEnd w:id="147"/>
    </w:p>
    <w:p w:rsidR="00532F8E" w:rsidRDefault="007A3C38" w:rsidP="00532F8E">
      <w:pPr>
        <w:rPr>
          <w:rFonts w:cs="Times New Roman"/>
          <w:szCs w:val="24"/>
        </w:rPr>
      </w:pPr>
      <w:r w:rsidRPr="00DD216B">
        <w:rPr>
          <w:rFonts w:cs="Times New Roman"/>
          <w:noProof/>
          <w:szCs w:val="24"/>
          <w:lang w:val="en-US"/>
        </w:rPr>
        <w:drawing>
          <wp:inline distT="0" distB="0" distL="0" distR="0" wp14:anchorId="3EAA3D11" wp14:editId="23F5965C">
            <wp:extent cx="2167229" cy="2447925"/>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34" cy="2459452"/>
                    </a:xfrm>
                    <a:prstGeom prst="rect">
                      <a:avLst/>
                    </a:prstGeom>
                  </pic:spPr>
                </pic:pic>
              </a:graphicData>
            </a:graphic>
          </wp:inline>
        </w:drawing>
      </w:r>
    </w:p>
    <w:p w:rsidR="0080187E" w:rsidRDefault="0080187E" w:rsidP="00B6592D">
      <w:pPr>
        <w:pStyle w:val="natasAPA7maedicin"/>
        <w:rPr>
          <w:i/>
        </w:rPr>
      </w:pPr>
      <w:r>
        <w:t xml:space="preserve">Fuente: </w:t>
      </w:r>
      <w:r>
        <w:rPr>
          <w:i/>
        </w:rPr>
        <w:t>Propia</w:t>
      </w:r>
    </w:p>
    <w:p w:rsidR="00B129F0" w:rsidRPr="00DD216B" w:rsidRDefault="00B129F0" w:rsidP="00A86FA8">
      <w:pPr>
        <w:pStyle w:val="SinSangria"/>
      </w:pPr>
      <w:r w:rsidRPr="00DD216B">
        <w:t xml:space="preserve">En la </w:t>
      </w:r>
      <w:r w:rsidRPr="00B129F0">
        <w:rPr>
          <w:i/>
        </w:rPr>
        <w:fldChar w:fldCharType="begin"/>
      </w:r>
      <w:r w:rsidRPr="00B129F0">
        <w:rPr>
          <w:i/>
        </w:rPr>
        <w:instrText xml:space="preserve"> REF _Ref56791923 \h </w:instrText>
      </w:r>
      <w:r>
        <w:rPr>
          <w:i/>
        </w:rPr>
        <w:instrText xml:space="preserve"> \* MERGEFORMAT </w:instrText>
      </w:r>
      <w:r w:rsidRPr="00B129F0">
        <w:rPr>
          <w:i/>
        </w:rPr>
      </w:r>
      <w:r w:rsidRPr="00B129F0">
        <w:rPr>
          <w:i/>
        </w:rPr>
        <w:fldChar w:fldCharType="separate"/>
      </w:r>
      <w:r w:rsidR="0039081A" w:rsidRPr="0039081A">
        <w:rPr>
          <w:b/>
          <w:i/>
        </w:rPr>
        <w:t xml:space="preserve">Figura </w:t>
      </w:r>
      <w:r w:rsidR="0039081A">
        <w:rPr>
          <w:b/>
          <w:i/>
          <w:noProof/>
        </w:rPr>
        <w:t>13</w:t>
      </w:r>
      <w:r w:rsidRPr="00B129F0">
        <w:rPr>
          <w:i/>
        </w:rPr>
        <w:fldChar w:fldCharType="end"/>
      </w:r>
      <w:r>
        <w:t xml:space="preserve"> </w:t>
      </w:r>
      <w:r w:rsidRPr="00DD216B">
        <w:t xml:space="preserve">tenemos </w:t>
      </w:r>
      <w:r>
        <w:t>1</w:t>
      </w:r>
      <w:r w:rsidRPr="00DD216B">
        <w:t xml:space="preserve"> esquema </w:t>
      </w:r>
      <w:r>
        <w:t xml:space="preserve">que contiene 2 tablas </w:t>
      </w:r>
      <w:r w:rsidRPr="00DD216B">
        <w:t>llamado usuarios y tipo usuario el cual contiene sus respectivos campos y claves primarias</w:t>
      </w:r>
      <w:r>
        <w:t>.</w:t>
      </w:r>
    </w:p>
    <w:p w:rsidR="00B129F0" w:rsidRDefault="00B129F0" w:rsidP="00A86FA8">
      <w:pPr>
        <w:pStyle w:val="SinSangria"/>
      </w:pPr>
      <w:r w:rsidRPr="00F30BC7">
        <w:rPr>
          <w:b/>
          <w:bCs/>
        </w:rPr>
        <w:t>Instancia:</w:t>
      </w:r>
      <w:r w:rsidRPr="00DD216B">
        <w:t xml:space="preserve"> Es el estado actual que contiene ese esquema</w:t>
      </w:r>
      <w:r>
        <w:t xml:space="preserve"> (datos que contiene</w:t>
      </w:r>
      <w:r w:rsidRPr="00DD216B">
        <w:t xml:space="preserve"> </w:t>
      </w:r>
      <w:proofErr w:type="spellStart"/>
      <w:r w:rsidRPr="00DD216B">
        <w:t>tuplas</w:t>
      </w:r>
      <w:proofErr w:type="spellEnd"/>
      <w:r w:rsidRPr="00DD216B">
        <w:t>).</w:t>
      </w:r>
    </w:p>
    <w:p w:rsidR="00B129F0" w:rsidRDefault="00B129F0" w:rsidP="00B129F0">
      <w:pPr>
        <w:pStyle w:val="Descripcin"/>
        <w:keepNext/>
        <w:ind w:left="284" w:firstLine="0"/>
      </w:pPr>
      <w:bookmarkStart w:id="148" w:name="_Toc56793993"/>
      <w:bookmarkStart w:id="149" w:name="_Toc56881673"/>
      <w:bookmarkStart w:id="150" w:name="_Toc58005223"/>
      <w:bookmarkStart w:id="151" w:name="_Toc65263864"/>
      <w:bookmarkStart w:id="152" w:name="_Toc65264372"/>
      <w:bookmarkStart w:id="153" w:name="_Toc66541574"/>
      <w:r w:rsidRPr="00B129F0">
        <w:rPr>
          <w:b/>
          <w:i w:val="0"/>
        </w:rPr>
        <w:t xml:space="preserve">Figura </w:t>
      </w:r>
      <w:r w:rsidR="003E554E">
        <w:rPr>
          <w:b/>
          <w:i w:val="0"/>
        </w:rPr>
        <w:fldChar w:fldCharType="begin"/>
      </w:r>
      <w:r w:rsidR="003E554E">
        <w:rPr>
          <w:b/>
          <w:i w:val="0"/>
        </w:rPr>
        <w:instrText xml:space="preserve"> SEQ Figura \* ARABIC </w:instrText>
      </w:r>
      <w:r w:rsidR="003E554E">
        <w:rPr>
          <w:b/>
          <w:i w:val="0"/>
        </w:rPr>
        <w:fldChar w:fldCharType="separate"/>
      </w:r>
      <w:r w:rsidR="008F1C3C">
        <w:rPr>
          <w:b/>
          <w:i w:val="0"/>
          <w:noProof/>
        </w:rPr>
        <w:t>14</w:t>
      </w:r>
      <w:r w:rsidR="003E554E">
        <w:rPr>
          <w:b/>
          <w:i w:val="0"/>
        </w:rPr>
        <w:fldChar w:fldCharType="end"/>
      </w:r>
      <w:r>
        <w:br/>
        <w:t>Modelo Relaciona Instancia</w:t>
      </w:r>
      <w:bookmarkEnd w:id="148"/>
      <w:bookmarkEnd w:id="149"/>
      <w:bookmarkEnd w:id="150"/>
      <w:bookmarkEnd w:id="151"/>
      <w:bookmarkEnd w:id="152"/>
      <w:bookmarkEnd w:id="153"/>
    </w:p>
    <w:p w:rsidR="00B129F0" w:rsidRDefault="00B129F0" w:rsidP="00B129F0">
      <w:r w:rsidRPr="00DD216B">
        <w:rPr>
          <w:rFonts w:cs="Times New Roman"/>
          <w:noProof/>
          <w:szCs w:val="24"/>
          <w:lang w:val="en-US"/>
        </w:rPr>
        <w:drawing>
          <wp:inline distT="0" distB="0" distL="0" distR="0" wp14:anchorId="1F961174" wp14:editId="5B28544C">
            <wp:extent cx="5400040" cy="2292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2985"/>
                    </a:xfrm>
                    <a:prstGeom prst="rect">
                      <a:avLst/>
                    </a:prstGeom>
                  </pic:spPr>
                </pic:pic>
              </a:graphicData>
            </a:graphic>
          </wp:inline>
        </w:drawing>
      </w:r>
    </w:p>
    <w:p w:rsidR="00B129F0" w:rsidRPr="00DD216B" w:rsidRDefault="00B129F0" w:rsidP="00B6592D">
      <w:pPr>
        <w:pStyle w:val="natasAPA7maedicin"/>
      </w:pPr>
      <w:r>
        <w:lastRenderedPageBreak/>
        <w:t xml:space="preserve">Fuente: </w:t>
      </w:r>
      <w:r w:rsidRPr="00B129F0">
        <w:rPr>
          <w:i/>
        </w:rPr>
        <w:t>Propia</w:t>
      </w:r>
    </w:p>
    <w:p w:rsidR="00B129F0" w:rsidRPr="00DD216B" w:rsidRDefault="00B129F0" w:rsidP="00A86FA8">
      <w:pPr>
        <w:pStyle w:val="SinSangria"/>
      </w:pPr>
      <w:proofErr w:type="spellStart"/>
      <w:r w:rsidRPr="00F30BC7">
        <w:rPr>
          <w:b/>
          <w:bCs/>
        </w:rPr>
        <w:t>Tupla</w:t>
      </w:r>
      <w:proofErr w:type="spellEnd"/>
      <w:r w:rsidRPr="00F30BC7">
        <w:rPr>
          <w:b/>
          <w:bCs/>
        </w:rPr>
        <w:t>:</w:t>
      </w:r>
      <w:r w:rsidRPr="00DD216B">
        <w:t xml:space="preserve"> Una </w:t>
      </w:r>
      <w:proofErr w:type="spellStart"/>
      <w:r w:rsidRPr="00DD216B">
        <w:t>tupla</w:t>
      </w:r>
      <w:proofErr w:type="spellEnd"/>
      <w:r w:rsidRPr="00DD216B">
        <w:t xml:space="preserve"> </w:t>
      </w:r>
      <w:r>
        <w:t>es una fila dentro de una tabla.</w:t>
      </w:r>
    </w:p>
    <w:p w:rsidR="00B129F0" w:rsidRPr="00B129F0" w:rsidRDefault="00B129F0" w:rsidP="00A86FA8">
      <w:pPr>
        <w:pStyle w:val="SinSangria"/>
      </w:pPr>
      <w:r w:rsidRPr="00F30BC7">
        <w:rPr>
          <w:b/>
          <w:bCs/>
        </w:rPr>
        <w:t>Campos:</w:t>
      </w:r>
      <w:r w:rsidRPr="00DD216B">
        <w:t xml:space="preserve"> Representa la unidad mínima de información de un estado del esquema.</w:t>
      </w:r>
    </w:p>
    <w:p w:rsidR="00C72D92" w:rsidRDefault="00C738C4" w:rsidP="00C72D92">
      <w:pPr>
        <w:pStyle w:val="Ttulo3"/>
      </w:pPr>
      <w:bookmarkStart w:id="154" w:name="_Toc65263720"/>
      <w:bookmarkStart w:id="155" w:name="_Toc66541525"/>
      <w:r>
        <w:t xml:space="preserve">Base de datos </w:t>
      </w:r>
      <w:proofErr w:type="spellStart"/>
      <w:r>
        <w:t>no</w:t>
      </w:r>
      <w:r w:rsidR="00C72D92">
        <w:t>SQL</w:t>
      </w:r>
      <w:bookmarkEnd w:id="154"/>
      <w:bookmarkEnd w:id="155"/>
      <w:proofErr w:type="spellEnd"/>
      <w:r w:rsidR="00C72D92">
        <w:t xml:space="preserve"> </w:t>
      </w:r>
    </w:p>
    <w:p w:rsidR="00C738C4" w:rsidRPr="00C738C4" w:rsidRDefault="00C738C4" w:rsidP="00A86FA8">
      <w:pPr>
        <w:pStyle w:val="SinSangria"/>
      </w:pPr>
      <w:r>
        <w:t>Se denomina como una base de datos no relacional y se lo caracteriza por ser flexible al momento de crear aplicaciones modernas y no utilizar el lenguaje SQL. Esta base de datos está optimizada para aplicaciones con gran cantidad de datos o información.</w:t>
      </w:r>
    </w:p>
    <w:p w:rsidR="000476DF" w:rsidRDefault="000476DF" w:rsidP="00512B76">
      <w:pPr>
        <w:pStyle w:val="Ttulo4"/>
      </w:pPr>
      <w:bookmarkStart w:id="156" w:name="_Toc65263721"/>
      <w:r>
        <w:t>Características</w:t>
      </w:r>
      <w:bookmarkEnd w:id="156"/>
      <w:r>
        <w:t xml:space="preserve"> </w:t>
      </w:r>
    </w:p>
    <w:p w:rsidR="00C738C4" w:rsidRDefault="00C738C4" w:rsidP="00A86FA8">
      <w:pPr>
        <w:pStyle w:val="SinSangria"/>
      </w:pPr>
      <w:r>
        <w:t xml:space="preserve">Las principales características de una base de datos </w:t>
      </w:r>
      <w:proofErr w:type="spellStart"/>
      <w:r>
        <w:t>noSQL</w:t>
      </w:r>
      <w:proofErr w:type="spellEnd"/>
      <w:r>
        <w:t xml:space="preserve"> son: </w:t>
      </w:r>
    </w:p>
    <w:p w:rsidR="00C738C4" w:rsidRDefault="00C738C4" w:rsidP="00A86FA8">
      <w:pPr>
        <w:pStyle w:val="SinSangria"/>
        <w:rPr>
          <w:rFonts w:ascii="Noto Sans Symbols" w:hAnsi="Noto Sans Symbols"/>
        </w:rPr>
      </w:pPr>
      <w:r>
        <w:t>La información se almacena a través de documentos.</w:t>
      </w:r>
    </w:p>
    <w:p w:rsidR="00C738C4" w:rsidRDefault="00C738C4" w:rsidP="00A86FA8">
      <w:pPr>
        <w:pStyle w:val="SinSangria"/>
        <w:rPr>
          <w:rFonts w:ascii="Noto Sans Symbols" w:hAnsi="Noto Sans Symbols"/>
        </w:rPr>
      </w:pPr>
      <w:r>
        <w:t> Son muy útiles para gestionar la información no estructurada.</w:t>
      </w:r>
    </w:p>
    <w:p w:rsidR="00C738C4" w:rsidRDefault="00C738C4" w:rsidP="00A86FA8">
      <w:pPr>
        <w:pStyle w:val="SinSangria"/>
        <w:rPr>
          <w:ins w:id="157" w:author="Klever O." w:date="2021-03-18T14:23:00Z"/>
        </w:rPr>
      </w:pPr>
      <w:r>
        <w:t>No utiliza lenguaje SQL.</w:t>
      </w:r>
    </w:p>
    <w:p w:rsidR="007B6146" w:rsidRDefault="007B6146" w:rsidP="00A86FA8">
      <w:pPr>
        <w:pStyle w:val="SinSangria"/>
        <w:rPr>
          <w:ins w:id="158" w:author="Klever O." w:date="2021-03-18T14:23:00Z"/>
        </w:rPr>
      </w:pPr>
    </w:p>
    <w:p w:rsidR="007B6146" w:rsidRDefault="007B6146" w:rsidP="00A86FA8">
      <w:pPr>
        <w:pStyle w:val="SinSangria"/>
        <w:rPr>
          <w:rFonts w:ascii="Noto Sans Symbols" w:hAnsi="Noto Sans Symbols"/>
        </w:rPr>
      </w:pPr>
      <w:ins w:id="159" w:author="Klever O." w:date="2021-03-18T14:24:00Z">
        <w:r>
          <w:t>AUN FALTA LA PARTE DONDE HAN SELECCIONADO LAS HERRAMIENTAS QUE VAN A UTILIZAR PARA EL DESARROLLO DEL PROYECTO, EN BASE QUE CRITERIOS FUERON SELECCIONADOS DICHAS HERRAMIENTAS.</w:t>
        </w:r>
      </w:ins>
    </w:p>
    <w:p w:rsidR="00732303" w:rsidRDefault="00732303" w:rsidP="0001476A">
      <w:pPr>
        <w:pStyle w:val="SinSangria"/>
      </w:pPr>
    </w:p>
    <w:p w:rsidR="00423430" w:rsidRDefault="00423430"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732303" w:rsidRDefault="00732303" w:rsidP="0001476A">
      <w:pPr>
        <w:pStyle w:val="SinSangria"/>
      </w:pPr>
    </w:p>
    <w:p w:rsidR="0097571A" w:rsidRPr="00E33EEF" w:rsidRDefault="0097571A" w:rsidP="0001476A">
      <w:pPr>
        <w:pStyle w:val="SinSangria"/>
      </w:pPr>
    </w:p>
    <w:p w:rsidR="00250AB1" w:rsidRPr="00250AB1" w:rsidRDefault="00C738C4" w:rsidP="00250AB1">
      <w:pPr>
        <w:pStyle w:val="Ttulo1"/>
        <w:numPr>
          <w:ilvl w:val="0"/>
          <w:numId w:val="0"/>
        </w:numPr>
      </w:pPr>
      <w:bookmarkStart w:id="160" w:name="_Toc65263724"/>
      <w:bookmarkStart w:id="161" w:name="_Toc66541526"/>
      <w:r w:rsidRPr="00C738C4">
        <w:lastRenderedPageBreak/>
        <w:t>CAPÍTULO</w:t>
      </w:r>
      <w:r w:rsidR="00F06F52">
        <w:t xml:space="preserve"> II</w:t>
      </w:r>
      <w:bookmarkEnd w:id="160"/>
      <w:bookmarkEnd w:id="161"/>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162" w:name="_Toc57491208"/>
      <w:bookmarkStart w:id="163" w:name="_Toc57831972"/>
      <w:bookmarkStart w:id="164" w:name="_Toc58005177"/>
      <w:bookmarkStart w:id="165" w:name="_Toc58005963"/>
      <w:bookmarkStart w:id="166" w:name="_Toc58006092"/>
      <w:bookmarkStart w:id="167" w:name="_Toc58874415"/>
      <w:bookmarkStart w:id="168" w:name="_Toc60597860"/>
      <w:bookmarkStart w:id="169" w:name="_Toc62928399"/>
      <w:bookmarkStart w:id="170" w:name="_Toc63018930"/>
      <w:bookmarkStart w:id="171" w:name="_Toc63776607"/>
      <w:bookmarkStart w:id="172" w:name="_Toc63965492"/>
      <w:bookmarkStart w:id="173" w:name="_Toc63965652"/>
      <w:bookmarkStart w:id="174" w:name="_Toc63965746"/>
      <w:bookmarkStart w:id="175" w:name="_Toc63965967"/>
      <w:bookmarkStart w:id="176" w:name="_Toc63966058"/>
      <w:bookmarkStart w:id="177" w:name="_Toc63966148"/>
      <w:bookmarkStart w:id="178" w:name="_Toc63966237"/>
      <w:bookmarkStart w:id="179" w:name="_Toc63966325"/>
      <w:bookmarkStart w:id="180" w:name="_Toc63966419"/>
      <w:bookmarkStart w:id="181" w:name="_Toc63966507"/>
      <w:bookmarkStart w:id="182" w:name="_Toc64142930"/>
      <w:bookmarkStart w:id="183" w:name="_Toc64231282"/>
      <w:bookmarkStart w:id="184" w:name="_Toc64314657"/>
      <w:bookmarkStart w:id="185" w:name="_Toc64487842"/>
      <w:bookmarkStart w:id="186" w:name="_Toc64487928"/>
      <w:bookmarkStart w:id="187" w:name="_Toc65261976"/>
      <w:bookmarkStart w:id="188" w:name="_Toc65262064"/>
      <w:bookmarkStart w:id="189" w:name="_Toc65263725"/>
      <w:bookmarkStart w:id="190" w:name="_Toc65264223"/>
      <w:bookmarkStart w:id="191" w:name="_Toc65264301"/>
      <w:bookmarkStart w:id="192" w:name="_Toc65264628"/>
      <w:bookmarkStart w:id="193" w:name="_Toc66525861"/>
      <w:bookmarkStart w:id="194" w:name="_Toc66541447"/>
      <w:bookmarkStart w:id="195" w:name="_Toc66541527"/>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F06F52" w:rsidRDefault="00F06F52" w:rsidP="007411C3">
      <w:pPr>
        <w:pStyle w:val="Ttulo2"/>
      </w:pPr>
      <w:bookmarkStart w:id="196" w:name="_Toc65263726"/>
      <w:bookmarkStart w:id="197" w:name="_Toc66541528"/>
      <w:r>
        <w:t>METODOLOGIA</w:t>
      </w:r>
      <w:r w:rsidR="00A4280A">
        <w:t xml:space="preserve"> DE INVESTIGACION</w:t>
      </w:r>
      <w:bookmarkEnd w:id="196"/>
      <w:bookmarkEnd w:id="197"/>
    </w:p>
    <w:p w:rsidR="00D21DE7" w:rsidRDefault="00294A66" w:rsidP="00B2146B">
      <w:pPr>
        <w:pStyle w:val="SinSangria"/>
      </w:pPr>
      <w:r>
        <w:t xml:space="preserve">Las metodologías de investigación son </w:t>
      </w:r>
      <w:r w:rsidR="0097571A">
        <w:t>un conjunto de procesos y técnicas para llevar acabo el desarrollo de un proyecto de investigación</w:t>
      </w:r>
      <w:r w:rsidR="002221B0">
        <w:t xml:space="preserve"> y se enfocan</w:t>
      </w:r>
      <w:r w:rsidR="00AD2FA0">
        <w:t xml:space="preserve"> en dos tipos:</w:t>
      </w:r>
      <w:r w:rsidR="002221B0">
        <w:t xml:space="preserve"> cuantitativa y cualitativa</w:t>
      </w:r>
      <w:r w:rsidR="0097571A">
        <w:t xml:space="preserve">. Estas metodologías se aplican en diferentes estudios como: científicos, sociales, humanísticas, jurídicas, etc. Dependiendo del tema a investigar se considera </w:t>
      </w:r>
      <w:r w:rsidR="0022795A">
        <w:rPr>
          <w:color w:val="000000"/>
        </w:rPr>
        <w:t> cuál</w:t>
      </w:r>
      <w:r w:rsidR="0097571A">
        <w:t xml:space="preserve"> metodología será más óptima para el desarrollo del proyecto</w:t>
      </w:r>
      <w:sdt>
        <w:sdtPr>
          <w:id w:val="-32731775"/>
          <w:citation/>
        </w:sdtPr>
        <w:sdtEndPr/>
        <w:sdtContent>
          <w:r w:rsidR="002221B0">
            <w:fldChar w:fldCharType="begin"/>
          </w:r>
          <w:r w:rsidR="002221B0" w:rsidRPr="002221B0">
            <w:instrText xml:space="preserve"> CITATION uni20 \l 1033 </w:instrText>
          </w:r>
          <w:r w:rsidR="002221B0">
            <w:fldChar w:fldCharType="separate"/>
          </w:r>
          <w:r w:rsidR="00C018A8">
            <w:rPr>
              <w:noProof/>
            </w:rPr>
            <w:t xml:space="preserve"> </w:t>
          </w:r>
          <w:r w:rsidR="00C018A8" w:rsidRPr="00C018A8">
            <w:rPr>
              <w:noProof/>
            </w:rPr>
            <w:t>(universia, 2020)</w:t>
          </w:r>
          <w:r w:rsidR="002221B0">
            <w:fldChar w:fldCharType="end"/>
          </w:r>
        </w:sdtContent>
      </w:sdt>
      <w:r w:rsidR="002221B0">
        <w:t>.</w:t>
      </w:r>
    </w:p>
    <w:p w:rsidR="00962FF4" w:rsidRDefault="001012DB" w:rsidP="001012DB">
      <w:pPr>
        <w:pStyle w:val="Ttulo3"/>
      </w:pPr>
      <w:bookmarkStart w:id="198" w:name="_Toc65263727"/>
      <w:bookmarkStart w:id="199" w:name="_Toc66541529"/>
      <w:r w:rsidRPr="001012DB">
        <w:t>Método</w:t>
      </w:r>
      <w:r w:rsidR="003C6E7E">
        <w:t>s de Investigación</w:t>
      </w:r>
      <w:bookmarkEnd w:id="198"/>
      <w:bookmarkEnd w:id="199"/>
    </w:p>
    <w:p w:rsidR="00AD2FA0" w:rsidRPr="00AD2FA0" w:rsidRDefault="0022795A" w:rsidP="00B2146B">
      <w:pPr>
        <w:pStyle w:val="SinSangria"/>
      </w:pPr>
      <w:r>
        <w:rPr>
          <w:color w:val="000000"/>
        </w:rPr>
        <w:t xml:space="preserve">Los métodos de investigación que se utilizarán para el desarrollo del presente proyecto de investigación </w:t>
      </w:r>
      <w:r w:rsidR="00AD2FA0">
        <w:t>serán</w:t>
      </w:r>
      <w:r w:rsidR="00B2146B">
        <w:t xml:space="preserve"> </w:t>
      </w:r>
      <w:r w:rsidR="00AD2FA0">
        <w:t xml:space="preserve">métodos </w:t>
      </w:r>
      <w:r w:rsidR="00646ED9">
        <w:t>lógicos.</w:t>
      </w:r>
      <w:r w:rsidR="00B2146B">
        <w:t xml:space="preserve"> Según </w:t>
      </w:r>
      <w:r w:rsidR="00B2146B" w:rsidRPr="00B2146B">
        <w:rPr>
          <w:noProof/>
        </w:rPr>
        <w:t xml:space="preserve">Ramos Chagoya, </w:t>
      </w:r>
      <w:r w:rsidR="00646ED9">
        <w:t xml:space="preserve"> </w:t>
      </w:r>
      <w:r w:rsidR="00B2146B">
        <w:t>los métodos de investigación lógicos “se</w:t>
      </w:r>
      <w:r w:rsidR="00646ED9">
        <w:t xml:space="preserve"> basan en el uso del pensamiento mediante la deducción, el análisis y la síntesis</w:t>
      </w:r>
      <w:r w:rsidR="00B2146B">
        <w:t>”</w:t>
      </w:r>
      <w:sdt>
        <w:sdtPr>
          <w:id w:val="-153222710"/>
          <w:citation/>
        </w:sdtPr>
        <w:sdtEndPr/>
        <w:sdtContent>
          <w:r w:rsidR="00B2146B">
            <w:fldChar w:fldCharType="begin"/>
          </w:r>
          <w:r w:rsidR="00B2146B">
            <w:instrText xml:space="preserve">CITATION Ram18 \n  \t  \l 1033 </w:instrText>
          </w:r>
          <w:r w:rsidR="00B2146B">
            <w:fldChar w:fldCharType="separate"/>
          </w:r>
          <w:r w:rsidR="00C018A8">
            <w:rPr>
              <w:noProof/>
            </w:rPr>
            <w:t xml:space="preserve"> </w:t>
          </w:r>
          <w:r w:rsidR="00C018A8" w:rsidRPr="00C018A8">
            <w:rPr>
              <w:noProof/>
            </w:rPr>
            <w:t>(2008)</w:t>
          </w:r>
          <w:r w:rsidR="00B2146B">
            <w:fldChar w:fldCharType="end"/>
          </w:r>
        </w:sdtContent>
      </w:sdt>
      <w:r w:rsidR="00B2146B">
        <w:t>.</w:t>
      </w:r>
    </w:p>
    <w:p w:rsidR="001012DB" w:rsidRDefault="001012DB" w:rsidP="0001476A">
      <w:pPr>
        <w:pStyle w:val="SinSangria"/>
        <w:rPr>
          <w:b/>
        </w:rPr>
      </w:pPr>
      <w:r>
        <w:rPr>
          <w:b/>
        </w:rPr>
        <w:t>Método Inductivo. –</w:t>
      </w:r>
      <w:r w:rsidR="00BB1A5A">
        <w:rPr>
          <w:b/>
        </w:rPr>
        <w:t xml:space="preserve"> </w:t>
      </w:r>
      <w:r w:rsidR="007301DE">
        <w:rPr>
          <w:b/>
        </w:rPr>
        <w:t>“</w:t>
      </w:r>
      <w:r w:rsidR="00BB1A5A">
        <w:t>T</w:t>
      </w:r>
      <w:r w:rsidR="004C7C81">
        <w:t>iene</w:t>
      </w:r>
      <w:r w:rsidR="00534D10">
        <w:t xml:space="preserve"> como principal objetivo estudiar, observar las características genéricas o comunes </w:t>
      </w:r>
      <w:r w:rsidR="00BB1A5A">
        <w:t>de varias</w:t>
      </w:r>
      <w:r w:rsidR="00534D10">
        <w:t xml:space="preserve"> realidad</w:t>
      </w:r>
      <w:r w:rsidR="00BB1A5A">
        <w:t>es</w:t>
      </w:r>
      <w:r w:rsidR="00534D10">
        <w:t xml:space="preserve"> </w:t>
      </w:r>
      <w:r w:rsidR="004C7C81">
        <w:t>para elaborar una propuesta, además, propone un razonamiento ascendente, es decir, comienza desde lo particula</w:t>
      </w:r>
      <w:r w:rsidR="007301DE">
        <w:t>r o individual hasta lo general”</w:t>
      </w:r>
      <w:sdt>
        <w:sdtPr>
          <w:id w:val="1641763975"/>
          <w:citation/>
        </w:sdtPr>
        <w:sdtEndPr/>
        <w:sdtContent>
          <w:r w:rsidR="004C7C81">
            <w:fldChar w:fldCharType="begin"/>
          </w:r>
          <w:r w:rsidR="004C7C81">
            <w:instrText xml:space="preserve"> CITATION Abr14 \l 3082 </w:instrText>
          </w:r>
          <w:r w:rsidR="004C7C81">
            <w:fldChar w:fldCharType="separate"/>
          </w:r>
          <w:r w:rsidR="00C018A8">
            <w:rPr>
              <w:noProof/>
            </w:rPr>
            <w:t xml:space="preserve"> (Abreu, 2014)</w:t>
          </w:r>
          <w:r w:rsidR="004C7C81">
            <w:fldChar w:fldCharType="end"/>
          </w:r>
        </w:sdtContent>
      </w:sdt>
      <w:r w:rsidR="00BB1A5A">
        <w:t>.</w:t>
      </w:r>
    </w:p>
    <w:p w:rsidR="00BB1A5A" w:rsidRPr="00BB1A5A" w:rsidRDefault="001012DB" w:rsidP="0001476A">
      <w:pPr>
        <w:pStyle w:val="SinSangria"/>
      </w:pPr>
      <w:r>
        <w:rPr>
          <w:b/>
        </w:rPr>
        <w:t>Método Deductivo</w:t>
      </w:r>
      <w:r w:rsidR="00534D10">
        <w:rPr>
          <w:b/>
        </w:rPr>
        <w:t xml:space="preserve">. – </w:t>
      </w:r>
      <w:r w:rsidR="0025400F">
        <w:rPr>
          <w:b/>
        </w:rPr>
        <w:t xml:space="preserve"> </w:t>
      </w:r>
      <w:r w:rsidR="0025400F">
        <w:t>Abreu (2014) describió que el método deductivo “</w:t>
      </w:r>
      <w:r w:rsidR="00CF39A3">
        <w:rPr>
          <w:color w:val="000000"/>
        </w:rPr>
        <w:t>Permite determinar las características de una realidad particular, se estudia mediante los resultados o proposiciones formuladas con anterioridad. Mediante este método de deducción se originan conclusiones particulares o individuales de la inferencia o conclusiones generales aceptadas</w:t>
      </w:r>
      <w:r w:rsidR="0025400F">
        <w:t>”</w:t>
      </w:r>
      <w:r w:rsidR="0025400F" w:rsidRPr="0025400F">
        <w:t xml:space="preserve"> </w:t>
      </w:r>
      <w:sdt>
        <w:sdtPr>
          <w:id w:val="1529065735"/>
          <w:citation/>
        </w:sdtPr>
        <w:sdtEndPr/>
        <w:sdtContent>
          <w:r w:rsidR="0025400F">
            <w:fldChar w:fldCharType="begin"/>
          </w:r>
          <w:r w:rsidR="0025400F">
            <w:instrText xml:space="preserve">CITATION Abr14 \p 200 \n  \y  \t  \l 3082 </w:instrText>
          </w:r>
          <w:r w:rsidR="0025400F">
            <w:fldChar w:fldCharType="separate"/>
          </w:r>
          <w:r w:rsidR="00C018A8">
            <w:rPr>
              <w:noProof/>
            </w:rPr>
            <w:t>(pág. 200)</w:t>
          </w:r>
          <w:r w:rsidR="0025400F">
            <w:fldChar w:fldCharType="end"/>
          </w:r>
        </w:sdtContent>
      </w:sdt>
      <w:r w:rsidR="0001476A">
        <w:t>.</w:t>
      </w:r>
    </w:p>
    <w:p w:rsidR="008A08AE" w:rsidRDefault="008A08AE" w:rsidP="0001476A">
      <w:pPr>
        <w:pStyle w:val="SinSangria"/>
      </w:pPr>
      <w:r>
        <w:lastRenderedPageBreak/>
        <w:t>Dentro de este proyecto de investigación se</w:t>
      </w:r>
      <w:r w:rsidR="006E795F">
        <w:t xml:space="preserve"> utilizará</w:t>
      </w:r>
      <w:r>
        <w:t xml:space="preserve"> el método inductivo que nos permite integrar y comprender lo</w:t>
      </w:r>
      <w:r w:rsidR="00594CF2">
        <w:t>s</w:t>
      </w:r>
      <w:r>
        <w:t xml:space="preserve"> resultados en un menor tiempo y la deductiva que permite</w:t>
      </w:r>
      <w:r w:rsidR="007B5001">
        <w:t xml:space="preserve"> realizar conclusiones en base a los propósitos del </w:t>
      </w:r>
      <w:r w:rsidR="007B5001" w:rsidRPr="00605290">
        <w:rPr>
          <w:highlight w:val="yellow"/>
        </w:rPr>
        <w:t>sistema</w:t>
      </w:r>
      <w:r w:rsidR="00605290" w:rsidRPr="00605290">
        <w:rPr>
          <w:highlight w:val="yellow"/>
        </w:rPr>
        <w:t xml:space="preserve"> web</w:t>
      </w:r>
      <w:r w:rsidR="007B5001">
        <w:t xml:space="preserve">. </w:t>
      </w:r>
      <w:r>
        <w:t xml:space="preserve"> </w:t>
      </w:r>
    </w:p>
    <w:p w:rsidR="00FE23B1" w:rsidRPr="00FE23B1" w:rsidRDefault="000C7FF1" w:rsidP="0001476A">
      <w:pPr>
        <w:pStyle w:val="SinSangria"/>
      </w:pPr>
      <w:r>
        <w:t>Mediante estos</w:t>
      </w:r>
      <w:r w:rsidR="00FE23B1">
        <w:t xml:space="preserve"> método</w:t>
      </w:r>
      <w:r>
        <w:t>s</w:t>
      </w:r>
      <w:r w:rsidR="004E3FF3">
        <w:t>,</w:t>
      </w:r>
      <w:r w:rsidR="00FE23B1">
        <w:t xml:space="preserve"> comprobar</w:t>
      </w:r>
      <w:r w:rsidR="004E3FF3">
        <w:t>emos</w:t>
      </w:r>
      <w:r w:rsidR="00FE23B1">
        <w:t xml:space="preserve"> los problemas actuales que existen dentro de la biblioteca del </w:t>
      </w:r>
      <w:r w:rsidR="00CF39A3">
        <w:rPr>
          <w:color w:val="000000"/>
        </w:rPr>
        <w:t>INSTITUTO SUPERIOR TECNOLÓGICO VICENTE LEÓN</w:t>
      </w:r>
      <w:r w:rsidR="00FE23B1">
        <w:t xml:space="preserve">, por no contar con un </w:t>
      </w:r>
      <w:r w:rsidR="00FE23B1" w:rsidRPr="00605290">
        <w:rPr>
          <w:highlight w:val="yellow"/>
        </w:rPr>
        <w:t>sistema</w:t>
      </w:r>
      <w:r w:rsidR="00605290" w:rsidRPr="00605290">
        <w:rPr>
          <w:highlight w:val="yellow"/>
        </w:rPr>
        <w:t xml:space="preserve"> web</w:t>
      </w:r>
      <w:r w:rsidR="009C3E55">
        <w:t xml:space="preserve"> que sirva de apoyo para optimizar el tiempo al momento de realizar los préstamos de libros, como también, el registro de docentes y estudiantes de la misma institución y el manejo del material bibliográfico.</w:t>
      </w:r>
    </w:p>
    <w:p w:rsidR="00962FF4" w:rsidRDefault="00BC3FC6" w:rsidP="00217345">
      <w:pPr>
        <w:pStyle w:val="Ttulo3"/>
      </w:pPr>
      <w:bookmarkStart w:id="200" w:name="_Toc65263728"/>
      <w:bookmarkStart w:id="201" w:name="_Toc66541530"/>
      <w:r>
        <w:t>Técnica de investigación</w:t>
      </w:r>
      <w:bookmarkEnd w:id="200"/>
      <w:bookmarkEnd w:id="201"/>
      <w:r>
        <w:t xml:space="preserve"> </w:t>
      </w:r>
    </w:p>
    <w:p w:rsidR="00BC3FC6" w:rsidRPr="00BC3FC6" w:rsidRDefault="0006125E" w:rsidP="00BC3FC6">
      <w:r>
        <w:t>“</w:t>
      </w:r>
      <w:r w:rsidR="00BC3FC6">
        <w:t>Las técnicas de investigación son instrumentos que nos permiten recolectar información, que al analizar no permite dar una respuesta desde un enfoque cuantitativo o cualitativo</w:t>
      </w:r>
      <w:r>
        <w:t>”</w:t>
      </w:r>
      <w:sdt>
        <w:sdtPr>
          <w:id w:val="-1887177882"/>
          <w:citation/>
        </w:sdtPr>
        <w:sdtEndPr/>
        <w:sdtContent>
          <w:r>
            <w:fldChar w:fldCharType="begin"/>
          </w:r>
          <w:r w:rsidR="00646ED9">
            <w:instrText xml:space="preserve">CITATION Ram18 \l 1033 </w:instrText>
          </w:r>
          <w:r>
            <w:fldChar w:fldCharType="separate"/>
          </w:r>
          <w:r w:rsidR="00C018A8">
            <w:rPr>
              <w:noProof/>
            </w:rPr>
            <w:t xml:space="preserve"> </w:t>
          </w:r>
          <w:r w:rsidR="00C018A8" w:rsidRPr="00C018A8">
            <w:rPr>
              <w:noProof/>
            </w:rPr>
            <w:t>(Ramos Chagoya, 2008)</w:t>
          </w:r>
          <w:r>
            <w:fldChar w:fldCharType="end"/>
          </w:r>
        </w:sdtContent>
      </w:sdt>
      <w:r>
        <w:t xml:space="preserve">. Estas técnicas son elementos muy importantes para el control de los datos obtenidos. </w:t>
      </w:r>
      <w:r w:rsidR="00BC3FC6">
        <w:t xml:space="preserve"> </w:t>
      </w:r>
    </w:p>
    <w:p w:rsidR="00191306" w:rsidRDefault="00191306" w:rsidP="00191306">
      <w:pPr>
        <w:pStyle w:val="SinSangria"/>
      </w:pPr>
      <w:r w:rsidRPr="00282E3B">
        <w:rPr>
          <w:b/>
        </w:rPr>
        <w:t>Entrevista. –</w:t>
      </w:r>
      <w:r>
        <w:t xml:space="preserve"> </w:t>
      </w:r>
      <w:r w:rsidRPr="00A019C5">
        <w:t>La entrevista se realiza entre 2 o más personas</w:t>
      </w:r>
      <w:r>
        <w:t xml:space="preserve"> (investigador y entrevistado)</w:t>
      </w:r>
      <w:r w:rsidRPr="00A019C5">
        <w:t xml:space="preserve"> con la finalidad de dialogar y poder cam</w:t>
      </w:r>
      <w:r>
        <w:t>biar ideas u opiniones respect</w:t>
      </w:r>
      <w:r w:rsidRPr="00A019C5">
        <w:t>o al tema a tratar.</w:t>
      </w:r>
      <w:r>
        <w:t xml:space="preserve"> El investigador</w:t>
      </w:r>
      <w:r w:rsidRPr="00A019C5">
        <w:t xml:space="preserve"> es la persona que elabora cuidadosamente las preguntas trata</w:t>
      </w:r>
      <w:r>
        <w:t>n</w:t>
      </w:r>
      <w:r w:rsidRPr="00A019C5">
        <w:t>do que no sean de doble sentido</w:t>
      </w:r>
      <w:sdt>
        <w:sdtPr>
          <w:id w:val="1367880832"/>
          <w:citation/>
        </w:sdtPr>
        <w:sdtEndPr/>
        <w:sdtContent>
          <w:r>
            <w:fldChar w:fldCharType="begin"/>
          </w:r>
          <w:r>
            <w:instrText xml:space="preserve">CITATION Raf20 \t  \l 3082 </w:instrText>
          </w:r>
          <w:r>
            <w:fldChar w:fldCharType="separate"/>
          </w:r>
          <w:r w:rsidR="00C018A8">
            <w:rPr>
              <w:noProof/>
            </w:rPr>
            <w:t xml:space="preserve"> (Raffino, 2020)</w:t>
          </w:r>
          <w:r>
            <w:fldChar w:fldCharType="end"/>
          </w:r>
        </w:sdtContent>
      </w:sdt>
      <w:r w:rsidRPr="00A019C5">
        <w:t xml:space="preserve">. </w:t>
      </w:r>
    </w:p>
    <w:p w:rsidR="00191306" w:rsidRPr="003C6E7E" w:rsidRDefault="00191306" w:rsidP="00191306">
      <w:pPr>
        <w:pStyle w:val="SinSangria"/>
        <w:rPr>
          <w:b/>
        </w:rPr>
      </w:pPr>
      <w:r>
        <w:t xml:space="preserve">Se realizó </w:t>
      </w:r>
      <w:r w:rsidRPr="001D2C55">
        <w:t>la entrevista al Ing. LUIS MIGUEL YANCHATIPAN MOLINA</w:t>
      </w:r>
      <w:r>
        <w:t xml:space="preserve"> administrador de la biblioteca, mediante un banco de preguntas estructuradas previamente para recopilación de información necesaria para el desarrollo de una propuesta tecnológica que cumpla con los requerimientos de la biblioteca y mejore su funcionamiento. </w:t>
      </w:r>
      <w:r w:rsidR="00595C93" w:rsidRPr="003C6E7E">
        <w:rPr>
          <w:b/>
        </w:rPr>
        <w:t xml:space="preserve">Ver </w:t>
      </w:r>
      <w:r w:rsidR="00A86FA5" w:rsidRPr="003C6E7E">
        <w:rPr>
          <w:b/>
        </w:rPr>
        <w:fldChar w:fldCharType="begin"/>
      </w:r>
      <w:r w:rsidR="00A86FA5" w:rsidRPr="003C6E7E">
        <w:rPr>
          <w:b/>
        </w:rPr>
        <w:instrText xml:space="preserve"> REF _Ref65179261 \h </w:instrText>
      </w:r>
      <w:r w:rsidR="003C6E7E">
        <w:rPr>
          <w:b/>
        </w:rPr>
        <w:instrText xml:space="preserve"> \* MERGEFORMAT </w:instrText>
      </w:r>
      <w:r w:rsidR="00A86FA5" w:rsidRPr="003C6E7E">
        <w:rPr>
          <w:b/>
        </w:rPr>
      </w:r>
      <w:r w:rsidR="00A86FA5" w:rsidRPr="003C6E7E">
        <w:rPr>
          <w:b/>
        </w:rPr>
        <w:fldChar w:fldCharType="separate"/>
      </w:r>
      <w:r w:rsidR="00A86FA5" w:rsidRPr="003C6E7E">
        <w:rPr>
          <w:b/>
        </w:rPr>
        <w:t>ANEXO A: ENTREVISTA</w:t>
      </w:r>
      <w:r w:rsidR="00A86FA5" w:rsidRPr="003C6E7E">
        <w:rPr>
          <w:b/>
        </w:rPr>
        <w:fldChar w:fldCharType="end"/>
      </w:r>
    </w:p>
    <w:p w:rsidR="007B5001" w:rsidRDefault="007B5001" w:rsidP="0001476A">
      <w:pPr>
        <w:pStyle w:val="SinSangria"/>
      </w:pPr>
      <w:r>
        <w:rPr>
          <w:b/>
        </w:rPr>
        <w:lastRenderedPageBreak/>
        <w:t xml:space="preserve">Observación. -  </w:t>
      </w:r>
      <w:r w:rsidR="00B73061">
        <w:rPr>
          <w:b/>
        </w:rPr>
        <w:t>“</w:t>
      </w:r>
      <w:r w:rsidR="005F72E1">
        <w:t xml:space="preserve">La técnica </w:t>
      </w:r>
      <w:r w:rsidR="00273C5B">
        <w:t xml:space="preserve">de observación consiste en utilizar los sentidos con la finada de </w:t>
      </w:r>
      <w:r w:rsidR="004E3FF3">
        <w:t xml:space="preserve">recolectar </w:t>
      </w:r>
      <w:r w:rsidR="00273C5B">
        <w:t xml:space="preserve"> la información necesaria para desarroll</w:t>
      </w:r>
      <w:r w:rsidR="00B73061">
        <w:t>ar el proyecto de investigación”</w:t>
      </w:r>
      <w:sdt>
        <w:sdtPr>
          <w:id w:val="1332720776"/>
          <w:citation/>
        </w:sdtPr>
        <w:sdtEndPr/>
        <w:sdtContent>
          <w:r w:rsidR="00273C5B">
            <w:fldChar w:fldCharType="begin"/>
          </w:r>
          <w:r w:rsidR="00273C5B">
            <w:instrText xml:space="preserve"> CITATION Ari20 \l 3082 </w:instrText>
          </w:r>
          <w:r w:rsidR="00273C5B">
            <w:fldChar w:fldCharType="separate"/>
          </w:r>
          <w:r w:rsidR="00C018A8">
            <w:rPr>
              <w:noProof/>
            </w:rPr>
            <w:t xml:space="preserve"> (Arias Gonzales, 2020)</w:t>
          </w:r>
          <w:r w:rsidR="00273C5B">
            <w:fldChar w:fldCharType="end"/>
          </w:r>
        </w:sdtContent>
      </w:sdt>
      <w:r w:rsidR="00A019C5">
        <w:t>.</w:t>
      </w:r>
      <w:r w:rsidR="005F72E1">
        <w:t xml:space="preserve"> Mediante esta técnica</w:t>
      </w:r>
      <w:r w:rsidR="0056751D">
        <w:t xml:space="preserve"> identific</w:t>
      </w:r>
      <w:r w:rsidR="000C7FF1">
        <w:t>ar</w:t>
      </w:r>
      <w:r w:rsidR="004E3FF3">
        <w:t>emos</w:t>
      </w:r>
      <w:r w:rsidR="009C347F">
        <w:t xml:space="preserve"> </w:t>
      </w:r>
      <w:r w:rsidR="000C7FF1">
        <w:t xml:space="preserve">los recursos, tanto </w:t>
      </w:r>
      <w:r w:rsidR="00CB5108">
        <w:t>físicos,</w:t>
      </w:r>
      <w:r w:rsidR="000C7FF1">
        <w:t xml:space="preserve"> como </w:t>
      </w:r>
      <w:r w:rsidR="0056751D">
        <w:t xml:space="preserve">recursos humanos y el flujo de procesos dentro de la biblioteca. Se realizaron visitas para conocer los procesos que realizaban de otro punto de vista, buscando de esta manera opiniones </w:t>
      </w:r>
      <w:r w:rsidR="0089092B">
        <w:t>diferentes. Estas visitas tienen</w:t>
      </w:r>
      <w:r w:rsidR="0056751D">
        <w:t xml:space="preserve"> como objetivo co</w:t>
      </w:r>
      <w:r w:rsidR="004E3FF3">
        <w:t>nocer los procesos que realiza</w:t>
      </w:r>
      <w:r w:rsidR="0056751D">
        <w:t>n dentro de la biblioteca, como:</w:t>
      </w:r>
    </w:p>
    <w:p w:rsidR="0056751D" w:rsidRDefault="00DB0199" w:rsidP="00EC24A9">
      <w:pPr>
        <w:pStyle w:val="SinSangria"/>
        <w:numPr>
          <w:ilvl w:val="0"/>
          <w:numId w:val="50"/>
        </w:numPr>
      </w:pPr>
      <w:r>
        <w:t>Préstamos</w:t>
      </w:r>
      <w:r w:rsidR="0056751D">
        <w:t xml:space="preserve"> </w:t>
      </w:r>
      <w:r>
        <w:t>y devoluciones del material bibliográfico</w:t>
      </w:r>
      <w:r w:rsidR="00452FC0">
        <w:t>.</w:t>
      </w:r>
    </w:p>
    <w:p w:rsidR="0056751D" w:rsidRDefault="0056751D" w:rsidP="00EC24A9">
      <w:pPr>
        <w:pStyle w:val="SinSangria"/>
        <w:numPr>
          <w:ilvl w:val="0"/>
          <w:numId w:val="50"/>
        </w:numPr>
      </w:pPr>
      <w:r>
        <w:t>Manejo del material bibliográfico.</w:t>
      </w:r>
    </w:p>
    <w:p w:rsidR="0056751D" w:rsidRDefault="00C353D4" w:rsidP="00EC24A9">
      <w:pPr>
        <w:pStyle w:val="SinSangria"/>
        <w:numPr>
          <w:ilvl w:val="0"/>
          <w:numId w:val="50"/>
        </w:numPr>
      </w:pPr>
      <w:r>
        <w:t>Manejo</w:t>
      </w:r>
      <w:r w:rsidR="00DB0199">
        <w:t xml:space="preserve"> de </w:t>
      </w:r>
      <w:r>
        <w:t>lectores.</w:t>
      </w:r>
      <w:r w:rsidR="003C6E7E">
        <w:t xml:space="preserve"> </w:t>
      </w:r>
      <w:r w:rsidR="003C6E7E" w:rsidRPr="003C6E7E">
        <w:rPr>
          <w:b/>
        </w:rPr>
        <w:t>Ver</w:t>
      </w:r>
      <w:r w:rsidR="00A86FA5" w:rsidRPr="003C6E7E">
        <w:rPr>
          <w:b/>
        </w:rPr>
        <w:t xml:space="preserve"> </w:t>
      </w:r>
      <w:r w:rsidR="003C6E7E" w:rsidRPr="003C6E7E">
        <w:rPr>
          <w:b/>
        </w:rPr>
        <w:fldChar w:fldCharType="begin"/>
      </w:r>
      <w:r w:rsidR="003C6E7E" w:rsidRPr="003C6E7E">
        <w:rPr>
          <w:b/>
        </w:rPr>
        <w:instrText xml:space="preserve"> REF _Ref65179391 \h </w:instrText>
      </w:r>
      <w:r w:rsidR="003C6E7E">
        <w:rPr>
          <w:b/>
        </w:rPr>
        <w:instrText xml:space="preserve"> \* MERGEFORMAT </w:instrText>
      </w:r>
      <w:r w:rsidR="003C6E7E" w:rsidRPr="003C6E7E">
        <w:rPr>
          <w:b/>
        </w:rPr>
      </w:r>
      <w:r w:rsidR="003C6E7E" w:rsidRPr="003C6E7E">
        <w:rPr>
          <w:b/>
        </w:rPr>
        <w:fldChar w:fldCharType="separate"/>
      </w:r>
      <w:r w:rsidR="003C6E7E" w:rsidRPr="003C6E7E">
        <w:rPr>
          <w:b/>
        </w:rPr>
        <w:t xml:space="preserve">ANEXO B: FICHA DE </w:t>
      </w:r>
      <w:r w:rsidR="003C6E7E" w:rsidRPr="003C6E7E">
        <w:rPr>
          <w:b/>
        </w:rPr>
        <w:fldChar w:fldCharType="end"/>
      </w:r>
      <w:r w:rsidR="0022795A">
        <w:rPr>
          <w:b/>
          <w:bCs/>
          <w:color w:val="000000"/>
        </w:rPr>
        <w:t>OBSERVACIÓN</w:t>
      </w:r>
    </w:p>
    <w:p w:rsidR="00250AB1" w:rsidRPr="00CF39A3" w:rsidRDefault="00CF39A3" w:rsidP="00CF39A3">
      <w:pPr>
        <w:pStyle w:val="Ttulo2"/>
      </w:pPr>
      <w:bookmarkStart w:id="202" w:name="_Toc65263729"/>
      <w:bookmarkStart w:id="203" w:name="_Toc66541531"/>
      <w:r w:rsidRPr="00CF39A3">
        <w:t>METODOLOGÍA</w:t>
      </w:r>
      <w:r w:rsidR="00250AB1" w:rsidRPr="00CF39A3">
        <w:t xml:space="preserve"> DE DESARROLLO DE SOFTWARE</w:t>
      </w:r>
      <w:bookmarkEnd w:id="202"/>
      <w:bookmarkEnd w:id="203"/>
    </w:p>
    <w:p w:rsidR="00FB4EF1" w:rsidRPr="00FB4EF1" w:rsidRDefault="00FB4EF1" w:rsidP="0001476A">
      <w:pPr>
        <w:pStyle w:val="SinSangria"/>
      </w:pPr>
      <w:r>
        <w:t>La metodología de desarrollo de software se compone</w:t>
      </w:r>
      <w:r w:rsidR="009662C5">
        <w:t xml:space="preserve"> de un proceso</w:t>
      </w:r>
      <w:r>
        <w:t xml:space="preserve"> </w:t>
      </w:r>
      <w:r w:rsidR="009662C5">
        <w:t>disciplinado</w:t>
      </w:r>
      <w:r>
        <w:t xml:space="preserve"> para el desarrollo de software con el fin de entregar al cliente un producto de </w:t>
      </w:r>
      <w:r w:rsidR="00594CF2">
        <w:t>calidad</w:t>
      </w:r>
      <w:r>
        <w:t>.</w:t>
      </w:r>
      <w:r w:rsidR="009662C5">
        <w:t xml:space="preserve"> Existe varios tipos de metodologías divididos en dos grupos que se presentan a continuación.</w:t>
      </w:r>
      <w:sdt>
        <w:sdtPr>
          <w:id w:val="-1200170113"/>
          <w:citation/>
        </w:sdtPr>
        <w:sdtEndPr/>
        <w:sdtContent>
          <w:r w:rsidR="009662C5">
            <w:fldChar w:fldCharType="begin"/>
          </w:r>
          <w:r w:rsidR="009662C5" w:rsidRPr="009662C5">
            <w:instrText xml:space="preserve"> CITATION Del08 \l 1033 </w:instrText>
          </w:r>
          <w:r w:rsidR="009662C5">
            <w:fldChar w:fldCharType="separate"/>
          </w:r>
          <w:r w:rsidR="00C018A8">
            <w:rPr>
              <w:noProof/>
            </w:rPr>
            <w:t xml:space="preserve"> </w:t>
          </w:r>
          <w:r w:rsidR="00C018A8" w:rsidRPr="00C018A8">
            <w:rPr>
              <w:noProof/>
            </w:rPr>
            <w:t>(Delgado, 2008)</w:t>
          </w:r>
          <w:r w:rsidR="009662C5">
            <w:fldChar w:fldCharType="end"/>
          </w:r>
        </w:sdtContent>
      </w:sdt>
    </w:p>
    <w:p w:rsidR="00250AB1" w:rsidRPr="00DD216B" w:rsidRDefault="00250AB1" w:rsidP="00EC24A9">
      <w:pPr>
        <w:pStyle w:val="SinSangria"/>
        <w:numPr>
          <w:ilvl w:val="0"/>
          <w:numId w:val="40"/>
        </w:numPr>
        <w:rPr>
          <w:rFonts w:cs="Times New Roman"/>
          <w:szCs w:val="24"/>
        </w:rPr>
      </w:pPr>
      <w:r w:rsidRPr="00DD216B">
        <w:rPr>
          <w:rFonts w:cs="Times New Roman"/>
          <w:szCs w:val="24"/>
        </w:rPr>
        <w:t>Metodologías Tradicionales</w:t>
      </w:r>
      <w:r>
        <w:rPr>
          <w:rFonts w:cs="Times New Roman"/>
          <w:szCs w:val="24"/>
        </w:rPr>
        <w:t>.</w:t>
      </w:r>
      <w:r w:rsidRPr="00DD216B">
        <w:rPr>
          <w:rFonts w:cs="Times New Roman"/>
          <w:szCs w:val="24"/>
        </w:rPr>
        <w:t xml:space="preserve"> </w:t>
      </w:r>
    </w:p>
    <w:p w:rsidR="00250AB1" w:rsidRPr="005E495C" w:rsidRDefault="00250AB1" w:rsidP="00EC24A9">
      <w:pPr>
        <w:pStyle w:val="SinSangria"/>
        <w:numPr>
          <w:ilvl w:val="0"/>
          <w:numId w:val="40"/>
        </w:numPr>
        <w:rPr>
          <w:rFonts w:cs="Times New Roman"/>
          <w:b/>
          <w:bCs/>
          <w:szCs w:val="24"/>
          <w:lang w:val="en-US"/>
        </w:rPr>
      </w:pPr>
      <w:r w:rsidRPr="00DD216B">
        <w:rPr>
          <w:rFonts w:cs="Times New Roman"/>
          <w:szCs w:val="24"/>
        </w:rPr>
        <w:t>Metodologías</w:t>
      </w:r>
      <w:r w:rsidR="00CF39A3">
        <w:rPr>
          <w:rFonts w:cs="Times New Roman"/>
          <w:szCs w:val="24"/>
          <w:lang w:val="en-US"/>
        </w:rPr>
        <w:t xml:space="preserve"> </w:t>
      </w:r>
      <w:r w:rsidR="00CF39A3">
        <w:rPr>
          <w:color w:val="000000"/>
        </w:rPr>
        <w:t>Ágiles.</w:t>
      </w:r>
    </w:p>
    <w:p w:rsidR="000C7AA3" w:rsidRPr="000C7AA3" w:rsidRDefault="00250AB1" w:rsidP="000C7AA3">
      <w:pPr>
        <w:pStyle w:val="Ttulo3"/>
      </w:pPr>
      <w:bookmarkStart w:id="204" w:name="_Toc65263730"/>
      <w:bookmarkStart w:id="205" w:name="_Toc66541532"/>
      <w:r>
        <w:t>Metodologías Tradicionales</w:t>
      </w:r>
      <w:bookmarkEnd w:id="204"/>
      <w:bookmarkEnd w:id="205"/>
    </w:p>
    <w:p w:rsidR="00842091" w:rsidRPr="00DD216B" w:rsidRDefault="00842091" w:rsidP="0001476A">
      <w:pPr>
        <w:pStyle w:val="SinSangria"/>
      </w:pPr>
      <w:r>
        <w:t xml:space="preserve">Estas metodologías de desarrollo de software son las primeras que surgen como una guía para el desarrollo de un producto con un nivel de calidad. Comienza con la recolección de los requisitos del producto definidos durante el proyecto. Esta metodología se basa en el desarrollo de procesos o fases secuenciales denominado ciclo de vida. </w:t>
      </w:r>
      <w:sdt>
        <w:sdtPr>
          <w:id w:val="-906293238"/>
          <w:citation/>
        </w:sdtPr>
        <w:sdtEndPr/>
        <w:sdtContent>
          <w:r>
            <w:fldChar w:fldCharType="begin"/>
          </w:r>
          <w:r w:rsidRPr="009662C5">
            <w:instrText xml:space="preserve"> CITATION Del08 \l 1033 </w:instrText>
          </w:r>
          <w:r>
            <w:fldChar w:fldCharType="separate"/>
          </w:r>
          <w:r w:rsidR="00C018A8" w:rsidRPr="00C018A8">
            <w:rPr>
              <w:noProof/>
            </w:rPr>
            <w:t>(Delgado, 2008)</w:t>
          </w:r>
          <w:r>
            <w:fldChar w:fldCharType="end"/>
          </w:r>
        </w:sdtContent>
      </w:sdt>
      <w:r>
        <w:t>.</w:t>
      </w:r>
    </w:p>
    <w:p w:rsidR="00250AB1" w:rsidRDefault="00250AB1" w:rsidP="0001476A">
      <w:pPr>
        <w:pStyle w:val="SinSangria"/>
      </w:pPr>
      <w:r w:rsidRPr="00DD216B">
        <w:lastRenderedPageBreak/>
        <w:t>Dentro de las metodologías tradicionales,</w:t>
      </w:r>
      <w:r>
        <w:t xml:space="preserve"> existen varias opciones </w:t>
      </w:r>
      <w:r w:rsidRPr="00DD216B">
        <w:t>par</w:t>
      </w:r>
      <w:r>
        <w:t>a el desarrollo de software</w:t>
      </w:r>
      <w:r w:rsidR="00842091">
        <w:t>.</w:t>
      </w:r>
    </w:p>
    <w:p w:rsidR="00250AB1" w:rsidRDefault="000C7AA3" w:rsidP="00EC24A9">
      <w:pPr>
        <w:pStyle w:val="SinSangria"/>
        <w:numPr>
          <w:ilvl w:val="0"/>
          <w:numId w:val="41"/>
        </w:numPr>
      </w:pPr>
      <w:r>
        <w:t>Metodología</w:t>
      </w:r>
      <w:r w:rsidR="00250AB1">
        <w:t xml:space="preserve"> en Cascada.</w:t>
      </w:r>
    </w:p>
    <w:p w:rsidR="00250AB1" w:rsidRPr="00DD216B" w:rsidRDefault="00842091" w:rsidP="00EC24A9">
      <w:pPr>
        <w:pStyle w:val="SinSangria"/>
        <w:numPr>
          <w:ilvl w:val="0"/>
          <w:numId w:val="41"/>
        </w:numPr>
      </w:pPr>
      <w:r>
        <w:t xml:space="preserve">Metodología </w:t>
      </w:r>
      <w:r w:rsidR="00250AB1">
        <w:t>RUP (</w:t>
      </w:r>
      <w:proofErr w:type="spellStart"/>
      <w:r w:rsidR="00250AB1">
        <w:rPr>
          <w:shd w:val="clear" w:color="auto" w:fill="FFFFFF"/>
        </w:rPr>
        <w:t>Rational</w:t>
      </w:r>
      <w:proofErr w:type="spellEnd"/>
      <w:r w:rsidR="00250AB1">
        <w:rPr>
          <w:shd w:val="clear" w:color="auto" w:fill="FFFFFF"/>
        </w:rPr>
        <w:t xml:space="preserve"> </w:t>
      </w:r>
      <w:proofErr w:type="spellStart"/>
      <w:r w:rsidR="00250AB1">
        <w:rPr>
          <w:shd w:val="clear" w:color="auto" w:fill="FFFFFF"/>
        </w:rPr>
        <w:t>Unified</w:t>
      </w:r>
      <w:proofErr w:type="spellEnd"/>
      <w:r w:rsidR="00250AB1">
        <w:rPr>
          <w:shd w:val="clear" w:color="auto" w:fill="FFFFFF"/>
        </w:rPr>
        <w:t xml:space="preserve"> </w:t>
      </w:r>
      <w:proofErr w:type="spellStart"/>
      <w:r w:rsidR="00250AB1">
        <w:rPr>
          <w:shd w:val="clear" w:color="auto" w:fill="FFFFFF"/>
        </w:rPr>
        <w:t>Process</w:t>
      </w:r>
      <w:proofErr w:type="spellEnd"/>
      <w:r w:rsidR="00250AB1">
        <w:t>)</w:t>
      </w:r>
      <w:r w:rsidR="00367F5B">
        <w:t>,</w:t>
      </w:r>
    </w:p>
    <w:p w:rsidR="00250AB1" w:rsidRDefault="00250AB1" w:rsidP="00250AB1">
      <w:pPr>
        <w:pStyle w:val="Ttulo4"/>
      </w:pPr>
      <w:bookmarkStart w:id="206" w:name="_Toc65263731"/>
      <w:r w:rsidRPr="008119AA">
        <w:t>RUP (</w:t>
      </w:r>
      <w:proofErr w:type="spellStart"/>
      <w:r w:rsidRPr="008119AA">
        <w:t>Rational</w:t>
      </w:r>
      <w:proofErr w:type="spellEnd"/>
      <w:r w:rsidRPr="008119AA">
        <w:t xml:space="preserve"> </w:t>
      </w:r>
      <w:proofErr w:type="spellStart"/>
      <w:r w:rsidRPr="008119AA">
        <w:t>Unified</w:t>
      </w:r>
      <w:proofErr w:type="spellEnd"/>
      <w:r w:rsidRPr="008119AA">
        <w:t xml:space="preserve"> </w:t>
      </w:r>
      <w:proofErr w:type="spellStart"/>
      <w:r w:rsidRPr="008119AA">
        <w:t>Process</w:t>
      </w:r>
      <w:proofErr w:type="spellEnd"/>
      <w:r w:rsidRPr="008119AA">
        <w:t>)</w:t>
      </w:r>
      <w:bookmarkEnd w:id="206"/>
    </w:p>
    <w:p w:rsidR="00AD2883" w:rsidRPr="00AD2883" w:rsidRDefault="00474A79" w:rsidP="0001476A">
      <w:pPr>
        <w:pStyle w:val="SinSangria"/>
      </w:pPr>
      <w:r>
        <w:t>“</w:t>
      </w:r>
      <w:r w:rsidR="00AD2883">
        <w:t>Esta metodología tiene como objetivo estructurar y ordenar el desarrollo de un software mediante un conjunto de procesos basado</w:t>
      </w:r>
      <w:r w:rsidR="004E3FF3">
        <w:t>s</w:t>
      </w:r>
      <w:r w:rsidR="00AD2883">
        <w:t xml:space="preserve"> en el ciclo de vida en cascada para transformar los requisitos o requerimientos del</w:t>
      </w:r>
      <w:r>
        <w:t xml:space="preserve"> usuario en software de calidad”</w:t>
      </w:r>
      <w:r w:rsidR="00AD2883">
        <w:t xml:space="preserve"> </w:t>
      </w:r>
      <w:sdt>
        <w:sdtPr>
          <w:id w:val="-1673785722"/>
          <w:citation/>
        </w:sdtPr>
        <w:sdtEndPr/>
        <w:sdtContent>
          <w:r w:rsidR="00AD2883">
            <w:fldChar w:fldCharType="begin"/>
          </w:r>
          <w:r w:rsidR="00AD2883" w:rsidRPr="00A77339">
            <w:instrText xml:space="preserve"> CITATION Pér11 \l 1033 </w:instrText>
          </w:r>
          <w:r w:rsidR="00AD2883">
            <w:fldChar w:fldCharType="separate"/>
          </w:r>
          <w:r w:rsidR="00C018A8" w:rsidRPr="00C018A8">
            <w:rPr>
              <w:noProof/>
            </w:rPr>
            <w:t>(Pérez, 2011)</w:t>
          </w:r>
          <w:r w:rsidR="00AD2883">
            <w:fldChar w:fldCharType="end"/>
          </w:r>
        </w:sdtContent>
      </w:sdt>
      <w:r w:rsidR="00AD2883">
        <w:t xml:space="preserve">. </w:t>
      </w:r>
    </w:p>
    <w:p w:rsidR="00250AB1" w:rsidRPr="000276B1" w:rsidRDefault="00250AB1" w:rsidP="0001476A">
      <w:pPr>
        <w:pStyle w:val="SinSangria"/>
      </w:pPr>
      <w:r w:rsidRPr="000276B1">
        <w:t xml:space="preserve"> Dentro de la metodol</w:t>
      </w:r>
      <w:r>
        <w:t>ogía se define</w:t>
      </w:r>
      <w:r w:rsidR="00AD2883">
        <w:t>n 9</w:t>
      </w:r>
      <w:r>
        <w:t xml:space="preserve"> procesos y fases</w:t>
      </w:r>
      <w:r w:rsidRPr="000276B1">
        <w:t xml:space="preserve"> esenciales para la creación de un software los cuales son:</w:t>
      </w:r>
    </w:p>
    <w:p w:rsidR="00250AB1" w:rsidRPr="00DD216B" w:rsidRDefault="00250AB1" w:rsidP="009C0707">
      <w:pPr>
        <w:pStyle w:val="SinSangria"/>
        <w:numPr>
          <w:ilvl w:val="0"/>
          <w:numId w:val="59"/>
        </w:numPr>
      </w:pPr>
      <w:r w:rsidRPr="00B4751B">
        <w:rPr>
          <w:b/>
          <w:bCs/>
        </w:rPr>
        <w:t>Modelado de negocio. -</w:t>
      </w:r>
      <w:r>
        <w:t xml:space="preserve"> </w:t>
      </w:r>
      <w:r w:rsidRPr="00DD216B">
        <w:t>Consiste en entender el funcionamiento del negocio.</w:t>
      </w:r>
    </w:p>
    <w:p w:rsidR="00250AB1" w:rsidRPr="00DD216B" w:rsidRDefault="00250AB1" w:rsidP="009C0707">
      <w:pPr>
        <w:pStyle w:val="SinSangria"/>
        <w:numPr>
          <w:ilvl w:val="0"/>
          <w:numId w:val="59"/>
        </w:numPr>
      </w:pPr>
      <w:r w:rsidRPr="00B4751B">
        <w:rPr>
          <w:b/>
          <w:bCs/>
        </w:rPr>
        <w:t>Requerimientos. -</w:t>
      </w:r>
      <w:r w:rsidRPr="00DD216B">
        <w:t xml:space="preserve"> Define la funcionalidad que tendrá el sistema</w:t>
      </w:r>
      <w:r>
        <w:t>.</w:t>
      </w:r>
      <w:r w:rsidRPr="00DD216B">
        <w:t xml:space="preserve"> </w:t>
      </w:r>
    </w:p>
    <w:p w:rsidR="00250AB1" w:rsidRPr="00DD216B" w:rsidRDefault="00250AB1" w:rsidP="009C0707">
      <w:pPr>
        <w:pStyle w:val="SinSangria"/>
        <w:numPr>
          <w:ilvl w:val="0"/>
          <w:numId w:val="59"/>
        </w:numPr>
      </w:pPr>
      <w:r w:rsidRPr="00B4751B">
        <w:rPr>
          <w:b/>
          <w:bCs/>
        </w:rPr>
        <w:t xml:space="preserve">Análisis y diseño. </w:t>
      </w:r>
      <w:r w:rsidR="00CF39A3">
        <w:rPr>
          <w:b/>
          <w:bCs/>
        </w:rPr>
        <w:t>–</w:t>
      </w:r>
      <w:r w:rsidRPr="00B4751B">
        <w:rPr>
          <w:b/>
          <w:bCs/>
        </w:rPr>
        <w:t xml:space="preserve"> </w:t>
      </w:r>
      <w:r w:rsidR="00CF39A3">
        <w:t xml:space="preserve">Se </w:t>
      </w:r>
      <w:r>
        <w:t>realizarán las interfac</w:t>
      </w:r>
      <w:r w:rsidRPr="00DD216B">
        <w:t>es según los requerimientos</w:t>
      </w:r>
      <w:r>
        <w:t>.</w:t>
      </w:r>
    </w:p>
    <w:p w:rsidR="00250AB1" w:rsidRPr="00DD216B" w:rsidRDefault="00250AB1" w:rsidP="009C0707">
      <w:pPr>
        <w:pStyle w:val="SinSangria"/>
        <w:numPr>
          <w:ilvl w:val="0"/>
          <w:numId w:val="59"/>
        </w:numPr>
      </w:pPr>
      <w:r w:rsidRPr="00B4751B">
        <w:rPr>
          <w:b/>
          <w:bCs/>
        </w:rPr>
        <w:t xml:space="preserve">Implementación. - </w:t>
      </w:r>
      <w:r w:rsidRPr="00DD216B">
        <w:t>Consiste en la construcción del sistema</w:t>
      </w:r>
      <w:r>
        <w:t>.</w:t>
      </w:r>
    </w:p>
    <w:p w:rsidR="00250AB1" w:rsidRPr="00DD216B" w:rsidRDefault="00250AB1" w:rsidP="009C0707">
      <w:pPr>
        <w:pStyle w:val="SinSangria"/>
        <w:numPr>
          <w:ilvl w:val="0"/>
          <w:numId w:val="59"/>
        </w:numPr>
      </w:pPr>
      <w:r w:rsidRPr="00B4751B">
        <w:rPr>
          <w:b/>
          <w:bCs/>
        </w:rPr>
        <w:t>Pruebas. –</w:t>
      </w:r>
      <w:r w:rsidRPr="00DD216B">
        <w:t xml:space="preserve"> Lleva a cabo la corrección de problemas, verificación y validación de calidad del producto</w:t>
      </w:r>
      <w:r>
        <w:t>.</w:t>
      </w:r>
      <w:r w:rsidRPr="00DD216B">
        <w:t xml:space="preserve"> </w:t>
      </w:r>
    </w:p>
    <w:p w:rsidR="00250AB1" w:rsidRPr="00DD216B" w:rsidRDefault="00250AB1" w:rsidP="009C0707">
      <w:pPr>
        <w:pStyle w:val="SinSangria"/>
        <w:numPr>
          <w:ilvl w:val="0"/>
          <w:numId w:val="59"/>
        </w:numPr>
      </w:pPr>
      <w:r w:rsidRPr="00B4751B">
        <w:rPr>
          <w:b/>
          <w:bCs/>
        </w:rPr>
        <w:t>Distribución. -</w:t>
      </w:r>
      <w:r w:rsidRPr="00DD216B">
        <w:t xml:space="preserve"> Consisten en la entrega del producto</w:t>
      </w:r>
      <w:r>
        <w:t>.</w:t>
      </w:r>
    </w:p>
    <w:p w:rsidR="00250AB1" w:rsidRPr="00DD216B" w:rsidRDefault="00250AB1" w:rsidP="009C0707">
      <w:pPr>
        <w:pStyle w:val="SinSangria"/>
        <w:numPr>
          <w:ilvl w:val="0"/>
          <w:numId w:val="59"/>
        </w:numPr>
      </w:pPr>
      <w:r w:rsidRPr="00B4751B">
        <w:rPr>
          <w:b/>
          <w:bCs/>
        </w:rPr>
        <w:t>Administración del Proyecto. -</w:t>
      </w:r>
      <w:r>
        <w:t xml:space="preserve"> Define actividades para</w:t>
      </w:r>
      <w:r w:rsidRPr="00DD216B">
        <w:t xml:space="preserve"> planear</w:t>
      </w:r>
      <w:r>
        <w:t>,</w:t>
      </w:r>
      <w:r w:rsidRPr="00DD216B">
        <w:t xml:space="preserve"> presupuestar y dar seguimiento al proyecto</w:t>
      </w:r>
      <w:r>
        <w:t>.</w:t>
      </w:r>
    </w:p>
    <w:p w:rsidR="00250AB1" w:rsidRPr="00DD216B" w:rsidRDefault="00250AB1" w:rsidP="009C0707">
      <w:pPr>
        <w:pStyle w:val="SinSangria"/>
        <w:numPr>
          <w:ilvl w:val="0"/>
          <w:numId w:val="59"/>
        </w:numPr>
      </w:pPr>
      <w:r w:rsidRPr="00B4751B">
        <w:rPr>
          <w:b/>
          <w:bCs/>
        </w:rPr>
        <w:t>Administración de cambios y configuración. -</w:t>
      </w:r>
      <w:r w:rsidRPr="00DD216B">
        <w:t xml:space="preserve"> Consiste </w:t>
      </w:r>
      <w:r>
        <w:t xml:space="preserve">en </w:t>
      </w:r>
      <w:r w:rsidRPr="00DD216B">
        <w:t>realizar actualizaciones o crear nuevas versiones del proyecto</w:t>
      </w:r>
      <w:r>
        <w:t>.</w:t>
      </w:r>
    </w:p>
    <w:p w:rsidR="00250AB1" w:rsidRDefault="00250AB1" w:rsidP="009C0707">
      <w:pPr>
        <w:pStyle w:val="SinSangria"/>
        <w:numPr>
          <w:ilvl w:val="0"/>
          <w:numId w:val="59"/>
        </w:numPr>
      </w:pPr>
      <w:r w:rsidRPr="00B4751B">
        <w:rPr>
          <w:b/>
          <w:bCs/>
        </w:rPr>
        <w:t>Ambiente. -</w:t>
      </w:r>
      <w:r w:rsidRPr="00DD216B">
        <w:t xml:space="preserve"> Se realiza el mantenimiento del proyecto</w:t>
      </w:r>
      <w:r>
        <w:t>.</w:t>
      </w:r>
    </w:p>
    <w:p w:rsidR="00CD62F3" w:rsidRDefault="00CD62F3" w:rsidP="00D36650">
      <w:pPr>
        <w:pStyle w:val="TITULOTablasyFiguras"/>
      </w:pPr>
      <w:bookmarkStart w:id="207" w:name="_Toc65263865"/>
      <w:bookmarkStart w:id="208" w:name="_Toc65264373"/>
      <w:bookmarkStart w:id="209" w:name="_Toc66541575"/>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15</w:t>
      </w:r>
      <w:r w:rsidR="00C06BE3" w:rsidRPr="00454AB9">
        <w:rPr>
          <w:i w:val="0"/>
          <w:noProof/>
        </w:rPr>
        <w:fldChar w:fldCharType="end"/>
      </w:r>
      <w:r w:rsidRPr="00D36650">
        <w:t xml:space="preserve"> </w:t>
      </w:r>
      <w:r w:rsidRPr="00D36650">
        <w:br/>
      </w:r>
      <w:r w:rsidRPr="00454AB9">
        <w:rPr>
          <w:b w:val="0"/>
        </w:rPr>
        <w:t>Cic</w:t>
      </w:r>
      <w:r w:rsidR="00D36650" w:rsidRPr="00454AB9">
        <w:rPr>
          <w:b w:val="0"/>
        </w:rPr>
        <w:t>l</w:t>
      </w:r>
      <w:r w:rsidRPr="00454AB9">
        <w:rPr>
          <w:b w:val="0"/>
        </w:rPr>
        <w:t>o de vida RUP</w:t>
      </w:r>
      <w:bookmarkEnd w:id="207"/>
      <w:bookmarkEnd w:id="208"/>
      <w:bookmarkEnd w:id="209"/>
    </w:p>
    <w:p w:rsidR="00811C52" w:rsidRDefault="00811C52" w:rsidP="00811C52">
      <w:pPr>
        <w:pStyle w:val="natasAPA7maedicin"/>
      </w:pPr>
      <w:r>
        <w:rPr>
          <w:noProof/>
          <w:lang w:val="en-US"/>
        </w:rPr>
        <w:drawing>
          <wp:inline distT="0" distB="0" distL="0" distR="0" wp14:anchorId="3536DA8D" wp14:editId="146B1F21">
            <wp:extent cx="4095750" cy="3071812"/>
            <wp:effectExtent l="0" t="0" r="0" b="0"/>
            <wp:docPr id="36" name="Imagen 36" descr="Resultado de imagen para metodologia RUP ciclo de vida f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metodologia RUP ciclo de vida fa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8744" cy="3074057"/>
                    </a:xfrm>
                    <a:prstGeom prst="rect">
                      <a:avLst/>
                    </a:prstGeom>
                    <a:noFill/>
                    <a:ln>
                      <a:noFill/>
                    </a:ln>
                  </pic:spPr>
                </pic:pic>
              </a:graphicData>
            </a:graphic>
          </wp:inline>
        </w:drawing>
      </w:r>
    </w:p>
    <w:p w:rsidR="00811C52" w:rsidRPr="005E495C" w:rsidRDefault="00811C52" w:rsidP="00811C52">
      <w:pPr>
        <w:pStyle w:val="natasAPA7maedicin"/>
      </w:pPr>
      <w:r>
        <w:t xml:space="preserve">Fuente: </w:t>
      </w:r>
      <w:r w:rsidRPr="00811C52">
        <w:t>https://player.slideplayer.es/Milestone%20Consulting/Milestone%20Consulting/Cursos/Archivos%20de%20programa/Rational/RationalUnifiedProcess5.5/process/workflow/ovu_impl.htm</w:t>
      </w:r>
    </w:p>
    <w:p w:rsidR="00250AB1" w:rsidRDefault="00250AB1" w:rsidP="00CF39A3">
      <w:pPr>
        <w:pStyle w:val="Ttulo3"/>
      </w:pPr>
      <w:bookmarkStart w:id="210" w:name="_Toc65263732"/>
      <w:bookmarkStart w:id="211" w:name="_Toc66541533"/>
      <w:r w:rsidRPr="00CF39A3">
        <w:t xml:space="preserve">Metodologías </w:t>
      </w:r>
      <w:r w:rsidR="00CF39A3" w:rsidRPr="00CF39A3">
        <w:t>Ágiles</w:t>
      </w:r>
      <w:bookmarkEnd w:id="210"/>
      <w:bookmarkEnd w:id="211"/>
    </w:p>
    <w:p w:rsidR="00250AB1" w:rsidRPr="00594CF2" w:rsidRDefault="004D10BD" w:rsidP="0001476A">
      <w:pPr>
        <w:pStyle w:val="SinSangria"/>
      </w:pPr>
      <w:r>
        <w:t xml:space="preserve">Las metodologías </w:t>
      </w:r>
      <w:r w:rsidR="00285E8A" w:rsidRPr="00CF39A3">
        <w:t>ágiles</w:t>
      </w:r>
      <w:r w:rsidR="004E3FF3">
        <w:t xml:space="preserve"> surgen</w:t>
      </w:r>
      <w:r>
        <w:t xml:space="preserve"> como alternativa p</w:t>
      </w:r>
      <w:r w:rsidR="00594CF2">
        <w:t>ara las metodologías tradicionales</w:t>
      </w:r>
      <w:r w:rsidR="006C5EAC">
        <w:t xml:space="preserve">. </w:t>
      </w:r>
      <w:r w:rsidR="006C5EAC">
        <w:rPr>
          <w:noProof/>
        </w:rPr>
        <w:t>TRIGÁS GALLEGO</w:t>
      </w:r>
      <w:r w:rsidR="006C5EAC" w:rsidRPr="006C5EAC">
        <w:rPr>
          <w:noProof/>
        </w:rPr>
        <w:t xml:space="preserve"> </w:t>
      </w:r>
      <w:r w:rsidR="006C5EAC">
        <w:rPr>
          <w:noProof/>
        </w:rPr>
        <w:t>(</w:t>
      </w:r>
      <w:r w:rsidR="006C5EAC" w:rsidRPr="006C5EAC">
        <w:rPr>
          <w:noProof/>
        </w:rPr>
        <w:t>2012)</w:t>
      </w:r>
      <w:r w:rsidR="00701233">
        <w:rPr>
          <w:noProof/>
        </w:rPr>
        <w:t xml:space="preserve"> </w:t>
      </w:r>
      <w:r w:rsidR="00594CF2" w:rsidRPr="00594CF2">
        <w:t>afirmó que “Las metodologías ágiles son adecuadas en el desarrollo de proyectos donde presenta en su entorno una cierta incertidu</w:t>
      </w:r>
      <w:r w:rsidR="00912B37">
        <w:t xml:space="preserve">mbre o es cambiante” </w:t>
      </w:r>
      <w:sdt>
        <w:sdtPr>
          <w:id w:val="-1315629443"/>
          <w:citation/>
        </w:sdtPr>
        <w:sdtEndPr/>
        <w:sdtContent>
          <w:r w:rsidR="00912B37">
            <w:fldChar w:fldCharType="begin"/>
          </w:r>
          <w:r w:rsidR="00912B37">
            <w:instrText xml:space="preserve">CITATION TRI12 \p 21-22 \n  \y  \t  \l 1033 </w:instrText>
          </w:r>
          <w:r w:rsidR="00912B37">
            <w:fldChar w:fldCharType="separate"/>
          </w:r>
          <w:r w:rsidR="00C018A8" w:rsidRPr="00C018A8">
            <w:rPr>
              <w:noProof/>
            </w:rPr>
            <w:t>(pp. 21-22)</w:t>
          </w:r>
          <w:r w:rsidR="00912B37">
            <w:fldChar w:fldCharType="end"/>
          </w:r>
        </w:sdtContent>
      </w:sdt>
      <w:r w:rsidR="00594CF2" w:rsidRPr="00594CF2">
        <w:t>. Dentro de cada iteración se mostrará un avance continuo de cómo se va desarrollando el proyecto y según su progreso se evaluará la siguiente iteración. Estas son algunas de las metodologías ágiles más usadas:</w:t>
      </w:r>
    </w:p>
    <w:p w:rsidR="00250AB1" w:rsidRPr="00DD216B" w:rsidRDefault="00250AB1" w:rsidP="00EC24A9">
      <w:pPr>
        <w:pStyle w:val="SinSangria"/>
        <w:numPr>
          <w:ilvl w:val="0"/>
          <w:numId w:val="42"/>
        </w:numPr>
      </w:pPr>
      <w:r w:rsidRPr="00B4751B">
        <w:t>XP</w:t>
      </w:r>
      <w:r>
        <w:t xml:space="preserve"> </w:t>
      </w:r>
      <w:r w:rsidRPr="00DD216B">
        <w:t>(</w:t>
      </w:r>
      <w:proofErr w:type="spellStart"/>
      <w:r w:rsidRPr="00B4751B">
        <w:rPr>
          <w:b/>
        </w:rPr>
        <w:t>eXpress</w:t>
      </w:r>
      <w:proofErr w:type="spellEnd"/>
      <w:r w:rsidRPr="00B4751B">
        <w:rPr>
          <w:b/>
        </w:rPr>
        <w:t xml:space="preserve"> </w:t>
      </w:r>
      <w:proofErr w:type="spellStart"/>
      <w:r w:rsidRPr="00B4751B">
        <w:rPr>
          <w:b/>
        </w:rPr>
        <w:t>Programing</w:t>
      </w:r>
      <w:proofErr w:type="spellEnd"/>
      <w:r w:rsidRPr="00DD216B">
        <w:t>)</w:t>
      </w:r>
      <w:r>
        <w:t>.</w:t>
      </w:r>
    </w:p>
    <w:p w:rsidR="00250AB1" w:rsidRDefault="00250AB1" w:rsidP="00EC24A9">
      <w:pPr>
        <w:pStyle w:val="SinSangria"/>
        <w:numPr>
          <w:ilvl w:val="0"/>
          <w:numId w:val="42"/>
        </w:numPr>
      </w:pPr>
      <w:r w:rsidRPr="00DD216B">
        <w:t>SCRUM</w:t>
      </w:r>
      <w:r>
        <w:t>.</w:t>
      </w:r>
    </w:p>
    <w:p w:rsidR="00250AB1" w:rsidRDefault="00250AB1" w:rsidP="00250AB1">
      <w:pPr>
        <w:pStyle w:val="Ttulo4"/>
      </w:pPr>
      <w:bookmarkStart w:id="212" w:name="_Toc65263733"/>
      <w:proofErr w:type="spellStart"/>
      <w:r>
        <w:lastRenderedPageBreak/>
        <w:t>S</w:t>
      </w:r>
      <w:bookmarkEnd w:id="212"/>
      <w:r w:rsidR="00E9714E">
        <w:t>crum</w:t>
      </w:r>
      <w:proofErr w:type="spellEnd"/>
    </w:p>
    <w:p w:rsidR="00250AB1" w:rsidRPr="00DE03B9" w:rsidRDefault="00D33AC3" w:rsidP="00AD2826">
      <w:proofErr w:type="spellStart"/>
      <w:r>
        <w:t>Scrum</w:t>
      </w:r>
      <w:proofErr w:type="spellEnd"/>
      <w:r>
        <w:t xml:space="preserve"> es utilizado</w:t>
      </w:r>
      <w:r w:rsidR="0018359D">
        <w:t xml:space="preserve"> para el desarrollo de</w:t>
      </w:r>
      <w:r>
        <w:t xml:space="preserve"> proyectos</w:t>
      </w:r>
      <w:r w:rsidR="0018359D">
        <w:t xml:space="preserve"> </w:t>
      </w:r>
      <w:r w:rsidR="005632C9">
        <w:t>dentro de un entorno</w:t>
      </w:r>
      <w:r w:rsidR="0018359D">
        <w:t xml:space="preserve"> de incertidumbre</w:t>
      </w:r>
      <w:r w:rsidR="005632C9">
        <w:t xml:space="preserve">, </w:t>
      </w:r>
      <w:r w:rsidR="0018359D">
        <w:t xml:space="preserve">además de ser una metodología de desarrollo ágil, tiene como principios la creación de iteraciones que comúnmente </w:t>
      </w:r>
      <w:r w:rsidR="00A962D5">
        <w:t>llamados</w:t>
      </w:r>
      <w:r w:rsidR="005632C9">
        <w:t xml:space="preserve"> </w:t>
      </w:r>
      <w:proofErr w:type="spellStart"/>
      <w:r w:rsidR="005632C9">
        <w:t>S</w:t>
      </w:r>
      <w:r w:rsidR="0018359D">
        <w:t>prints</w:t>
      </w:r>
      <w:proofErr w:type="spellEnd"/>
      <w:r w:rsidR="0018359D">
        <w:t xml:space="preserve"> dentro de la metodología. </w:t>
      </w:r>
      <w:r w:rsidR="005632C9">
        <w:t xml:space="preserve">Estos </w:t>
      </w:r>
      <w:proofErr w:type="spellStart"/>
      <w:r w:rsidR="005632C9">
        <w:t>S</w:t>
      </w:r>
      <w:r w:rsidR="0018359D">
        <w:t>prints</w:t>
      </w:r>
      <w:proofErr w:type="spellEnd"/>
      <w:r w:rsidR="0018359D">
        <w:t xml:space="preserve"> se gestionan en una reunión diaria</w:t>
      </w:r>
      <w:sdt>
        <w:sdtPr>
          <w:id w:val="1783067540"/>
          <w:citation/>
        </w:sdtPr>
        <w:sdtEndPr/>
        <w:sdtContent>
          <w:r w:rsidR="005632C9">
            <w:fldChar w:fldCharType="begin"/>
          </w:r>
          <w:r w:rsidR="005632C9" w:rsidRPr="005632C9">
            <w:instrText xml:space="preserve"> CITATION TRI12 \l 1033 </w:instrText>
          </w:r>
          <w:r w:rsidR="005632C9">
            <w:fldChar w:fldCharType="separate"/>
          </w:r>
          <w:r w:rsidR="00C018A8">
            <w:rPr>
              <w:noProof/>
            </w:rPr>
            <w:t xml:space="preserve"> </w:t>
          </w:r>
          <w:r w:rsidR="00C018A8" w:rsidRPr="00C018A8">
            <w:rPr>
              <w:noProof/>
            </w:rPr>
            <w:t>(TRIGÁS GALLEGO, 2012)</w:t>
          </w:r>
          <w:r w:rsidR="005632C9">
            <w:fldChar w:fldCharType="end"/>
          </w:r>
        </w:sdtContent>
      </w:sdt>
      <w:r w:rsidR="00AD2826">
        <w:t xml:space="preserve">. </w:t>
      </w:r>
      <w:r w:rsidR="00250AB1" w:rsidRPr="00DD216B">
        <w:t xml:space="preserve">Para la creación del sistema bibliotecario, se tomará en cuenta la metodología ágil </w:t>
      </w:r>
      <w:proofErr w:type="spellStart"/>
      <w:r w:rsidR="00250AB1" w:rsidRPr="00DD216B">
        <w:t>Scrum</w:t>
      </w:r>
      <w:proofErr w:type="spellEnd"/>
      <w:r w:rsidR="00250AB1" w:rsidRPr="00DD216B">
        <w:t xml:space="preserve">, el cual nos brinda un conjunto de prácticas y roles </w:t>
      </w:r>
      <w:r w:rsidR="007C5F72">
        <w:rPr>
          <w:color w:val="000000"/>
        </w:rPr>
        <w:t>ágiles</w:t>
      </w:r>
      <w:r w:rsidR="00250AB1" w:rsidRPr="00DD216B">
        <w:t xml:space="preserve"> para el desarrollo de proyectos</w:t>
      </w:r>
      <w:r w:rsidR="007301DE">
        <w:t>.</w:t>
      </w:r>
    </w:p>
    <w:p w:rsidR="00250AB1" w:rsidRPr="00DD216B" w:rsidRDefault="00250AB1" w:rsidP="00250AB1">
      <w:pPr>
        <w:pStyle w:val="Ttulo4"/>
      </w:pPr>
      <w:bookmarkStart w:id="213" w:name="_Toc34153530"/>
      <w:bookmarkStart w:id="214" w:name="_Toc43227815"/>
      <w:bookmarkStart w:id="215" w:name="_Toc43258284"/>
      <w:bookmarkStart w:id="216" w:name="_Toc65263734"/>
      <w:r w:rsidRPr="00DD216B">
        <w:t>Características</w:t>
      </w:r>
      <w:bookmarkEnd w:id="213"/>
      <w:r>
        <w:t xml:space="preserve"> de </w:t>
      </w:r>
      <w:proofErr w:type="spellStart"/>
      <w:r>
        <w:t>Scrum</w:t>
      </w:r>
      <w:proofErr w:type="spellEnd"/>
      <w:r>
        <w:t>.</w:t>
      </w:r>
      <w:bookmarkEnd w:id="214"/>
      <w:bookmarkEnd w:id="215"/>
      <w:bookmarkEnd w:id="216"/>
    </w:p>
    <w:p w:rsidR="00250AB1" w:rsidRPr="00DD216B" w:rsidRDefault="00250AB1" w:rsidP="0001476A">
      <w:pPr>
        <w:pStyle w:val="SinSangria"/>
      </w:pPr>
      <w:proofErr w:type="spellStart"/>
      <w:r w:rsidRPr="00AD2826">
        <w:t>Scrum</w:t>
      </w:r>
      <w:proofErr w:type="spellEnd"/>
      <w:r w:rsidRPr="00AD2826">
        <w:t xml:space="preserve"> es una metodología flexible, el cual establece diferentes procesos o sprint consecutivos para finalizar el proyecto exitosamente.</w:t>
      </w:r>
      <w:r>
        <w:t xml:space="preserve"> </w:t>
      </w:r>
      <w:r w:rsidR="000A15BE">
        <w:t>S</w:t>
      </w:r>
      <w:r w:rsidRPr="00DD216B">
        <w:t>e ba</w:t>
      </w:r>
      <w:r w:rsidR="005632C9">
        <w:t>sa en el desarrollo de distintos</w:t>
      </w:r>
      <w:r w:rsidR="005B00F9">
        <w:t xml:space="preserve"> </w:t>
      </w:r>
      <w:proofErr w:type="spellStart"/>
      <w:r w:rsidR="005B00F9">
        <w:t>S</w:t>
      </w:r>
      <w:r w:rsidR="005632C9">
        <w:t>print</w:t>
      </w:r>
      <w:r w:rsidRPr="00DD216B">
        <w:t>s</w:t>
      </w:r>
      <w:proofErr w:type="spellEnd"/>
      <w:r w:rsidRPr="00DD216B">
        <w:t xml:space="preserve"> que se cumple</w:t>
      </w:r>
      <w:r w:rsidR="000734E6">
        <w:t>n</w:t>
      </w:r>
      <w:r w:rsidRPr="00DD216B">
        <w:t xml:space="preserve"> dentro de un determinado tiempo, en </w:t>
      </w:r>
      <w:proofErr w:type="spellStart"/>
      <w:r w:rsidRPr="00DD216B">
        <w:t>Scrum</w:t>
      </w:r>
      <w:proofErr w:type="spellEnd"/>
      <w:r w:rsidRPr="00DD216B">
        <w:t xml:space="preserve"> encontramos varios actores y elementos que interviene</w:t>
      </w:r>
      <w:r>
        <w:t>n</w:t>
      </w:r>
      <w:r w:rsidRPr="00DD216B">
        <w:t xml:space="preserve"> dentro del proyecto.</w:t>
      </w:r>
    </w:p>
    <w:p w:rsidR="00250AB1" w:rsidRPr="00DD216B" w:rsidRDefault="00250AB1" w:rsidP="0001476A">
      <w:pPr>
        <w:pStyle w:val="SinSangria"/>
      </w:pPr>
      <w:r w:rsidRPr="00DD216B">
        <w:t>Otras características de la metodología SCRUM es:</w:t>
      </w:r>
    </w:p>
    <w:p w:rsidR="00250AB1" w:rsidRPr="00725DAC" w:rsidRDefault="00250AB1" w:rsidP="00EC24A9">
      <w:pPr>
        <w:pStyle w:val="SinSangria"/>
        <w:numPr>
          <w:ilvl w:val="0"/>
          <w:numId w:val="43"/>
        </w:numPr>
        <w:rPr>
          <w:rFonts w:cs="Times New Roman"/>
          <w:szCs w:val="24"/>
        </w:rPr>
      </w:pPr>
      <w:r>
        <w:rPr>
          <w:rFonts w:cs="Times New Roman"/>
          <w:szCs w:val="24"/>
        </w:rPr>
        <w:t>Trabaja</w:t>
      </w:r>
      <w:r w:rsidR="00A309D5">
        <w:rPr>
          <w:rFonts w:cs="Times New Roman"/>
          <w:szCs w:val="24"/>
        </w:rPr>
        <w:t>r</w:t>
      </w:r>
      <w:r w:rsidRPr="00725DAC">
        <w:rPr>
          <w:rFonts w:cs="Times New Roman"/>
          <w:szCs w:val="24"/>
        </w:rPr>
        <w:t xml:space="preserve"> con una serie de roles </w:t>
      </w:r>
      <w:r>
        <w:rPr>
          <w:rFonts w:cs="Times New Roman"/>
          <w:szCs w:val="24"/>
        </w:rPr>
        <w:t xml:space="preserve">con distintas tareas o actividades </w:t>
      </w:r>
      <w:r w:rsidRPr="00725DAC">
        <w:rPr>
          <w:rFonts w:cs="Times New Roman"/>
          <w:szCs w:val="24"/>
        </w:rPr>
        <w:t>dentro del proyecto</w:t>
      </w:r>
      <w:r w:rsidR="0001476A">
        <w:rPr>
          <w:rFonts w:cs="Times New Roman"/>
          <w:szCs w:val="24"/>
        </w:rPr>
        <w:t>.</w:t>
      </w:r>
      <w:r w:rsidRPr="00725DAC">
        <w:rPr>
          <w:rFonts w:cs="Times New Roman"/>
          <w:szCs w:val="24"/>
        </w:rPr>
        <w:t xml:space="preserve"> </w:t>
      </w:r>
    </w:p>
    <w:p w:rsidR="00250AB1" w:rsidRPr="00725DAC" w:rsidRDefault="00AD2826" w:rsidP="00EC24A9">
      <w:pPr>
        <w:pStyle w:val="SinSangria"/>
        <w:numPr>
          <w:ilvl w:val="0"/>
          <w:numId w:val="43"/>
        </w:numPr>
        <w:rPr>
          <w:rFonts w:cs="Times New Roman"/>
          <w:szCs w:val="24"/>
        </w:rPr>
      </w:pPr>
      <w:r>
        <w:rPr>
          <w:rFonts w:cs="Times New Roman"/>
          <w:szCs w:val="24"/>
        </w:rPr>
        <w:t>El equipo</w:t>
      </w:r>
      <w:r w:rsidR="00594CF2">
        <w:rPr>
          <w:rFonts w:cs="Times New Roman"/>
          <w:szCs w:val="24"/>
        </w:rPr>
        <w:t xml:space="preserve"> de </w:t>
      </w:r>
      <w:r w:rsidR="00D36650">
        <w:rPr>
          <w:rFonts w:cs="Times New Roman"/>
          <w:szCs w:val="24"/>
        </w:rPr>
        <w:t xml:space="preserve">trabajo </w:t>
      </w:r>
      <w:r w:rsidR="00D36650" w:rsidRPr="00725DAC">
        <w:rPr>
          <w:rFonts w:cs="Times New Roman"/>
          <w:szCs w:val="24"/>
        </w:rPr>
        <w:t>organiza</w:t>
      </w:r>
      <w:r w:rsidR="000734E6">
        <w:rPr>
          <w:color w:val="000000"/>
        </w:rPr>
        <w:t xml:space="preserve"> las tareas </w:t>
      </w:r>
      <w:r w:rsidR="00250AB1" w:rsidRPr="00725DAC">
        <w:rPr>
          <w:rFonts w:cs="Times New Roman"/>
          <w:szCs w:val="24"/>
        </w:rPr>
        <w:t>y se auto- dirigen</w:t>
      </w:r>
      <w:r w:rsidR="00250AB1">
        <w:rPr>
          <w:rFonts w:cs="Times New Roman"/>
          <w:szCs w:val="24"/>
        </w:rPr>
        <w:t>.</w:t>
      </w:r>
    </w:p>
    <w:p w:rsidR="00250AB1" w:rsidRDefault="00250AB1" w:rsidP="00EC24A9">
      <w:pPr>
        <w:pStyle w:val="SinSangria"/>
        <w:numPr>
          <w:ilvl w:val="0"/>
          <w:numId w:val="43"/>
        </w:numPr>
        <w:rPr>
          <w:rFonts w:cs="Times New Roman"/>
          <w:szCs w:val="24"/>
        </w:rPr>
      </w:pPr>
      <w:r w:rsidRPr="00725DAC">
        <w:rPr>
          <w:rFonts w:cs="Times New Roman"/>
          <w:szCs w:val="24"/>
        </w:rPr>
        <w:t>Reuniones diarias con el equipo de trabajo para observar el avance del proyecto</w:t>
      </w:r>
      <w:r>
        <w:rPr>
          <w:rFonts w:cs="Times New Roman"/>
          <w:szCs w:val="24"/>
        </w:rPr>
        <w:t>.</w:t>
      </w:r>
    </w:p>
    <w:p w:rsidR="0017053E" w:rsidRDefault="0017053E" w:rsidP="0017053E">
      <w:pPr>
        <w:pStyle w:val="SinSangria"/>
        <w:rPr>
          <w:rFonts w:cs="Times New Roman"/>
          <w:szCs w:val="24"/>
        </w:rPr>
      </w:pPr>
      <w:r>
        <w:rPr>
          <w:rFonts w:cs="Times New Roman"/>
          <w:szCs w:val="24"/>
        </w:rPr>
        <w:t>Para comprender esta metodol</w:t>
      </w:r>
      <w:r w:rsidR="003E554E">
        <w:rPr>
          <w:rFonts w:cs="Times New Roman"/>
          <w:szCs w:val="24"/>
        </w:rPr>
        <w:t>ogía debemos conocer las 5 etapas</w:t>
      </w:r>
      <w:r>
        <w:rPr>
          <w:rFonts w:cs="Times New Roman"/>
          <w:szCs w:val="24"/>
        </w:rPr>
        <w:t xml:space="preserve"> </w:t>
      </w:r>
      <w:r w:rsidR="00BE3C41">
        <w:rPr>
          <w:rFonts w:cs="Times New Roman"/>
          <w:szCs w:val="24"/>
        </w:rPr>
        <w:t>que</w:t>
      </w:r>
      <w:r>
        <w:rPr>
          <w:rFonts w:cs="Times New Roman"/>
          <w:szCs w:val="24"/>
        </w:rPr>
        <w:t xml:space="preserve"> compone</w:t>
      </w:r>
      <w:r w:rsidR="00594CF2">
        <w:rPr>
          <w:rFonts w:cs="Times New Roman"/>
          <w:szCs w:val="24"/>
        </w:rPr>
        <w:t>n</w:t>
      </w:r>
      <w:r>
        <w:rPr>
          <w:rFonts w:cs="Times New Roman"/>
          <w:szCs w:val="24"/>
        </w:rPr>
        <w:t xml:space="preserve"> el ci</w:t>
      </w:r>
      <w:r w:rsidR="00BE3C41">
        <w:rPr>
          <w:rFonts w:cs="Times New Roman"/>
          <w:szCs w:val="24"/>
        </w:rPr>
        <w:t xml:space="preserve">clo de vida </w:t>
      </w:r>
      <w:r>
        <w:rPr>
          <w:rFonts w:cs="Times New Roman"/>
          <w:szCs w:val="24"/>
        </w:rPr>
        <w:t xml:space="preserve">de desarrollo </w:t>
      </w:r>
      <w:r w:rsidR="00BE3C41">
        <w:rPr>
          <w:rFonts w:cs="Times New Roman"/>
          <w:szCs w:val="24"/>
        </w:rPr>
        <w:t>ágil</w:t>
      </w:r>
      <w:r>
        <w:rPr>
          <w:rFonts w:cs="Times New Roman"/>
          <w:szCs w:val="24"/>
        </w:rPr>
        <w:t>:</w:t>
      </w:r>
    </w:p>
    <w:p w:rsidR="0017053E" w:rsidRDefault="0017053E" w:rsidP="00EC24A9">
      <w:pPr>
        <w:pStyle w:val="SinSangria"/>
        <w:numPr>
          <w:ilvl w:val="0"/>
          <w:numId w:val="44"/>
        </w:numPr>
        <w:rPr>
          <w:rFonts w:cs="Times New Roman"/>
          <w:szCs w:val="24"/>
        </w:rPr>
      </w:pPr>
      <w:r w:rsidRPr="00BE3C41">
        <w:rPr>
          <w:rFonts w:cs="Times New Roman"/>
          <w:b/>
          <w:szCs w:val="24"/>
        </w:rPr>
        <w:t>Concepto. –</w:t>
      </w:r>
      <w:r>
        <w:rPr>
          <w:rFonts w:cs="Times New Roman"/>
          <w:szCs w:val="24"/>
        </w:rPr>
        <w:t xml:space="preserve"> Se define los requisitos o requerimientos del producto.</w:t>
      </w:r>
    </w:p>
    <w:p w:rsidR="0017053E" w:rsidRDefault="00BE3C41" w:rsidP="00EC24A9">
      <w:pPr>
        <w:pStyle w:val="SinSangria"/>
        <w:numPr>
          <w:ilvl w:val="0"/>
          <w:numId w:val="44"/>
        </w:numPr>
        <w:rPr>
          <w:rFonts w:cs="Times New Roman"/>
          <w:szCs w:val="24"/>
        </w:rPr>
      </w:pPr>
      <w:r w:rsidRPr="00BE3C41">
        <w:rPr>
          <w:rFonts w:cs="Times New Roman"/>
          <w:b/>
          <w:szCs w:val="24"/>
        </w:rPr>
        <w:t>Especulación</w:t>
      </w:r>
      <w:r w:rsidR="0017053E" w:rsidRPr="00BE3C41">
        <w:rPr>
          <w:rFonts w:cs="Times New Roman"/>
          <w:b/>
          <w:szCs w:val="24"/>
        </w:rPr>
        <w:t>. –</w:t>
      </w:r>
      <w:r w:rsidR="0017053E">
        <w:rPr>
          <w:rFonts w:cs="Times New Roman"/>
          <w:szCs w:val="24"/>
        </w:rPr>
        <w:t xml:space="preserve">  </w:t>
      </w:r>
      <w:r>
        <w:rPr>
          <w:rFonts w:cs="Times New Roman"/>
          <w:szCs w:val="24"/>
        </w:rPr>
        <w:t>D</w:t>
      </w:r>
      <w:r w:rsidR="0017053E">
        <w:rPr>
          <w:rFonts w:cs="Times New Roman"/>
          <w:szCs w:val="24"/>
        </w:rPr>
        <w:t xml:space="preserve">entro de </w:t>
      </w:r>
      <w:r>
        <w:rPr>
          <w:rFonts w:cs="Times New Roman"/>
          <w:szCs w:val="24"/>
        </w:rPr>
        <w:t>e</w:t>
      </w:r>
      <w:r w:rsidR="0017053E">
        <w:rPr>
          <w:rFonts w:cs="Times New Roman"/>
          <w:szCs w:val="24"/>
        </w:rPr>
        <w:t xml:space="preserve">sta fase se revisa se desarrolla </w:t>
      </w:r>
      <w:r>
        <w:rPr>
          <w:rFonts w:cs="Times New Roman"/>
          <w:szCs w:val="24"/>
        </w:rPr>
        <w:t>los requerim</w:t>
      </w:r>
      <w:r w:rsidR="0017053E">
        <w:rPr>
          <w:rFonts w:cs="Times New Roman"/>
          <w:szCs w:val="24"/>
        </w:rPr>
        <w:t>i</w:t>
      </w:r>
      <w:r>
        <w:rPr>
          <w:rFonts w:cs="Times New Roman"/>
          <w:szCs w:val="24"/>
        </w:rPr>
        <w:t>e</w:t>
      </w:r>
      <w:r w:rsidR="0017053E">
        <w:rPr>
          <w:rFonts w:cs="Times New Roman"/>
          <w:szCs w:val="24"/>
        </w:rPr>
        <w:t>ntos del producto.</w:t>
      </w:r>
    </w:p>
    <w:p w:rsidR="0017053E" w:rsidRDefault="00BE3C41" w:rsidP="00EC24A9">
      <w:pPr>
        <w:pStyle w:val="SinSangria"/>
        <w:numPr>
          <w:ilvl w:val="0"/>
          <w:numId w:val="44"/>
        </w:numPr>
        <w:rPr>
          <w:rFonts w:cs="Times New Roman"/>
          <w:szCs w:val="24"/>
        </w:rPr>
      </w:pPr>
      <w:r w:rsidRPr="00BE3C41">
        <w:rPr>
          <w:rFonts w:cs="Times New Roman"/>
          <w:b/>
          <w:szCs w:val="24"/>
        </w:rPr>
        <w:lastRenderedPageBreak/>
        <w:t>Exploración. –</w:t>
      </w:r>
      <w:r>
        <w:rPr>
          <w:rFonts w:cs="Times New Roman"/>
          <w:szCs w:val="24"/>
        </w:rPr>
        <w:t xml:space="preserve"> Se incrementa la funcionalidad del producto en la fase de especulación.</w:t>
      </w:r>
    </w:p>
    <w:p w:rsidR="00BE3C41" w:rsidRDefault="00BE3C41" w:rsidP="00EC24A9">
      <w:pPr>
        <w:pStyle w:val="SinSangria"/>
        <w:numPr>
          <w:ilvl w:val="0"/>
          <w:numId w:val="44"/>
        </w:numPr>
        <w:rPr>
          <w:rFonts w:cs="Times New Roman"/>
          <w:szCs w:val="24"/>
        </w:rPr>
      </w:pPr>
      <w:r w:rsidRPr="00BE3C41">
        <w:rPr>
          <w:rFonts w:cs="Times New Roman"/>
          <w:b/>
          <w:szCs w:val="24"/>
        </w:rPr>
        <w:t>Revisión. –</w:t>
      </w:r>
      <w:r>
        <w:rPr>
          <w:rFonts w:cs="Times New Roman"/>
          <w:szCs w:val="24"/>
        </w:rPr>
        <w:t xml:space="preserve"> El equipo de trabajo revisa el avance del producto.</w:t>
      </w:r>
    </w:p>
    <w:p w:rsidR="00BE3C41" w:rsidRDefault="00BE3C41" w:rsidP="00EC24A9">
      <w:pPr>
        <w:pStyle w:val="SinSangria"/>
        <w:numPr>
          <w:ilvl w:val="0"/>
          <w:numId w:val="44"/>
        </w:numPr>
        <w:rPr>
          <w:rFonts w:cs="Times New Roman"/>
          <w:szCs w:val="24"/>
        </w:rPr>
      </w:pPr>
      <w:r w:rsidRPr="00BE3C41">
        <w:rPr>
          <w:rFonts w:cs="Times New Roman"/>
          <w:b/>
          <w:szCs w:val="24"/>
        </w:rPr>
        <w:t>Cierre. –</w:t>
      </w:r>
      <w:r>
        <w:rPr>
          <w:rFonts w:cs="Times New Roman"/>
          <w:szCs w:val="24"/>
        </w:rPr>
        <w:t xml:space="preserve"> Se entrega una versión del producto en una fecha establecida.</w:t>
      </w:r>
    </w:p>
    <w:p w:rsidR="003E554E" w:rsidRDefault="003E554E" w:rsidP="00D36650">
      <w:pPr>
        <w:pStyle w:val="TITULOTablasyFiguras"/>
      </w:pPr>
      <w:bookmarkStart w:id="217" w:name="_Toc65263866"/>
      <w:bookmarkStart w:id="218" w:name="_Toc65264374"/>
      <w:bookmarkStart w:id="219" w:name="_Toc66541576"/>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16</w:t>
      </w:r>
      <w:r w:rsidR="00C06BE3" w:rsidRPr="00454AB9">
        <w:rPr>
          <w:i w:val="0"/>
          <w:noProof/>
        </w:rPr>
        <w:fldChar w:fldCharType="end"/>
      </w:r>
      <w:r w:rsidR="0023055B">
        <w:br/>
      </w:r>
      <w:r w:rsidR="0023055B" w:rsidRPr="00454AB9">
        <w:rPr>
          <w:b w:val="0"/>
        </w:rPr>
        <w:t>Etapas de</w:t>
      </w:r>
      <w:r w:rsidRPr="00454AB9">
        <w:rPr>
          <w:b w:val="0"/>
        </w:rPr>
        <w:t>l desarrollo ágil</w:t>
      </w:r>
      <w:bookmarkEnd w:id="217"/>
      <w:bookmarkEnd w:id="218"/>
      <w:bookmarkEnd w:id="219"/>
    </w:p>
    <w:p w:rsidR="003E554E" w:rsidRDefault="003E554E" w:rsidP="003E554E">
      <w:pPr>
        <w:pStyle w:val="natasAPA7maedicin"/>
      </w:pPr>
      <w:r>
        <w:rPr>
          <w:noProof/>
          <w:lang w:val="en-US"/>
        </w:rPr>
        <w:drawing>
          <wp:inline distT="0" distB="0" distL="0" distR="0" wp14:anchorId="6C95E889" wp14:editId="4E06CEC6">
            <wp:extent cx="3408908" cy="2270970"/>
            <wp:effectExtent l="0" t="0" r="1270" b="0"/>
            <wp:docPr id="27" name="Imagen 27" descr="https://1.bp.blogspot.com/-JXJ2FbPxlaM/W2CPDFOM12I/AAAAAAAABng/oc2K25qKG30_LgeGLMW995yKsS8O2-oxACLcBGAs/s1600/Etapas_de_un_proyecto_agil_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JXJ2FbPxlaM/W2CPDFOM12I/AAAAAAAABng/oc2K25qKG30_LgeGLMW995yKsS8O2-oxACLcBGAs/s1600/Etapas_de_un_proyecto_agil_v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4326" cy="2281241"/>
                    </a:xfrm>
                    <a:prstGeom prst="rect">
                      <a:avLst/>
                    </a:prstGeom>
                    <a:noFill/>
                    <a:ln>
                      <a:noFill/>
                    </a:ln>
                  </pic:spPr>
                </pic:pic>
              </a:graphicData>
            </a:graphic>
          </wp:inline>
        </w:drawing>
      </w:r>
    </w:p>
    <w:p w:rsidR="003E554E" w:rsidRPr="0017053E" w:rsidRDefault="003E554E" w:rsidP="003E554E">
      <w:pPr>
        <w:pStyle w:val="natasAPA7maedicin"/>
      </w:pPr>
      <w:r>
        <w:t xml:space="preserve">Fuente: </w:t>
      </w:r>
      <w:r w:rsidR="00912B37">
        <w:t xml:space="preserve">Tomado de </w:t>
      </w:r>
      <w:r w:rsidRPr="003E554E">
        <w:t>Etapas_de_un_proyecto_agil_v0.png (695×463) (bp.blogspot.com)</w:t>
      </w:r>
    </w:p>
    <w:p w:rsidR="00250AB1" w:rsidRPr="00DD216B" w:rsidRDefault="001D2C55" w:rsidP="00250AB1">
      <w:pPr>
        <w:pStyle w:val="Ttulo4"/>
      </w:pPr>
      <w:bookmarkStart w:id="220" w:name="_Toc43227816"/>
      <w:bookmarkStart w:id="221" w:name="_Toc43258285"/>
      <w:bookmarkStart w:id="222" w:name="_Toc65263735"/>
      <w:r>
        <w:t>Roles</w:t>
      </w:r>
      <w:r w:rsidR="00250AB1">
        <w:t>.</w:t>
      </w:r>
      <w:bookmarkEnd w:id="220"/>
      <w:bookmarkEnd w:id="221"/>
      <w:bookmarkEnd w:id="222"/>
    </w:p>
    <w:p w:rsidR="00250AB1" w:rsidRPr="00A77339" w:rsidRDefault="00250AB1" w:rsidP="00A77339">
      <w:pPr>
        <w:pStyle w:val="SinSangria"/>
      </w:pPr>
      <w:r w:rsidRPr="005F72E1">
        <w:rPr>
          <w:b/>
        </w:rPr>
        <w:t xml:space="preserve">Dueños del Producto. </w:t>
      </w:r>
      <w:r w:rsidR="00A77339" w:rsidRPr="005F72E1">
        <w:rPr>
          <w:b/>
        </w:rPr>
        <w:t>–</w:t>
      </w:r>
      <w:r w:rsidRPr="00A77339">
        <w:t xml:space="preserve"> Es la persona que tiene una visión del proyecto y conoce el funcionamiento del negocio o empresa. Es el encargado de tomar todas las decisiones del cliente y ser propietario de toda la lista de requisitos y es el encargado de aceptar o rechazar los Sprint.</w:t>
      </w:r>
    </w:p>
    <w:p w:rsidR="00250AB1" w:rsidRDefault="00250AB1" w:rsidP="00D36650">
      <w:pPr>
        <w:pStyle w:val="TITULOTablasyFiguras"/>
      </w:pPr>
      <w:bookmarkStart w:id="223" w:name="_Toc56881668"/>
      <w:bookmarkStart w:id="224" w:name="_Toc58005218"/>
      <w:bookmarkStart w:id="225" w:name="_Toc65263867"/>
      <w:bookmarkStart w:id="226" w:name="_Toc65264375"/>
      <w:bookmarkStart w:id="227" w:name="_Toc66541577"/>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17</w:t>
      </w:r>
      <w:r w:rsidR="00C06BE3" w:rsidRPr="00454AB9">
        <w:rPr>
          <w:i w:val="0"/>
          <w:noProof/>
        </w:rPr>
        <w:fldChar w:fldCharType="end"/>
      </w:r>
      <w:r>
        <w:br/>
      </w:r>
      <w:r w:rsidRPr="00454AB9">
        <w:rPr>
          <w:b w:val="0"/>
        </w:rPr>
        <w:t>Dueños Del Producto</w:t>
      </w:r>
      <w:bookmarkEnd w:id="223"/>
      <w:bookmarkEnd w:id="224"/>
      <w:bookmarkEnd w:id="225"/>
      <w:bookmarkEnd w:id="226"/>
      <w:bookmarkEnd w:id="227"/>
    </w:p>
    <w:p w:rsidR="00250AB1" w:rsidRDefault="00250AB1" w:rsidP="00D22F6B">
      <w:pPr>
        <w:pStyle w:val="natasAPA7maedicin"/>
      </w:pPr>
      <w:r w:rsidRPr="00DD216B">
        <w:rPr>
          <w:noProof/>
          <w:lang w:val="en-US"/>
        </w:rPr>
        <w:drawing>
          <wp:inline distT="0" distB="0" distL="0" distR="0" wp14:anchorId="76375745" wp14:editId="441BEDFF">
            <wp:extent cx="1219200" cy="2420470"/>
            <wp:effectExtent l="0" t="0" r="0" b="0"/>
            <wp:docPr id="7" name="Imagen 7"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r="77422" b="17565"/>
                    <a:stretch/>
                  </pic:blipFill>
                  <pic:spPr bwMode="auto">
                    <a:xfrm>
                      <a:off x="0" y="0"/>
                      <a:ext cx="1219200" cy="2420470"/>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 xml:space="preserve">Fuente: </w:t>
      </w:r>
      <w:r w:rsidR="00280354">
        <w:t xml:space="preserve">Tomado de </w:t>
      </w:r>
      <w:r w:rsidRPr="00977BC4">
        <w:t>https://1.bp.blogspot.com/-__CklAgJanM/Wq6qPkOF8SI/AAAAAAAAFZc/V9KhZNZlKbMm3m8OaWdRL0PTOCHOq39GACLcBGAs/s1600/El%2Brol%2Bdel%2BScrum%2BMaster%2Borig.png</w:t>
      </w:r>
    </w:p>
    <w:p w:rsidR="00250AB1" w:rsidRPr="00A77339" w:rsidRDefault="00250AB1" w:rsidP="00A77339">
      <w:pPr>
        <w:pStyle w:val="SinSangria"/>
      </w:pPr>
      <w:proofErr w:type="spellStart"/>
      <w:r w:rsidRPr="005F72E1">
        <w:rPr>
          <w:b/>
        </w:rPr>
        <w:t>Scrum</w:t>
      </w:r>
      <w:proofErr w:type="spellEnd"/>
      <w:r w:rsidRPr="005F72E1">
        <w:rPr>
          <w:b/>
        </w:rPr>
        <w:t xml:space="preserve"> Master.</w:t>
      </w:r>
      <w:r w:rsidRPr="005F72E1">
        <w:rPr>
          <w:rStyle w:val="Ttulo4Car"/>
          <w:rFonts w:eastAsiaTheme="minorHAnsi" w:cstheme="minorBidi"/>
          <w:b w:val="0"/>
          <w:i w:val="0"/>
          <w:iCs w:val="0"/>
        </w:rPr>
        <w:t xml:space="preserve"> </w:t>
      </w:r>
      <w:r w:rsidR="00A77339" w:rsidRPr="005F72E1">
        <w:rPr>
          <w:rStyle w:val="Ttulo4Car"/>
          <w:rFonts w:eastAsiaTheme="minorHAnsi" w:cstheme="minorBidi"/>
          <w:b w:val="0"/>
          <w:i w:val="0"/>
          <w:iCs w:val="0"/>
        </w:rPr>
        <w:t>–</w:t>
      </w:r>
      <w:r w:rsidRPr="00A77339">
        <w:t xml:space="preserve"> Es la persona encargada de que todas las reglas de </w:t>
      </w:r>
      <w:proofErr w:type="spellStart"/>
      <w:r w:rsidRPr="00A77339">
        <w:t>Scrum</w:t>
      </w:r>
      <w:proofErr w:type="spellEnd"/>
      <w:r w:rsidRPr="00A77339">
        <w:t xml:space="preserve"> se cumplan correctamente y mantiene los procesos además funciona co</w:t>
      </w:r>
      <w:r w:rsidR="004E3FF3">
        <w:t>mo conexión entre el Dueño</w:t>
      </w:r>
      <w:r w:rsidRPr="00A77339">
        <w:t xml:space="preserve"> del Producto y el Equipo de Desarrollo.</w:t>
      </w:r>
    </w:p>
    <w:p w:rsidR="00250AB1" w:rsidRPr="00DD216B" w:rsidRDefault="00250AB1" w:rsidP="0001476A">
      <w:pPr>
        <w:pStyle w:val="SinSangria"/>
      </w:pPr>
      <w:r>
        <w:t>A</w:t>
      </w:r>
      <w:r w:rsidRPr="00DD216B">
        <w:t xml:space="preserve">lgunas de las obligaciones del </w:t>
      </w:r>
      <w:proofErr w:type="spellStart"/>
      <w:r w:rsidRPr="00DD216B">
        <w:t>Scrum</w:t>
      </w:r>
      <w:proofErr w:type="spellEnd"/>
      <w:r w:rsidRPr="00DD216B">
        <w:t xml:space="preserve"> Master:</w:t>
      </w:r>
    </w:p>
    <w:p w:rsidR="00250AB1" w:rsidRPr="00DD216B" w:rsidRDefault="00250AB1" w:rsidP="00EC24A9">
      <w:pPr>
        <w:pStyle w:val="SinSangria"/>
        <w:numPr>
          <w:ilvl w:val="0"/>
          <w:numId w:val="30"/>
        </w:numPr>
      </w:pPr>
      <w:r>
        <w:t>Revisar los sprint.</w:t>
      </w:r>
    </w:p>
    <w:p w:rsidR="00250AB1" w:rsidRPr="00DD216B" w:rsidRDefault="00250AB1" w:rsidP="00EC24A9">
      <w:pPr>
        <w:pStyle w:val="SinSangria"/>
        <w:numPr>
          <w:ilvl w:val="0"/>
          <w:numId w:val="30"/>
        </w:numPr>
      </w:pPr>
      <w:r>
        <w:t>Moderar las reuniones.</w:t>
      </w:r>
    </w:p>
    <w:p w:rsidR="00250AB1" w:rsidRDefault="00250AB1" w:rsidP="00EC24A9">
      <w:pPr>
        <w:pStyle w:val="SinSangria"/>
        <w:numPr>
          <w:ilvl w:val="0"/>
          <w:numId w:val="30"/>
        </w:numPr>
      </w:pPr>
      <w:r w:rsidRPr="00DD216B">
        <w:t>Da una solución a los problemas generados dentro de los Sprint</w:t>
      </w:r>
      <w:r>
        <w:t>.</w:t>
      </w:r>
    </w:p>
    <w:p w:rsidR="00250AB1" w:rsidRDefault="00250AB1" w:rsidP="00D36650">
      <w:pPr>
        <w:pStyle w:val="TITULOTablasyFiguras"/>
      </w:pPr>
      <w:bookmarkStart w:id="228" w:name="_Toc56881669"/>
      <w:bookmarkStart w:id="229" w:name="_Toc58005219"/>
      <w:bookmarkStart w:id="230" w:name="_Toc65263868"/>
      <w:bookmarkStart w:id="231" w:name="_Toc65264376"/>
      <w:bookmarkStart w:id="232" w:name="_Toc66541578"/>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18</w:t>
      </w:r>
      <w:r w:rsidR="00C06BE3" w:rsidRPr="00454AB9">
        <w:rPr>
          <w:i w:val="0"/>
          <w:noProof/>
        </w:rPr>
        <w:fldChar w:fldCharType="end"/>
      </w:r>
      <w:r>
        <w:br/>
      </w:r>
      <w:proofErr w:type="spellStart"/>
      <w:r w:rsidRPr="00454AB9">
        <w:rPr>
          <w:b w:val="0"/>
        </w:rPr>
        <w:t>Scrum</w:t>
      </w:r>
      <w:proofErr w:type="spellEnd"/>
      <w:r w:rsidRPr="00454AB9">
        <w:rPr>
          <w:b w:val="0"/>
        </w:rPr>
        <w:t xml:space="preserve"> Master</w:t>
      </w:r>
      <w:bookmarkEnd w:id="228"/>
      <w:bookmarkEnd w:id="229"/>
      <w:bookmarkEnd w:id="230"/>
      <w:bookmarkEnd w:id="231"/>
      <w:bookmarkEnd w:id="232"/>
    </w:p>
    <w:p w:rsidR="00250AB1" w:rsidRDefault="00250AB1" w:rsidP="00D36650">
      <w:pPr>
        <w:pStyle w:val="TITULOTablasyFiguras"/>
      </w:pPr>
      <w:r w:rsidRPr="00DD216B">
        <w:rPr>
          <w:noProof/>
          <w:lang w:val="en-US"/>
        </w:rPr>
        <w:drawing>
          <wp:inline distT="0" distB="0" distL="0" distR="0" wp14:anchorId="7E863A42" wp14:editId="7E75E205">
            <wp:extent cx="1647825" cy="2452744"/>
            <wp:effectExtent l="0" t="0" r="0" b="5080"/>
            <wp:docPr id="8" name="Imagen 8"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29281" r="40204" b="16466"/>
                    <a:stretch/>
                  </pic:blipFill>
                  <pic:spPr bwMode="auto">
                    <a:xfrm>
                      <a:off x="0" y="0"/>
                      <a:ext cx="1647825" cy="2452744"/>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Pr="00977BC4" w:rsidRDefault="00250AB1" w:rsidP="00250AB1">
      <w:pPr>
        <w:pStyle w:val="natasAPA7maedicin"/>
      </w:pPr>
      <w:r w:rsidRPr="00977BC4">
        <w:t>Fuentes:</w:t>
      </w:r>
      <w:r w:rsidR="00280354">
        <w:t xml:space="preserve"> Tomado de</w:t>
      </w:r>
      <w:r w:rsidRPr="00977BC4">
        <w:t xml:space="preserve"> https://1.bp.blogspot.com/-__CklAgJanM/Wq6qPkOF8SI/AAAAAAAAFZc/V9KhZNZlKbMm3m8OaWdRL0PTOCHOq39GACLcBGAs/s1600/El%2Brol%2Bdel%2BScrum%2BMaster%2Borig.png</w:t>
      </w:r>
    </w:p>
    <w:p w:rsidR="00250AB1" w:rsidRPr="007F6484" w:rsidRDefault="00250AB1" w:rsidP="007F6484">
      <w:pPr>
        <w:pStyle w:val="SinSangria"/>
      </w:pPr>
      <w:r w:rsidRPr="005F72E1">
        <w:rPr>
          <w:b/>
        </w:rPr>
        <w:t xml:space="preserve">Equipo de Desarrollo. </w:t>
      </w:r>
      <w:r w:rsidR="00A77339" w:rsidRPr="005F72E1">
        <w:rPr>
          <w:b/>
        </w:rPr>
        <w:t>–</w:t>
      </w:r>
      <w:r w:rsidRPr="007F6484">
        <w:t xml:space="preserve"> Son las personas encargadas en el desarrollo del sistema, es decir: convertir las iteraciones en incrementos</w:t>
      </w:r>
      <w:r w:rsidR="00FF1E09">
        <w:t>. Algunas</w:t>
      </w:r>
      <w:r w:rsidRPr="007F6484">
        <w:t xml:space="preserve"> de las carac</w:t>
      </w:r>
      <w:r w:rsidR="00DA2F8C">
        <w:t xml:space="preserve">terísticas del equipo de </w:t>
      </w:r>
      <w:proofErr w:type="spellStart"/>
      <w:r w:rsidR="00DA2F8C">
        <w:t>trabaj</w:t>
      </w:r>
      <w:proofErr w:type="spellEnd"/>
      <w:r w:rsidRPr="007F6484">
        <w:t xml:space="preserve"> es ser auto gestionado, auto organizado y multifuncional. Dentro de este Equipo de trabajo encontramos:</w:t>
      </w:r>
    </w:p>
    <w:p w:rsidR="00250AB1" w:rsidRPr="00DD216B" w:rsidRDefault="00250AB1" w:rsidP="00EC24A9">
      <w:pPr>
        <w:pStyle w:val="SinSangria"/>
        <w:numPr>
          <w:ilvl w:val="0"/>
          <w:numId w:val="45"/>
        </w:numPr>
      </w:pPr>
      <w:r w:rsidRPr="00DD216B">
        <w:t>Desarrolladores</w:t>
      </w:r>
      <w:r>
        <w:t>.</w:t>
      </w:r>
    </w:p>
    <w:p w:rsidR="00250AB1" w:rsidRPr="00DD216B" w:rsidRDefault="00250AB1" w:rsidP="00EC24A9">
      <w:pPr>
        <w:pStyle w:val="SinSangria"/>
        <w:numPr>
          <w:ilvl w:val="0"/>
          <w:numId w:val="45"/>
        </w:numPr>
      </w:pPr>
      <w:r>
        <w:t>Dis</w:t>
      </w:r>
      <w:r w:rsidRPr="00DD216B">
        <w:t>e</w:t>
      </w:r>
      <w:r w:rsidRPr="00725DAC">
        <w:t>ñadores.</w:t>
      </w:r>
    </w:p>
    <w:p w:rsidR="00250AB1" w:rsidRPr="00DD216B" w:rsidRDefault="00250AB1" w:rsidP="00EC24A9">
      <w:pPr>
        <w:pStyle w:val="SinSangria"/>
        <w:numPr>
          <w:ilvl w:val="0"/>
          <w:numId w:val="45"/>
        </w:numPr>
      </w:pPr>
      <w:r w:rsidRPr="00725DAC">
        <w:t>Documentadores.</w:t>
      </w:r>
    </w:p>
    <w:p w:rsidR="00250AB1" w:rsidRPr="00DD216B" w:rsidRDefault="00250AB1" w:rsidP="00EC24A9">
      <w:pPr>
        <w:pStyle w:val="SinSangria"/>
        <w:numPr>
          <w:ilvl w:val="0"/>
          <w:numId w:val="45"/>
        </w:numPr>
      </w:pPr>
      <w:r w:rsidRPr="00725DAC">
        <w:t>Etc.</w:t>
      </w:r>
    </w:p>
    <w:p w:rsidR="00250AB1" w:rsidRPr="00DD216B" w:rsidRDefault="00250AB1" w:rsidP="0001476A">
      <w:pPr>
        <w:pStyle w:val="SinSangria"/>
      </w:pPr>
      <w:r w:rsidRPr="00DD216B">
        <w:t>La cantidad de personas participantes dentro del Equipo de desarrollo depende de la dificultad del proyecto.</w:t>
      </w:r>
    </w:p>
    <w:p w:rsidR="00250AB1" w:rsidRDefault="00250AB1" w:rsidP="00D36650">
      <w:pPr>
        <w:pStyle w:val="TITULOTablasyFiguras"/>
      </w:pPr>
      <w:bookmarkStart w:id="233" w:name="_Toc56881670"/>
      <w:bookmarkStart w:id="234" w:name="_Toc58005220"/>
      <w:bookmarkStart w:id="235" w:name="_Toc65263869"/>
      <w:bookmarkStart w:id="236" w:name="_Toc65264377"/>
      <w:bookmarkStart w:id="237" w:name="_Toc66541579"/>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19</w:t>
      </w:r>
      <w:r w:rsidR="00C06BE3" w:rsidRPr="00454AB9">
        <w:rPr>
          <w:i w:val="0"/>
          <w:noProof/>
        </w:rPr>
        <w:fldChar w:fldCharType="end"/>
      </w:r>
      <w:r>
        <w:br/>
      </w:r>
      <w:r w:rsidRPr="00454AB9">
        <w:rPr>
          <w:b w:val="0"/>
        </w:rPr>
        <w:t>Equipo De Desarrollo</w:t>
      </w:r>
      <w:bookmarkEnd w:id="233"/>
      <w:bookmarkEnd w:id="234"/>
      <w:bookmarkEnd w:id="235"/>
      <w:bookmarkEnd w:id="236"/>
      <w:bookmarkEnd w:id="237"/>
    </w:p>
    <w:p w:rsidR="00250AB1" w:rsidRDefault="00250AB1" w:rsidP="00D36650">
      <w:pPr>
        <w:pStyle w:val="TITULOTablasyFiguras"/>
      </w:pPr>
      <w:r w:rsidRPr="00DD216B">
        <w:rPr>
          <w:noProof/>
          <w:lang w:val="en-US"/>
        </w:rPr>
        <w:drawing>
          <wp:inline distT="0" distB="0" distL="0" distR="0" wp14:anchorId="0B6CD753" wp14:editId="698D4837">
            <wp:extent cx="1942465" cy="2431228"/>
            <wp:effectExtent l="0" t="0" r="635" b="7620"/>
            <wp:docPr id="10" name="Imagen 10" descr="Resultado de imagen de propietario del productometodolog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ropietario del productometodologia scrum"/>
                    <pic:cNvPicPr>
                      <a:picLocks noChangeAspect="1" noChangeArrowheads="1"/>
                    </pic:cNvPicPr>
                  </pic:nvPicPr>
                  <pic:blipFill rotWithShape="1">
                    <a:blip r:embed="rId27">
                      <a:extLst>
                        <a:ext uri="{28A0092B-C50C-407E-A947-70E740481C1C}">
                          <a14:useLocalDpi xmlns:a14="http://schemas.microsoft.com/office/drawing/2010/main" val="0"/>
                        </a:ext>
                      </a:extLst>
                    </a:blip>
                    <a:srcRect l="64029" b="17199"/>
                    <a:stretch/>
                  </pic:blipFill>
                  <pic:spPr bwMode="auto">
                    <a:xfrm>
                      <a:off x="0" y="0"/>
                      <a:ext cx="1942465" cy="2431228"/>
                    </a:xfrm>
                    <a:prstGeom prst="rect">
                      <a:avLst/>
                    </a:prstGeom>
                    <a:noFill/>
                    <a:ln>
                      <a:noFill/>
                    </a:ln>
                    <a:extLst>
                      <a:ext uri="{53640926-AAD7-44D8-BBD7-CCE9431645EC}">
                        <a14:shadowObscured xmlns:a14="http://schemas.microsoft.com/office/drawing/2010/main"/>
                      </a:ext>
                    </a:extLst>
                  </pic:spPr>
                </pic:pic>
              </a:graphicData>
            </a:graphic>
          </wp:inline>
        </w:drawing>
      </w:r>
    </w:p>
    <w:p w:rsidR="00250AB1" w:rsidRDefault="00250AB1" w:rsidP="00250AB1">
      <w:pPr>
        <w:pStyle w:val="natasAPA7maedicin"/>
      </w:pPr>
      <w:r w:rsidRPr="00977BC4">
        <w:t>Fuente:</w:t>
      </w:r>
      <w:r w:rsidR="00280354" w:rsidRPr="00280354">
        <w:t xml:space="preserve"> </w:t>
      </w:r>
      <w:r w:rsidR="00280354">
        <w:t>Tomado de</w:t>
      </w:r>
      <w:r w:rsidRPr="00977BC4">
        <w:t xml:space="preserve"> </w:t>
      </w:r>
      <w:r w:rsidR="005F72E1">
        <w:t>https://1.bp.blogspot.com/-__CklAgJanM/Wq6qPkOF8SI/AAAAAAAAFZc/V9KhZNZlKbMm3m8OaWdRL0PTOCHOq39GACLcGACL/s1600/El%2Brol%2Bdel%2BScrum%2BMaster%2Borig.png</w:t>
      </w:r>
    </w:p>
    <w:p w:rsidR="00EE1ECA" w:rsidRPr="00977BC4" w:rsidRDefault="00EE1ECA" w:rsidP="00250AB1">
      <w:pPr>
        <w:pStyle w:val="natasAPA7maedicin"/>
      </w:pPr>
    </w:p>
    <w:p w:rsidR="00250AB1" w:rsidRDefault="00250AB1" w:rsidP="00250AB1">
      <w:pPr>
        <w:pStyle w:val="Ttulo4"/>
      </w:pPr>
      <w:bookmarkStart w:id="238" w:name="_Toc65263736"/>
      <w:r>
        <w:lastRenderedPageBreak/>
        <w:t>Reuniones</w:t>
      </w:r>
      <w:bookmarkEnd w:id="238"/>
    </w:p>
    <w:p w:rsidR="00250AB1" w:rsidRDefault="00250AB1" w:rsidP="00D36650">
      <w:pPr>
        <w:pStyle w:val="TITULOTablasyFiguras"/>
      </w:pPr>
      <w:bookmarkStart w:id="239" w:name="_Toc56881671"/>
      <w:bookmarkStart w:id="240" w:name="_Toc58005221"/>
      <w:bookmarkStart w:id="241" w:name="_Toc65263870"/>
      <w:bookmarkStart w:id="242" w:name="_Toc65264378"/>
      <w:bookmarkStart w:id="243" w:name="_Toc66541580"/>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20</w:t>
      </w:r>
      <w:r w:rsidR="00C06BE3" w:rsidRPr="00454AB9">
        <w:rPr>
          <w:i w:val="0"/>
          <w:noProof/>
        </w:rPr>
        <w:fldChar w:fldCharType="end"/>
      </w:r>
      <w:r>
        <w:br/>
      </w:r>
      <w:proofErr w:type="spellStart"/>
      <w:r w:rsidRPr="00454AB9">
        <w:rPr>
          <w:b w:val="0"/>
        </w:rPr>
        <w:t>Scrum</w:t>
      </w:r>
      <w:proofErr w:type="spellEnd"/>
      <w:r w:rsidRPr="00454AB9">
        <w:rPr>
          <w:b w:val="0"/>
        </w:rPr>
        <w:t xml:space="preserve"> Reuniones</w:t>
      </w:r>
      <w:bookmarkEnd w:id="239"/>
      <w:bookmarkEnd w:id="240"/>
      <w:bookmarkEnd w:id="241"/>
      <w:bookmarkEnd w:id="242"/>
      <w:bookmarkEnd w:id="243"/>
    </w:p>
    <w:p w:rsidR="00250AB1" w:rsidRDefault="00250AB1" w:rsidP="00D36650">
      <w:pPr>
        <w:pStyle w:val="TITULOTablasyFiguras"/>
      </w:pPr>
      <w:r>
        <w:rPr>
          <w:noProof/>
          <w:lang w:val="en-US"/>
        </w:rPr>
        <w:drawing>
          <wp:inline distT="0" distB="0" distL="0" distR="0" wp14:anchorId="6C18679B" wp14:editId="7F4B8849">
            <wp:extent cx="3888798" cy="2453833"/>
            <wp:effectExtent l="0" t="0" r="0" b="3810"/>
            <wp:docPr id="11" name="Imagen 11" descr="Reuniones Scrum | Cátedra Viewnext U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uniones Scrum | Cátedra Viewnext US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044" cy="2469132"/>
                    </a:xfrm>
                    <a:prstGeom prst="rect">
                      <a:avLst/>
                    </a:prstGeom>
                    <a:noFill/>
                    <a:ln>
                      <a:noFill/>
                    </a:ln>
                  </pic:spPr>
                </pic:pic>
              </a:graphicData>
            </a:graphic>
          </wp:inline>
        </w:drawing>
      </w:r>
    </w:p>
    <w:p w:rsidR="00250AB1" w:rsidRPr="00977BC4" w:rsidRDefault="00250AB1" w:rsidP="00250AB1">
      <w:pPr>
        <w:pStyle w:val="natasAPA7maedicin"/>
      </w:pPr>
      <w:r>
        <w:t>Fuente:</w:t>
      </w:r>
      <w:r w:rsidRPr="00302E60">
        <w:t xml:space="preserve"> </w:t>
      </w:r>
      <w:r w:rsidR="00280354">
        <w:t xml:space="preserve">Tomado de </w:t>
      </w:r>
      <w:r w:rsidRPr="00977BC4">
        <w:t>https://1.bp.blogspot.com/-__CklAgJanM/Wq6qPkOF8SI/AAAAAAAAFZc/V9KhZNZlKbMm3m8OaWdRL0PTOCHOq39GACLcBGAs/s1600/El%2Brol%2Bdel%2BScrum%2BMaster%2Borig.png</w:t>
      </w:r>
    </w:p>
    <w:p w:rsidR="00250AB1" w:rsidRPr="00DD216B" w:rsidRDefault="00250AB1" w:rsidP="0001476A">
      <w:pPr>
        <w:pStyle w:val="SinSangria"/>
      </w:pPr>
      <w:r w:rsidRPr="00DD216B">
        <w:t>Estas reuniones</w:t>
      </w:r>
      <w:r>
        <w:t xml:space="preserve"> dentro de la metodología </w:t>
      </w:r>
      <w:proofErr w:type="spellStart"/>
      <w:r>
        <w:t>Scrum</w:t>
      </w:r>
      <w:proofErr w:type="spellEnd"/>
      <w:r w:rsidRPr="00DD216B">
        <w:t xml:space="preserve">, se </w:t>
      </w:r>
      <w:r w:rsidR="000734E6">
        <w:t>realiza</w:t>
      </w:r>
      <w:r w:rsidRPr="00DD216B">
        <w:t xml:space="preserve"> al inicio del Sprint y tiene como</w:t>
      </w:r>
      <w:r w:rsidR="00A309D5">
        <w:t xml:space="preserve"> objetivo</w:t>
      </w:r>
      <w:r w:rsidRPr="00DD216B">
        <w:t>:</w:t>
      </w:r>
    </w:p>
    <w:p w:rsidR="00250AB1" w:rsidRPr="00B4251A" w:rsidRDefault="00250AB1" w:rsidP="0001476A">
      <w:pPr>
        <w:pStyle w:val="SinSangria"/>
      </w:pPr>
      <w:bookmarkStart w:id="244" w:name="_Toc43227818"/>
      <w:bookmarkStart w:id="245" w:name="_Toc43258287"/>
      <w:r w:rsidRPr="001D2A2C">
        <w:rPr>
          <w:b/>
        </w:rPr>
        <w:t xml:space="preserve">Planificación del </w:t>
      </w:r>
      <w:bookmarkEnd w:id="244"/>
      <w:bookmarkEnd w:id="245"/>
      <w:r w:rsidRPr="001D2A2C">
        <w:rPr>
          <w:b/>
        </w:rPr>
        <w:t>Sprint. -</w:t>
      </w:r>
      <w:r>
        <w:rPr>
          <w:b/>
        </w:rPr>
        <w:t xml:space="preserve"> </w:t>
      </w:r>
      <w:r w:rsidR="000734E6">
        <w:t xml:space="preserve">Es una reunión que se </w:t>
      </w:r>
      <w:r w:rsidRPr="00DD216B">
        <w:t>realiza antes de que inicie el Sprint y el principal objetivo es planificar el trabajo del mismo. También se toma en cuenta los requisitos o necesidades del cliente y se define las funcionalidades del sistema</w:t>
      </w:r>
      <w:r>
        <w:t>.</w:t>
      </w:r>
    </w:p>
    <w:p w:rsidR="00250AB1" w:rsidRPr="00DD216B" w:rsidRDefault="00250AB1" w:rsidP="0001476A">
      <w:pPr>
        <w:pStyle w:val="SinSangria"/>
      </w:pPr>
      <w:bookmarkStart w:id="246" w:name="_Toc43227819"/>
      <w:bookmarkStart w:id="247" w:name="_Toc43258288"/>
      <w:r w:rsidRPr="001D2A2C">
        <w:rPr>
          <w:b/>
        </w:rPr>
        <w:t>Seguimiento de Sprint.</w:t>
      </w:r>
      <w:bookmarkEnd w:id="246"/>
      <w:bookmarkEnd w:id="247"/>
      <w:r w:rsidRPr="001D2A2C">
        <w:rPr>
          <w:b/>
        </w:rPr>
        <w:t xml:space="preserve"> -</w:t>
      </w:r>
      <w:r>
        <w:t xml:space="preserve"> </w:t>
      </w:r>
      <w:r w:rsidRPr="00DD216B">
        <w:t>Es una reunión di</w:t>
      </w:r>
      <w:r>
        <w:t>a</w:t>
      </w:r>
      <w:r w:rsidRPr="00DD216B">
        <w:t>r</w:t>
      </w:r>
      <w:r>
        <w:t xml:space="preserve">ia </w:t>
      </w:r>
      <w:r w:rsidRPr="00DD216B">
        <w:t>1a que tiene un lapso máximo de tiempo de 15 minutos. En esta reunión los encargados del sprint explican tres preguntas:</w:t>
      </w:r>
    </w:p>
    <w:p w:rsidR="00250AB1" w:rsidRPr="003B08C5" w:rsidRDefault="00250AB1" w:rsidP="00EC24A9">
      <w:pPr>
        <w:pStyle w:val="SinSangria"/>
        <w:numPr>
          <w:ilvl w:val="0"/>
          <w:numId w:val="46"/>
        </w:numPr>
        <w:rPr>
          <w:rFonts w:cs="Times New Roman"/>
          <w:szCs w:val="24"/>
        </w:rPr>
      </w:pPr>
      <w:r w:rsidRPr="003B08C5">
        <w:rPr>
          <w:rFonts w:cs="Times New Roman"/>
          <w:szCs w:val="24"/>
        </w:rPr>
        <w:t>Que hice ayer</w:t>
      </w:r>
      <w:r>
        <w:rPr>
          <w:rFonts w:cs="Times New Roman"/>
          <w:szCs w:val="24"/>
        </w:rPr>
        <w:t>.</w:t>
      </w:r>
    </w:p>
    <w:p w:rsidR="00250AB1" w:rsidRPr="003B08C5" w:rsidRDefault="00250AB1" w:rsidP="00EC24A9">
      <w:pPr>
        <w:pStyle w:val="SinSangria"/>
        <w:numPr>
          <w:ilvl w:val="0"/>
          <w:numId w:val="46"/>
        </w:numPr>
        <w:rPr>
          <w:rFonts w:cs="Times New Roman"/>
          <w:szCs w:val="24"/>
        </w:rPr>
      </w:pPr>
      <w:r w:rsidRPr="003B08C5">
        <w:rPr>
          <w:rFonts w:cs="Times New Roman"/>
          <w:szCs w:val="24"/>
        </w:rPr>
        <w:t>Que hice ahora</w:t>
      </w:r>
      <w:r>
        <w:rPr>
          <w:rFonts w:cs="Times New Roman"/>
          <w:szCs w:val="24"/>
        </w:rPr>
        <w:t>.</w:t>
      </w:r>
    </w:p>
    <w:p w:rsidR="00250AB1" w:rsidRPr="003B08C5" w:rsidRDefault="000734E6" w:rsidP="00EC24A9">
      <w:pPr>
        <w:pStyle w:val="SinSangria"/>
        <w:numPr>
          <w:ilvl w:val="0"/>
          <w:numId w:val="46"/>
        </w:numPr>
        <w:rPr>
          <w:rFonts w:cs="Times New Roman"/>
          <w:szCs w:val="24"/>
        </w:rPr>
      </w:pPr>
      <w:r>
        <w:rPr>
          <w:color w:val="000000"/>
        </w:rPr>
        <w:t xml:space="preserve">Qué haré </w:t>
      </w:r>
      <w:r w:rsidR="00250AB1" w:rsidRPr="003B08C5">
        <w:rPr>
          <w:rFonts w:cs="Times New Roman"/>
          <w:szCs w:val="24"/>
        </w:rPr>
        <w:t>mañana</w:t>
      </w:r>
      <w:r w:rsidR="00250AB1">
        <w:rPr>
          <w:rFonts w:cs="Times New Roman"/>
          <w:szCs w:val="24"/>
        </w:rPr>
        <w:t>.</w:t>
      </w:r>
    </w:p>
    <w:p w:rsidR="00250AB1" w:rsidRPr="00DD216B" w:rsidRDefault="00250AB1" w:rsidP="0001476A">
      <w:pPr>
        <w:pStyle w:val="SinSangria"/>
      </w:pPr>
      <w:bookmarkStart w:id="248" w:name="_Toc43227820"/>
      <w:bookmarkStart w:id="249" w:name="_Toc43258289"/>
      <w:r w:rsidRPr="001D2A2C">
        <w:rPr>
          <w:b/>
        </w:rPr>
        <w:lastRenderedPageBreak/>
        <w:t>Revisión del Sprint.</w:t>
      </w:r>
      <w:bookmarkEnd w:id="248"/>
      <w:bookmarkEnd w:id="249"/>
      <w:r w:rsidRPr="001D2A2C">
        <w:rPr>
          <w:b/>
        </w:rPr>
        <w:t xml:space="preserve"> - </w:t>
      </w:r>
      <w:r w:rsidRPr="00DD216B">
        <w:t xml:space="preserve">Es una </w:t>
      </w:r>
      <w:r>
        <w:t>reunión d</w:t>
      </w:r>
      <w:r w:rsidRPr="00DD216B">
        <w:t>onde se mue</w:t>
      </w:r>
      <w:r>
        <w:t>stra al Dueño del Producto</w:t>
      </w:r>
      <w:r w:rsidRPr="00DD216B">
        <w:t xml:space="preserve">, </w:t>
      </w:r>
      <w:proofErr w:type="spellStart"/>
      <w:r w:rsidRPr="00DD216B">
        <w:t>Scrum</w:t>
      </w:r>
      <w:proofErr w:type="spellEnd"/>
      <w:r w:rsidRPr="00DD216B">
        <w:t xml:space="preserve"> Ma</w:t>
      </w:r>
      <w:r>
        <w:t xml:space="preserve">ster </w:t>
      </w:r>
      <w:r w:rsidRPr="00DD216B">
        <w:t>y todos los interesados el incremento del sprint</w:t>
      </w:r>
      <w:r>
        <w:t xml:space="preserve">. </w:t>
      </w:r>
      <w:r w:rsidRPr="00DD216B">
        <w:t>Dentro de</w:t>
      </w:r>
      <w:r>
        <w:t xml:space="preserve"> esta reunión se toman 3 puntos</w:t>
      </w:r>
      <w:r w:rsidRPr="00DD216B">
        <w:t>:</w:t>
      </w:r>
    </w:p>
    <w:p w:rsidR="00250AB1" w:rsidRPr="00DD216B" w:rsidRDefault="00250AB1" w:rsidP="00EC24A9">
      <w:pPr>
        <w:pStyle w:val="SinSangria"/>
        <w:numPr>
          <w:ilvl w:val="0"/>
          <w:numId w:val="47"/>
        </w:numPr>
      </w:pPr>
      <w:r>
        <w:t>Retroalimentación para el Dueño del P</w:t>
      </w:r>
      <w:r w:rsidRPr="00DD216B">
        <w:t>roducto</w:t>
      </w:r>
      <w:r>
        <w:t>.</w:t>
      </w:r>
      <w:r w:rsidRPr="00DD216B">
        <w:t xml:space="preserve"> </w:t>
      </w:r>
    </w:p>
    <w:p w:rsidR="00250AB1" w:rsidRPr="00DD216B" w:rsidRDefault="00250AB1" w:rsidP="00EC24A9">
      <w:pPr>
        <w:pStyle w:val="SinSangria"/>
        <w:numPr>
          <w:ilvl w:val="0"/>
          <w:numId w:val="47"/>
        </w:numPr>
      </w:pPr>
      <w:r w:rsidRPr="00DD216B">
        <w:t xml:space="preserve">Retroalimentación para el </w:t>
      </w:r>
      <w:proofErr w:type="spellStart"/>
      <w:r w:rsidRPr="00DD216B">
        <w:t>Scrum</w:t>
      </w:r>
      <w:proofErr w:type="spellEnd"/>
      <w:r w:rsidRPr="00DD216B">
        <w:t xml:space="preserve"> Ma</w:t>
      </w:r>
      <w:r>
        <w:t>ster.</w:t>
      </w:r>
    </w:p>
    <w:p w:rsidR="00250AB1" w:rsidRPr="00DD216B" w:rsidRDefault="00250AB1" w:rsidP="00EC24A9">
      <w:pPr>
        <w:pStyle w:val="SinSangria"/>
        <w:numPr>
          <w:ilvl w:val="0"/>
          <w:numId w:val="47"/>
        </w:numPr>
      </w:pPr>
      <w:r w:rsidRPr="00DD216B">
        <w:t>Convocatoria de la siguiente reunión</w:t>
      </w:r>
      <w:r>
        <w:t>.</w:t>
      </w:r>
    </w:p>
    <w:p w:rsidR="00250AB1" w:rsidRPr="00DD216B" w:rsidRDefault="00250AB1" w:rsidP="00250AB1">
      <w:pPr>
        <w:pStyle w:val="Ttulo4"/>
      </w:pPr>
      <w:bookmarkStart w:id="250" w:name="_Toc34153534"/>
      <w:bookmarkStart w:id="251" w:name="_Toc43227821"/>
      <w:bookmarkStart w:id="252" w:name="_Toc43258290"/>
      <w:bookmarkStart w:id="253" w:name="_Toc65263737"/>
      <w:r w:rsidRPr="00DD216B">
        <w:t>Elementos</w:t>
      </w:r>
      <w:bookmarkEnd w:id="250"/>
      <w:bookmarkEnd w:id="251"/>
      <w:bookmarkEnd w:id="252"/>
      <w:bookmarkEnd w:id="253"/>
      <w:r w:rsidRPr="00DD216B">
        <w:t xml:space="preserve"> </w:t>
      </w:r>
    </w:p>
    <w:p w:rsidR="00250AB1" w:rsidRPr="0001476A" w:rsidRDefault="00250AB1" w:rsidP="0001476A">
      <w:pPr>
        <w:pStyle w:val="SinSangria"/>
        <w:rPr>
          <w:b/>
        </w:rPr>
      </w:pPr>
      <w:bookmarkStart w:id="254" w:name="_Toc43227822"/>
      <w:bookmarkStart w:id="255" w:name="_Toc43258291"/>
      <w:proofErr w:type="spellStart"/>
      <w:r w:rsidRPr="0001476A">
        <w:rPr>
          <w:b/>
        </w:rPr>
        <w:t>Product</w:t>
      </w:r>
      <w:proofErr w:type="spellEnd"/>
      <w:r w:rsidRPr="0001476A">
        <w:rPr>
          <w:b/>
        </w:rPr>
        <w:t xml:space="preserve"> </w:t>
      </w:r>
      <w:proofErr w:type="spellStart"/>
      <w:r w:rsidRPr="0001476A">
        <w:rPr>
          <w:b/>
        </w:rPr>
        <w:t>Backlog</w:t>
      </w:r>
      <w:proofErr w:type="spellEnd"/>
      <w:r w:rsidRPr="0001476A">
        <w:rPr>
          <w:b/>
        </w:rPr>
        <w:t xml:space="preserve"> (Pila del Producto).</w:t>
      </w:r>
      <w:bookmarkEnd w:id="254"/>
      <w:bookmarkEnd w:id="255"/>
    </w:p>
    <w:p w:rsidR="00250AB1" w:rsidRPr="00DD216B" w:rsidRDefault="00250AB1" w:rsidP="0001476A">
      <w:pPr>
        <w:pStyle w:val="SinSangria"/>
      </w:pPr>
      <w:r w:rsidRPr="00DD216B">
        <w:t xml:space="preserve">Son los requerimientos detallados dentro de una lista que se generó durante la primera reunión y correcciones de errores que se </w:t>
      </w:r>
      <w:r w:rsidR="000734E6">
        <w:rPr>
          <w:color w:val="000000"/>
        </w:rPr>
        <w:t>incorporarán</w:t>
      </w:r>
      <w:r w:rsidRPr="00DD216B">
        <w:t xml:space="preserve"> dentro de las siguientes iteraciones de desarrollo del proyecto.</w:t>
      </w:r>
    </w:p>
    <w:p w:rsidR="00250AB1" w:rsidRPr="00DD216B" w:rsidRDefault="00250AB1" w:rsidP="0001476A">
      <w:pPr>
        <w:pStyle w:val="SinSangria"/>
      </w:pPr>
      <w:r w:rsidRPr="00DD216B">
        <w:t xml:space="preserve">Una característica del </w:t>
      </w:r>
      <w:proofErr w:type="spellStart"/>
      <w:r w:rsidRPr="00DD216B">
        <w:t>Product</w:t>
      </w:r>
      <w:proofErr w:type="spellEnd"/>
      <w:r w:rsidRPr="00DD216B">
        <w:t xml:space="preserve"> </w:t>
      </w:r>
      <w:proofErr w:type="spellStart"/>
      <w:r w:rsidRPr="00DD216B">
        <w:t>Backlog</w:t>
      </w:r>
      <w:proofErr w:type="spellEnd"/>
      <w:r w:rsidRPr="00DD216B">
        <w:rPr>
          <w:bCs/>
        </w:rPr>
        <w:t xml:space="preserve"> </w:t>
      </w:r>
      <w:r w:rsidRPr="00DD216B">
        <w:t>es que nunca se da por terminado está en una continua evolución. Par</w:t>
      </w:r>
      <w:r w:rsidR="000734E6">
        <w:t xml:space="preserve">a la creación de este elemento </w:t>
      </w:r>
      <w:r w:rsidR="000734E6">
        <w:rPr>
          <w:color w:val="000000"/>
        </w:rPr>
        <w:t>interviene</w:t>
      </w:r>
      <w:r w:rsidRPr="00DD216B">
        <w:t xml:space="preserve"> todo el equipo a partir de la propuesta o requerimientos funcionales del cliente</w:t>
      </w:r>
      <w:r>
        <w:t>.</w:t>
      </w:r>
      <w:r w:rsidRPr="00DD216B">
        <w:t xml:space="preserve"> </w:t>
      </w:r>
    </w:p>
    <w:p w:rsidR="00250AB1" w:rsidRPr="0001476A" w:rsidRDefault="00250AB1" w:rsidP="0001476A">
      <w:pPr>
        <w:pStyle w:val="SinSangria"/>
        <w:rPr>
          <w:b/>
        </w:rPr>
      </w:pPr>
      <w:bookmarkStart w:id="256" w:name="_Toc43227823"/>
      <w:bookmarkStart w:id="257" w:name="_Toc43258292"/>
      <w:r w:rsidRPr="0001476A">
        <w:rPr>
          <w:b/>
        </w:rPr>
        <w:t xml:space="preserve">Sprint </w:t>
      </w:r>
      <w:proofErr w:type="spellStart"/>
      <w:r w:rsidRPr="0001476A">
        <w:rPr>
          <w:b/>
        </w:rPr>
        <w:t>Backlog</w:t>
      </w:r>
      <w:proofErr w:type="spellEnd"/>
      <w:r w:rsidRPr="0001476A">
        <w:rPr>
          <w:b/>
        </w:rPr>
        <w:t>.</w:t>
      </w:r>
      <w:bookmarkEnd w:id="256"/>
      <w:bookmarkEnd w:id="257"/>
    </w:p>
    <w:p w:rsidR="00250AB1" w:rsidRPr="00F87CCE" w:rsidRDefault="00250AB1" w:rsidP="0001476A">
      <w:pPr>
        <w:pStyle w:val="SinSangria"/>
      </w:pPr>
      <w:r w:rsidRPr="00DD216B">
        <w:t>E</w:t>
      </w:r>
      <w:r>
        <w:t>s</w:t>
      </w:r>
      <w:r w:rsidRPr="00DD216B">
        <w:t xml:space="preserve"> una lista que descompone todas las funcionalidades de la pila de producto, el Sprint </w:t>
      </w:r>
      <w:proofErr w:type="spellStart"/>
      <w:r w:rsidRPr="00DD216B">
        <w:t>Backlog</w:t>
      </w:r>
      <w:proofErr w:type="spellEnd"/>
      <w:r w:rsidRPr="00DD216B">
        <w:t xml:space="preserve"> se representa como un tablero de tareas donde se observa todo el trabajo necesario para terminar exitosamente el proyecto. Una persona es el e</w:t>
      </w:r>
      <w:r>
        <w:t>ncargado de la tarea del sprint</w:t>
      </w:r>
      <w:r w:rsidRPr="00DD216B">
        <w:t>.</w:t>
      </w:r>
    </w:p>
    <w:p w:rsidR="00250AB1" w:rsidRPr="0001476A" w:rsidRDefault="00250AB1" w:rsidP="0001476A">
      <w:pPr>
        <w:pStyle w:val="SinSangria"/>
        <w:rPr>
          <w:b/>
        </w:rPr>
      </w:pPr>
      <w:bookmarkStart w:id="258" w:name="_Toc43227824"/>
      <w:bookmarkStart w:id="259" w:name="_Toc43258293"/>
      <w:r w:rsidRPr="0001476A">
        <w:rPr>
          <w:b/>
        </w:rPr>
        <w:t>Incremento.</w:t>
      </w:r>
      <w:bookmarkEnd w:id="258"/>
      <w:bookmarkEnd w:id="259"/>
      <w:r w:rsidRPr="0001476A">
        <w:rPr>
          <w:b/>
        </w:rPr>
        <w:t xml:space="preserve"> </w:t>
      </w:r>
    </w:p>
    <w:p w:rsidR="00FB4EF1" w:rsidRPr="00367F5B" w:rsidRDefault="00250AB1" w:rsidP="00367F5B">
      <w:pPr>
        <w:pStyle w:val="SinSangria"/>
      </w:pPr>
      <w:r w:rsidRPr="00DD216B">
        <w:t xml:space="preserve">Al finalizar cada Sprint el equipo de desarrollo es responsable de presentar la tarea correcta y funcional. El </w:t>
      </w:r>
      <w:r>
        <w:t>incremento es la suma de todo el</w:t>
      </w:r>
      <w:r w:rsidRPr="00DD216B">
        <w:t xml:space="preserve"> </w:t>
      </w:r>
      <w:proofErr w:type="spellStart"/>
      <w:r w:rsidRPr="00DB765E">
        <w:t>Product</w:t>
      </w:r>
      <w:proofErr w:type="spellEnd"/>
      <w:r w:rsidRPr="00DB765E">
        <w:t xml:space="preserve"> </w:t>
      </w:r>
      <w:proofErr w:type="spellStart"/>
      <w:r w:rsidRPr="00DB765E">
        <w:t>Backlog</w:t>
      </w:r>
      <w:proofErr w:type="spellEnd"/>
      <w:r w:rsidRPr="00DB765E">
        <w:t xml:space="preserve"> o pila de productos completa durante</w:t>
      </w:r>
      <w:r w:rsidRPr="00DD216B">
        <w:t xml:space="preserve"> un Sprint y el valor de los incrementos anteriores, también debemos </w:t>
      </w:r>
      <w:r w:rsidRPr="00DD216B">
        <w:lastRenderedPageBreak/>
        <w:t>tomar en cuenta, si el proyecto posee algún tipo de documentación, estos ta</w:t>
      </w:r>
      <w:r>
        <w:t>mbién deberán estar finalizados</w:t>
      </w:r>
      <w:r w:rsidRPr="00DD216B">
        <w:t>.</w:t>
      </w:r>
    </w:p>
    <w:p w:rsidR="00532CE8" w:rsidRDefault="00532CE8" w:rsidP="00532CE8">
      <w:pPr>
        <w:pStyle w:val="Ttulo2"/>
      </w:pPr>
      <w:bookmarkStart w:id="260" w:name="_Toc65263738"/>
      <w:bookmarkStart w:id="261" w:name="_Toc66541534"/>
      <w:r>
        <w:t>SELECCIÓN DE HERR</w:t>
      </w:r>
      <w:r w:rsidR="000C7FF1">
        <w:t>A</w:t>
      </w:r>
      <w:r>
        <w:t>MIENTAS</w:t>
      </w:r>
      <w:bookmarkEnd w:id="260"/>
      <w:bookmarkEnd w:id="261"/>
    </w:p>
    <w:p w:rsidR="00532CE8" w:rsidRPr="00DD216B" w:rsidRDefault="00532CE8" w:rsidP="0001476A">
      <w:pPr>
        <w:pStyle w:val="SinSangria"/>
      </w:pPr>
      <w:bookmarkStart w:id="262" w:name="_Toc34153538"/>
      <w:bookmarkStart w:id="263" w:name="_Toc43227828"/>
      <w:bookmarkStart w:id="264" w:name="_Toc43258297"/>
      <w:proofErr w:type="spellStart"/>
      <w:r w:rsidRPr="0001476A">
        <w:rPr>
          <w:b/>
        </w:rPr>
        <w:t>MySQL</w:t>
      </w:r>
      <w:bookmarkEnd w:id="262"/>
      <w:proofErr w:type="spellEnd"/>
      <w:r w:rsidRPr="0001476A">
        <w:rPr>
          <w:b/>
        </w:rPr>
        <w:t>.</w:t>
      </w:r>
      <w:bookmarkEnd w:id="263"/>
      <w:bookmarkEnd w:id="264"/>
      <w:r w:rsidR="0001476A">
        <w:t xml:space="preserve"> – E</w:t>
      </w:r>
      <w:r w:rsidRPr="00DD216B">
        <w:t>s un sistema gestor de base de datos relacionales y de código abierto. Fue escrita en los siguientes lenguajes de programación:</w:t>
      </w:r>
    </w:p>
    <w:p w:rsidR="00532CE8" w:rsidRPr="00DD216B" w:rsidRDefault="00532CE8" w:rsidP="00EC24A9">
      <w:pPr>
        <w:pStyle w:val="SinSangria"/>
        <w:numPr>
          <w:ilvl w:val="0"/>
          <w:numId w:val="48"/>
        </w:numPr>
      </w:pPr>
      <w:r w:rsidRPr="00DD216B">
        <w:rPr>
          <w:b/>
          <w:bCs/>
        </w:rPr>
        <w:t>C.</w:t>
      </w:r>
      <w:r w:rsidR="00962FF4">
        <w:rPr>
          <w:b/>
          <w:bCs/>
        </w:rPr>
        <w:t xml:space="preserve"> </w:t>
      </w:r>
      <w:r w:rsidRPr="00DD216B">
        <w:rPr>
          <w:b/>
          <w:bCs/>
        </w:rPr>
        <w:t>-</w:t>
      </w:r>
      <w:r w:rsidRPr="00DD216B">
        <w:t>Lenguaje de programación estructurado, trabaja con sentencias o instrucciones que se ejecutan en secuen</w:t>
      </w:r>
      <w:r>
        <w:t>cia. Estas se clasifican por</w:t>
      </w:r>
      <w:r w:rsidRPr="00DD216B">
        <w:t>: Instrucciones condicionales e iteraciones (Bucle de instrucciones).</w:t>
      </w:r>
    </w:p>
    <w:p w:rsidR="00532CE8" w:rsidRDefault="00532CE8" w:rsidP="00EC24A9">
      <w:pPr>
        <w:pStyle w:val="SinSangria"/>
        <w:numPr>
          <w:ilvl w:val="0"/>
          <w:numId w:val="48"/>
        </w:numPr>
      </w:pPr>
      <w:r w:rsidRPr="00DD216B">
        <w:rPr>
          <w:b/>
          <w:bCs/>
        </w:rPr>
        <w:t>C++.</w:t>
      </w:r>
      <w:r w:rsidRPr="00DD216B">
        <w:t xml:space="preserve"> -Lenguaje de programación orientado a objetos que proviene</w:t>
      </w:r>
      <w:r w:rsidR="00594CF2">
        <w:t xml:space="preserve"> de C en el cual se enfoca</w:t>
      </w:r>
      <w:r w:rsidRPr="00DD216B">
        <w:t xml:space="preserve"> a trabajar con objetos.</w:t>
      </w:r>
    </w:p>
    <w:p w:rsidR="00962FF4" w:rsidRPr="00265B57" w:rsidRDefault="009C0707" w:rsidP="0001476A">
      <w:pPr>
        <w:pStyle w:val="SinSangria"/>
      </w:pPr>
      <w:bookmarkStart w:id="265" w:name="_Toc34153539"/>
      <w:bookmarkStart w:id="266" w:name="_Toc43227829"/>
      <w:bookmarkStart w:id="267" w:name="_Toc43258298"/>
      <w:proofErr w:type="spellStart"/>
      <w:r>
        <w:rPr>
          <w:b/>
        </w:rPr>
        <w:t>MySQL</w:t>
      </w:r>
      <w:proofErr w:type="spellEnd"/>
      <w:r>
        <w:rPr>
          <w:b/>
        </w:rPr>
        <w:t xml:space="preserve"> </w:t>
      </w:r>
      <w:proofErr w:type="spellStart"/>
      <w:r>
        <w:rPr>
          <w:b/>
        </w:rPr>
        <w:t>WorkBe</w:t>
      </w:r>
      <w:r w:rsidR="00962FF4" w:rsidRPr="009457DF">
        <w:rPr>
          <w:b/>
        </w:rPr>
        <w:t>nch</w:t>
      </w:r>
      <w:bookmarkEnd w:id="265"/>
      <w:bookmarkEnd w:id="266"/>
      <w:bookmarkEnd w:id="267"/>
      <w:proofErr w:type="spellEnd"/>
      <w:r w:rsidR="009457DF">
        <w:rPr>
          <w:b/>
        </w:rPr>
        <w:t xml:space="preserve">. – </w:t>
      </w:r>
      <w:r w:rsidR="00962FF4" w:rsidRPr="00265B57">
        <w:t>Es una herramienta visual de diseño de base de datos que integra:</w:t>
      </w:r>
    </w:p>
    <w:p w:rsidR="00962FF4" w:rsidRPr="00265B57" w:rsidRDefault="00962FF4" w:rsidP="00EC24A9">
      <w:pPr>
        <w:pStyle w:val="SinSangria"/>
        <w:numPr>
          <w:ilvl w:val="0"/>
          <w:numId w:val="27"/>
        </w:numPr>
      </w:pPr>
      <w:r w:rsidRPr="00265B57">
        <w:t xml:space="preserve">Administración de base de datos. </w:t>
      </w:r>
    </w:p>
    <w:p w:rsidR="00962FF4" w:rsidRPr="00265B57" w:rsidRDefault="00962FF4" w:rsidP="00EC24A9">
      <w:pPr>
        <w:pStyle w:val="SinSangria"/>
        <w:numPr>
          <w:ilvl w:val="0"/>
          <w:numId w:val="27"/>
        </w:numPr>
      </w:pPr>
      <w:r w:rsidRPr="00265B57">
        <w:t>Diseño de base de datos.</w:t>
      </w:r>
    </w:p>
    <w:p w:rsidR="00962FF4" w:rsidRPr="00DD216B" w:rsidRDefault="00962FF4" w:rsidP="00EC24A9">
      <w:pPr>
        <w:pStyle w:val="SinSangria"/>
        <w:numPr>
          <w:ilvl w:val="0"/>
          <w:numId w:val="27"/>
        </w:numPr>
      </w:pPr>
      <w:r w:rsidRPr="00265B57">
        <w:t>Creación y mantenimiento de base de datos de un sistema</w:t>
      </w:r>
      <w:r>
        <w:t>.</w:t>
      </w:r>
      <w:r w:rsidRPr="00DD216B">
        <w:t xml:space="preserve"> </w:t>
      </w:r>
      <w:sdt>
        <w:sdtPr>
          <w:id w:val="655889689"/>
          <w:citation/>
        </w:sdtPr>
        <w:sdtEndPr/>
        <w:sdtContent>
          <w:r w:rsidRPr="00DD216B">
            <w:fldChar w:fldCharType="begin"/>
          </w:r>
          <w:r w:rsidR="00701233">
            <w:instrText xml:space="preserve">CITATION ric16 \l 3082 </w:instrText>
          </w:r>
          <w:r w:rsidRPr="00DD216B">
            <w:fldChar w:fldCharType="separate"/>
          </w:r>
          <w:r w:rsidR="00C018A8">
            <w:rPr>
              <w:noProof/>
            </w:rPr>
            <w:t>(Ricon del Zorro, 2016)</w:t>
          </w:r>
          <w:r w:rsidRPr="00DD216B">
            <w:fldChar w:fldCharType="end"/>
          </w:r>
        </w:sdtContent>
      </w:sdt>
      <w:r w:rsidR="00250AB1">
        <w:t>.</w:t>
      </w:r>
    </w:p>
    <w:p w:rsidR="00962FF4" w:rsidRPr="00DD216B" w:rsidRDefault="00962FF4" w:rsidP="0001476A">
      <w:pPr>
        <w:pStyle w:val="SinSangria"/>
      </w:pPr>
      <w:r w:rsidRPr="009457DF">
        <w:rPr>
          <w:b/>
        </w:rPr>
        <w:t>Visual</w:t>
      </w:r>
      <w:r w:rsidR="009457DF" w:rsidRPr="009457DF">
        <w:rPr>
          <w:b/>
        </w:rPr>
        <w:t xml:space="preserve"> </w:t>
      </w:r>
      <w:proofErr w:type="spellStart"/>
      <w:r w:rsidRPr="009457DF">
        <w:rPr>
          <w:b/>
        </w:rPr>
        <w:t>Code</w:t>
      </w:r>
      <w:proofErr w:type="spellEnd"/>
      <w:r w:rsidR="009457DF">
        <w:rPr>
          <w:b/>
        </w:rPr>
        <w:t xml:space="preserve">. – </w:t>
      </w:r>
      <w:r w:rsidRPr="00DD216B">
        <w:t>Es un e</w:t>
      </w:r>
      <w:r w:rsidR="00594CF2">
        <w:t>ditor de código totalmente gratui</w:t>
      </w:r>
      <w:r w:rsidRPr="00DD216B">
        <w:t>to de Microsoft con una interfaz amigable para el usuario.</w:t>
      </w:r>
    </w:p>
    <w:p w:rsidR="00962FF4" w:rsidRPr="00DD216B" w:rsidRDefault="00962FF4" w:rsidP="0001476A">
      <w:pPr>
        <w:pStyle w:val="SinSangria"/>
      </w:pPr>
      <w:bookmarkStart w:id="268" w:name="_Toc34153541"/>
      <w:proofErr w:type="spellStart"/>
      <w:r w:rsidRPr="009457DF">
        <w:rPr>
          <w:b/>
        </w:rPr>
        <w:t>Nodejs</w:t>
      </w:r>
      <w:bookmarkEnd w:id="268"/>
      <w:proofErr w:type="spellEnd"/>
      <w:r w:rsidR="009457DF">
        <w:rPr>
          <w:b/>
        </w:rPr>
        <w:t xml:space="preserve">. – </w:t>
      </w:r>
      <w:r w:rsidRPr="00DD216B">
        <w:t xml:space="preserve">Es un entorno de ejecución de JavaScript del lado del servidor basada en el motor Google V8 (escrita en C++), </w:t>
      </w:r>
      <w:r w:rsidR="000A15BE" w:rsidRPr="000A15BE">
        <w:t xml:space="preserve">algunas características </w:t>
      </w:r>
      <w:r w:rsidR="00266199" w:rsidRPr="000A15BE">
        <w:t>son</w:t>
      </w:r>
      <w:r w:rsidRPr="000A15BE">
        <w:t>:</w:t>
      </w:r>
    </w:p>
    <w:p w:rsidR="00962FF4" w:rsidRPr="00DD216B" w:rsidRDefault="00C50F4F" w:rsidP="00EC24A9">
      <w:pPr>
        <w:pStyle w:val="SinSangria"/>
        <w:numPr>
          <w:ilvl w:val="0"/>
          <w:numId w:val="49"/>
        </w:numPr>
      </w:pPr>
      <w:r>
        <w:t>Puede</w:t>
      </w:r>
      <w:r w:rsidR="00962FF4" w:rsidRPr="00DD216B">
        <w:t xml:space="preserve"> ejecutar varias operaciones en simultáneo.</w:t>
      </w:r>
    </w:p>
    <w:p w:rsidR="00962FF4" w:rsidRPr="00DD216B" w:rsidRDefault="00962FF4" w:rsidP="00EC24A9">
      <w:pPr>
        <w:pStyle w:val="SinSangria"/>
        <w:numPr>
          <w:ilvl w:val="0"/>
          <w:numId w:val="49"/>
        </w:numPr>
      </w:pPr>
      <w:r w:rsidRPr="00DD216B">
        <w:t>Se utiliza para una conexión persistente con el navegador y el servidor</w:t>
      </w:r>
      <w:r>
        <w:t>.</w:t>
      </w:r>
    </w:p>
    <w:p w:rsidR="00532CE8" w:rsidRPr="00532CE8" w:rsidRDefault="00962FF4" w:rsidP="00EC24A9">
      <w:pPr>
        <w:pStyle w:val="SinSangria"/>
        <w:numPr>
          <w:ilvl w:val="0"/>
          <w:numId w:val="49"/>
        </w:numPr>
      </w:pPr>
      <w:r w:rsidRPr="00DD216B">
        <w:t>Utiliza JavaScript de</w:t>
      </w:r>
      <w:r w:rsidR="000734E6">
        <w:t>l</w:t>
      </w:r>
      <w:r w:rsidRPr="00DD216B">
        <w:t xml:space="preserve"> lado del servidor</w:t>
      </w:r>
      <w:r>
        <w:t>.</w:t>
      </w:r>
      <w:r w:rsidRPr="00DD216B">
        <w:t xml:space="preserve"> </w:t>
      </w:r>
    </w:p>
    <w:p w:rsidR="00F06F52" w:rsidRPr="000734E6" w:rsidRDefault="000734E6" w:rsidP="000734E6">
      <w:pPr>
        <w:pStyle w:val="Ttulo1"/>
        <w:numPr>
          <w:ilvl w:val="0"/>
          <w:numId w:val="0"/>
        </w:numPr>
      </w:pPr>
      <w:bookmarkStart w:id="269" w:name="_Toc65263739"/>
      <w:bookmarkStart w:id="270" w:name="_Toc66541535"/>
      <w:r w:rsidRPr="000734E6">
        <w:lastRenderedPageBreak/>
        <w:t>CAPÍTULO</w:t>
      </w:r>
      <w:r w:rsidR="00F06F52" w:rsidRPr="000734E6">
        <w:t xml:space="preserve"> III</w:t>
      </w:r>
      <w:bookmarkEnd w:id="269"/>
      <w:bookmarkEnd w:id="270"/>
    </w:p>
    <w:p w:rsidR="007411C3" w:rsidRPr="007411C3" w:rsidRDefault="007411C3" w:rsidP="007411C3">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271" w:name="_Toc57491220"/>
      <w:bookmarkStart w:id="272" w:name="_Toc57831984"/>
      <w:bookmarkStart w:id="273" w:name="_Toc58005189"/>
      <w:bookmarkStart w:id="274" w:name="_Toc58005975"/>
      <w:bookmarkStart w:id="275" w:name="_Toc58006104"/>
      <w:bookmarkStart w:id="276" w:name="_Toc58874427"/>
      <w:bookmarkStart w:id="277" w:name="_Toc60597872"/>
      <w:bookmarkStart w:id="278" w:name="_Toc62928422"/>
      <w:bookmarkStart w:id="279" w:name="_Toc63018953"/>
      <w:bookmarkStart w:id="280" w:name="_Toc63776630"/>
      <w:bookmarkStart w:id="281" w:name="_Toc63965512"/>
      <w:bookmarkStart w:id="282" w:name="_Toc63965672"/>
      <w:bookmarkStart w:id="283" w:name="_Toc63965766"/>
      <w:bookmarkStart w:id="284" w:name="_Toc63965987"/>
      <w:bookmarkStart w:id="285" w:name="_Toc63966077"/>
      <w:bookmarkStart w:id="286" w:name="_Toc63966166"/>
      <w:bookmarkStart w:id="287" w:name="_Toc63966255"/>
      <w:bookmarkStart w:id="288" w:name="_Toc63966343"/>
      <w:bookmarkStart w:id="289" w:name="_Toc63966437"/>
      <w:bookmarkStart w:id="290" w:name="_Toc63966525"/>
      <w:bookmarkStart w:id="291" w:name="_Toc64142946"/>
      <w:bookmarkStart w:id="292" w:name="_Toc64231297"/>
      <w:bookmarkStart w:id="293" w:name="_Toc64314672"/>
      <w:bookmarkStart w:id="294" w:name="_Toc64487857"/>
      <w:bookmarkStart w:id="295" w:name="_Toc64487943"/>
      <w:bookmarkStart w:id="296" w:name="_Toc65261991"/>
      <w:bookmarkStart w:id="297" w:name="_Toc65262079"/>
      <w:bookmarkStart w:id="298" w:name="_Toc65263740"/>
      <w:bookmarkStart w:id="299" w:name="_Toc65264232"/>
      <w:bookmarkStart w:id="300" w:name="_Toc65264310"/>
      <w:bookmarkStart w:id="301" w:name="_Toc65264637"/>
      <w:bookmarkStart w:id="302" w:name="_Toc66525870"/>
      <w:bookmarkStart w:id="303" w:name="_Toc66541456"/>
      <w:bookmarkStart w:id="304" w:name="_Toc66541536"/>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F06F52" w:rsidRPr="000734E6" w:rsidRDefault="00F06F52" w:rsidP="000734E6">
      <w:pPr>
        <w:pStyle w:val="Ttulo2"/>
      </w:pPr>
      <w:bookmarkStart w:id="305" w:name="_Toc65263741"/>
      <w:bookmarkStart w:id="306" w:name="_Toc66541537"/>
      <w:r w:rsidRPr="000734E6">
        <w:t xml:space="preserve">PROPUESTA DE LA </w:t>
      </w:r>
      <w:r w:rsidR="000734E6" w:rsidRPr="000734E6">
        <w:t>INVESTIGACIÓN</w:t>
      </w:r>
      <w:bookmarkEnd w:id="305"/>
      <w:bookmarkEnd w:id="306"/>
    </w:p>
    <w:p w:rsidR="00BA5CC0" w:rsidRDefault="00BA5CC0" w:rsidP="00BA5CC0">
      <w:pPr>
        <w:pStyle w:val="Ttulo3"/>
      </w:pPr>
      <w:bookmarkStart w:id="307" w:name="_Toc65263742"/>
      <w:bookmarkStart w:id="308" w:name="_Toc66541538"/>
      <w:r>
        <w:t>Propuesta</w:t>
      </w:r>
      <w:bookmarkEnd w:id="307"/>
      <w:bookmarkEnd w:id="308"/>
      <w:r>
        <w:t xml:space="preserve"> </w:t>
      </w:r>
    </w:p>
    <w:p w:rsidR="00256C2B" w:rsidRPr="00841847" w:rsidRDefault="00256C2B" w:rsidP="00256C2B">
      <w:pPr>
        <w:pStyle w:val="SinSangria"/>
      </w:pPr>
      <w:r>
        <w:t xml:space="preserve">Implementar una aplicación web que permita gestionar la biblioteca del </w:t>
      </w:r>
      <w:r>
        <w:rPr>
          <w:color w:val="000000"/>
        </w:rPr>
        <w:t>INSTITUTO TECNOLÓGICO SUPERIOR VICENTE LEÓN</w:t>
      </w:r>
      <w:r>
        <w:t>, agilizando los procesos de préstamo y devolución de libros a los estudiantes y docentes de la misma Institución.</w:t>
      </w:r>
    </w:p>
    <w:p w:rsidR="00256C2B" w:rsidRPr="00256C2B" w:rsidRDefault="00BA5CC0" w:rsidP="00256C2B">
      <w:pPr>
        <w:pStyle w:val="Ttulo3"/>
      </w:pPr>
      <w:bookmarkStart w:id="309" w:name="_Toc65263743"/>
      <w:bookmarkStart w:id="310" w:name="_Toc66541539"/>
      <w:r>
        <w:t>Justificación</w:t>
      </w:r>
      <w:bookmarkEnd w:id="309"/>
      <w:bookmarkEnd w:id="310"/>
    </w:p>
    <w:p w:rsidR="00256C2B" w:rsidRDefault="00256C2B" w:rsidP="00256C2B">
      <w:pPr>
        <w:pStyle w:val="SinSangria"/>
      </w:pPr>
      <w:r>
        <w:rPr>
          <w:color w:val="000000"/>
        </w:rPr>
        <w:t xml:space="preserve">En la entrevista dirigida al </w:t>
      </w:r>
      <w:r w:rsidRPr="001D2C55">
        <w:t>Ing. LUIS MIGUEL YANCHATIPAN MOLINA</w:t>
      </w:r>
      <w:r>
        <w:rPr>
          <w:color w:val="000000"/>
        </w:rPr>
        <w:t xml:space="preserve"> administrador de la biblioteca del INSTITUTO TECNOLÓGICO SUPERIOR VICENTE LEÓN, se lo realizó </w:t>
      </w:r>
      <w:r>
        <w:t>con la finalidad de conocer cómo se llevan los procesos actualmente</w:t>
      </w:r>
      <w:r w:rsidR="00B225E7">
        <w:t xml:space="preserve"> de </w:t>
      </w:r>
      <w:r w:rsidR="00470CF5">
        <w:t>préstamo</w:t>
      </w:r>
      <w:r>
        <w:t xml:space="preserve"> y devolución de los libros de la biblioteca y poder determinar las falencias para proponer una solución tecnológica.</w:t>
      </w:r>
    </w:p>
    <w:p w:rsidR="00256C2B" w:rsidRDefault="00256C2B" w:rsidP="00256C2B">
      <w:pPr>
        <w:pStyle w:val="SinSangria"/>
      </w:pPr>
      <w:r>
        <w:t xml:space="preserve">El entrevistado manifestó que los recursos tecnológicos que disponía para el </w:t>
      </w:r>
      <w:proofErr w:type="spellStart"/>
      <w:r>
        <w:t>gestionamiento</w:t>
      </w:r>
      <w:proofErr w:type="spellEnd"/>
      <w:r>
        <w:t xml:space="preserve"> de la biblioteca no son adecuados para optimizar el tiempo y dar un buen servicio al usuario, además </w:t>
      </w:r>
      <w:r>
        <w:rPr>
          <w:color w:val="000000"/>
        </w:rPr>
        <w:t>consideró</w:t>
      </w:r>
      <w:r>
        <w:t xml:space="preserve"> que la instalación y el uso de un sistema, sería un gran beneficio al momento de gestionar la biblioteca.</w:t>
      </w:r>
    </w:p>
    <w:p w:rsidR="00BA5CC0" w:rsidRPr="00BA5CC0" w:rsidRDefault="00367F5B" w:rsidP="007D67F9">
      <w:pPr>
        <w:pStyle w:val="SinSangria"/>
      </w:pPr>
      <w:r>
        <w:t xml:space="preserve">EL desarrollo de </w:t>
      </w:r>
      <w:r w:rsidRPr="00367F5B">
        <w:rPr>
          <w:highlight w:val="yellow"/>
        </w:rPr>
        <w:t>un sistema</w:t>
      </w:r>
      <w:r w:rsidR="007D67F9" w:rsidRPr="00367F5B">
        <w:rPr>
          <w:highlight w:val="yellow"/>
        </w:rPr>
        <w:t xml:space="preserve"> web</w:t>
      </w:r>
      <w:r w:rsidR="00594CF2">
        <w:t xml:space="preserve"> que se ajuste</w:t>
      </w:r>
      <w:r w:rsidR="007D67F9">
        <w:t xml:space="preserve"> a las necesidades de la biblioteca soluci</w:t>
      </w:r>
      <w:r w:rsidR="00594CF2">
        <w:t xml:space="preserve">ona </w:t>
      </w:r>
      <w:r w:rsidR="007D67F9">
        <w:t>varios problemas como es la falta de organización que genera varios problemas tales como, la pérdida de tiempo al momento de solicitar un libro</w:t>
      </w:r>
      <w:r w:rsidR="0057048E">
        <w:t>.</w:t>
      </w:r>
      <w:r w:rsidR="00F81E7B">
        <w:t xml:space="preserve"> Es por esta razón que la </w:t>
      </w:r>
      <w:r w:rsidR="007426FE">
        <w:t xml:space="preserve">implementación de dicho </w:t>
      </w:r>
      <w:r w:rsidR="007426FE" w:rsidRPr="007426FE">
        <w:rPr>
          <w:highlight w:val="yellow"/>
        </w:rPr>
        <w:t xml:space="preserve">sistema </w:t>
      </w:r>
      <w:r w:rsidR="00F81E7B" w:rsidRPr="007426FE">
        <w:rPr>
          <w:highlight w:val="yellow"/>
        </w:rPr>
        <w:t>web</w:t>
      </w:r>
      <w:r w:rsidR="00F81E7B">
        <w:t xml:space="preserve"> dentro de la biblioteca </w:t>
      </w:r>
      <w:r w:rsidR="00470CF5">
        <w:t>tendrá</w:t>
      </w:r>
      <w:r w:rsidR="00F81E7B">
        <w:t xml:space="preserve"> una gran acogida por parte del administrador de la biblioteca </w:t>
      </w:r>
      <w:r w:rsidR="00470CF5">
        <w:t>ya que permitirá</w:t>
      </w:r>
      <w:r w:rsidR="00B225E7">
        <w:t xml:space="preserve"> gestionar los procesos básicos de préstamos y devolución de libros</w:t>
      </w:r>
      <w:r w:rsidR="00470CF5">
        <w:t xml:space="preserve">, mediante un registro actualizado de libros existentes en la biblioteca. </w:t>
      </w:r>
    </w:p>
    <w:p w:rsidR="009E1E10" w:rsidRDefault="009E1E10" w:rsidP="000734E6">
      <w:pPr>
        <w:pStyle w:val="Ttulo2"/>
      </w:pPr>
      <w:bookmarkStart w:id="311" w:name="_Toc65263744"/>
      <w:bookmarkStart w:id="312" w:name="_Toc66541540"/>
      <w:r w:rsidRPr="000734E6">
        <w:lastRenderedPageBreak/>
        <w:t xml:space="preserve">APLICACIÓN DE </w:t>
      </w:r>
      <w:r w:rsidR="000734E6" w:rsidRPr="000734E6">
        <w:t>METODOLOGÍA</w:t>
      </w:r>
      <w:r w:rsidRPr="000734E6">
        <w:t xml:space="preserve"> DE DESARROLLO DE SOFTWARE</w:t>
      </w:r>
      <w:bookmarkEnd w:id="311"/>
      <w:bookmarkEnd w:id="312"/>
    </w:p>
    <w:p w:rsidR="00BE3C41" w:rsidRDefault="00BE3C41" w:rsidP="00BE3C41">
      <w:pPr>
        <w:pStyle w:val="Ttulo3"/>
      </w:pPr>
      <w:bookmarkStart w:id="313" w:name="_Toc65263745"/>
      <w:bookmarkStart w:id="314" w:name="_Toc66541541"/>
      <w:r>
        <w:t>Distribución de Roles de SCRUM</w:t>
      </w:r>
      <w:bookmarkEnd w:id="313"/>
      <w:bookmarkEnd w:id="314"/>
    </w:p>
    <w:p w:rsidR="00BE3C41" w:rsidRDefault="00BE3C41" w:rsidP="00BE3C41">
      <w:pPr>
        <w:pStyle w:val="Descripcin"/>
        <w:keepNext/>
        <w:ind w:left="284" w:firstLine="0"/>
      </w:pPr>
      <w:bookmarkStart w:id="315" w:name="_Toc58005062"/>
      <w:bookmarkStart w:id="316" w:name="_Toc65264418"/>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Pr>
          <w:b/>
          <w:i w:val="0"/>
          <w:noProof/>
        </w:rPr>
        <w:t>1</w:t>
      </w:r>
      <w:r w:rsidRPr="00E763CE">
        <w:rPr>
          <w:b/>
          <w:i w:val="0"/>
        </w:rPr>
        <w:fldChar w:fldCharType="end"/>
      </w:r>
      <w:r>
        <w:br/>
        <w:t>Distribución de roles</w:t>
      </w:r>
      <w:bookmarkEnd w:id="315"/>
      <w:bookmarkEnd w:id="316"/>
    </w:p>
    <w:tbl>
      <w:tblPr>
        <w:tblStyle w:val="Tabladecuadrcula5oscura-nfasis5"/>
        <w:tblW w:w="970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6"/>
        <w:gridCol w:w="6408"/>
      </w:tblGrid>
      <w:tr w:rsidR="00BE3C41" w:rsidRPr="00971E16" w:rsidTr="00B6592D">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704" w:type="dxa"/>
            <w:gridSpan w:val="2"/>
            <w:tcBorders>
              <w:top w:val="none" w:sz="0" w:space="0" w:color="auto"/>
              <w:left w:val="none" w:sz="0" w:space="0" w:color="auto"/>
              <w:righ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Pr>
                <w:rFonts w:eastAsia="Times New Roman" w:cs="Times New Roman"/>
                <w:color w:val="000000"/>
                <w:szCs w:val="24"/>
                <w:lang w:val="es-EC" w:eastAsia="es-ES"/>
              </w:rPr>
              <w:t>Distribución de Roles</w:t>
            </w:r>
          </w:p>
        </w:tc>
      </w:tr>
      <w:tr w:rsidR="00BE3C41" w:rsidRPr="00971E1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val="es-EC" w:eastAsia="es-ES"/>
              </w:rPr>
              <w:t>Dueño del Producto</w:t>
            </w:r>
          </w:p>
        </w:tc>
        <w:tc>
          <w:tcPr>
            <w:tcW w:w="6408" w:type="dxa"/>
            <w:hideMark/>
          </w:tcPr>
          <w:p w:rsidR="00BE3C41" w:rsidRPr="00971E16" w:rsidRDefault="00D32BB7"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 xml:space="preserve">IST Vicente </w:t>
            </w:r>
            <w:proofErr w:type="spellStart"/>
            <w:r>
              <w:rPr>
                <w:rFonts w:eastAsia="Times New Roman" w:cs="Times New Roman"/>
                <w:color w:val="000000"/>
                <w:szCs w:val="24"/>
                <w:lang w:eastAsia="es-ES"/>
              </w:rPr>
              <w:t>Leon</w:t>
            </w:r>
            <w:proofErr w:type="spellEnd"/>
          </w:p>
        </w:tc>
      </w:tr>
      <w:tr w:rsidR="00BE3C41" w:rsidRPr="00971E1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proofErr w:type="spellStart"/>
            <w:r w:rsidRPr="00971E16">
              <w:rPr>
                <w:rFonts w:eastAsia="Times New Roman" w:cs="Times New Roman"/>
                <w:color w:val="000000"/>
                <w:szCs w:val="24"/>
                <w:lang w:eastAsia="es-ES"/>
              </w:rPr>
              <w:t>Scrum</w:t>
            </w:r>
            <w:proofErr w:type="spellEnd"/>
            <w:r w:rsidRPr="00971E16">
              <w:rPr>
                <w:rFonts w:eastAsia="Times New Roman" w:cs="Times New Roman"/>
                <w:color w:val="000000"/>
                <w:szCs w:val="24"/>
                <w:lang w:eastAsia="es-ES"/>
              </w:rPr>
              <w:t xml:space="preserve"> Master</w:t>
            </w:r>
          </w:p>
        </w:tc>
        <w:tc>
          <w:tcPr>
            <w:tcW w:w="6408" w:type="dxa"/>
            <w:hideMark/>
          </w:tcPr>
          <w:p w:rsidR="00BE3C41" w:rsidRPr="00971E16" w:rsidRDefault="00D32BB7" w:rsidP="00D32BB7">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 xml:space="preserve">Kevin </w:t>
            </w:r>
            <w:proofErr w:type="spellStart"/>
            <w:r>
              <w:rPr>
                <w:rFonts w:eastAsia="Times New Roman" w:cs="Times New Roman"/>
                <w:color w:val="000000"/>
                <w:szCs w:val="24"/>
                <w:lang w:eastAsia="es-ES"/>
              </w:rPr>
              <w:t>Velasque</w:t>
            </w:r>
            <w:proofErr w:type="spellEnd"/>
          </w:p>
        </w:tc>
      </w:tr>
      <w:tr w:rsidR="00BE3C41" w:rsidRPr="00971E16" w:rsidTr="00B6592D">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296" w:type="dxa"/>
            <w:vMerge w:val="restart"/>
            <w:tcBorders>
              <w:left w:val="none" w:sz="0" w:space="0" w:color="auto"/>
            </w:tcBorders>
            <w:hideMark/>
          </w:tcPr>
          <w:p w:rsidR="00BE3C41" w:rsidRPr="00971E16" w:rsidRDefault="00BE3C41" w:rsidP="004F601B">
            <w:pPr>
              <w:spacing w:line="240" w:lineRule="auto"/>
              <w:ind w:firstLine="0"/>
              <w:jc w:val="center"/>
              <w:rPr>
                <w:rFonts w:eastAsia="Times New Roman" w:cs="Times New Roman"/>
                <w:color w:val="000000"/>
                <w:szCs w:val="24"/>
                <w:lang w:eastAsia="es-ES"/>
              </w:rPr>
            </w:pPr>
            <w:r w:rsidRPr="00971E16">
              <w:rPr>
                <w:rFonts w:eastAsia="Times New Roman" w:cs="Times New Roman"/>
                <w:color w:val="000000"/>
                <w:szCs w:val="24"/>
                <w:lang w:eastAsia="es-ES"/>
              </w:rPr>
              <w:t>Equipo de Desarrollo</w:t>
            </w:r>
          </w:p>
        </w:tc>
        <w:tc>
          <w:tcPr>
            <w:tcW w:w="6408" w:type="dxa"/>
            <w:hideMark/>
          </w:tcPr>
          <w:p w:rsidR="00BE3C41" w:rsidRPr="00971E16" w:rsidRDefault="00BE3C41" w:rsidP="004F601B">
            <w:pPr>
              <w:spacing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ES"/>
              </w:rPr>
            </w:pPr>
            <w:r>
              <w:rPr>
                <w:rFonts w:eastAsia="Times New Roman" w:cs="Times New Roman"/>
                <w:color w:val="000000"/>
                <w:szCs w:val="24"/>
                <w:lang w:eastAsia="es-ES"/>
              </w:rPr>
              <w:t xml:space="preserve">Kevin </w:t>
            </w:r>
            <w:proofErr w:type="spellStart"/>
            <w:r>
              <w:rPr>
                <w:rFonts w:eastAsia="Times New Roman" w:cs="Times New Roman"/>
                <w:color w:val="000000"/>
                <w:szCs w:val="24"/>
                <w:lang w:eastAsia="es-ES"/>
              </w:rPr>
              <w:t>Velasque</w:t>
            </w:r>
            <w:proofErr w:type="spellEnd"/>
          </w:p>
        </w:tc>
      </w:tr>
      <w:tr w:rsidR="00BE3C41" w:rsidRPr="00971E16" w:rsidTr="00B6592D">
        <w:trPr>
          <w:trHeight w:val="445"/>
        </w:trPr>
        <w:tc>
          <w:tcPr>
            <w:cnfStyle w:val="001000000000" w:firstRow="0" w:lastRow="0" w:firstColumn="1" w:lastColumn="0" w:oddVBand="0" w:evenVBand="0" w:oddHBand="0" w:evenHBand="0" w:firstRowFirstColumn="0" w:firstRowLastColumn="0" w:lastRowFirstColumn="0" w:lastRowLastColumn="0"/>
            <w:tcW w:w="3296" w:type="dxa"/>
            <w:vMerge/>
            <w:tcBorders>
              <w:left w:val="none" w:sz="0" w:space="0" w:color="auto"/>
              <w:bottom w:val="none" w:sz="0" w:space="0" w:color="auto"/>
            </w:tcBorders>
            <w:hideMark/>
          </w:tcPr>
          <w:p w:rsidR="00BE3C41" w:rsidRPr="00971E16" w:rsidRDefault="00BE3C41" w:rsidP="004F601B">
            <w:pPr>
              <w:spacing w:line="240" w:lineRule="auto"/>
              <w:ind w:firstLine="0"/>
              <w:rPr>
                <w:rFonts w:eastAsia="Times New Roman" w:cs="Times New Roman"/>
                <w:color w:val="000000"/>
                <w:szCs w:val="24"/>
                <w:lang w:eastAsia="es-ES"/>
              </w:rPr>
            </w:pPr>
          </w:p>
        </w:tc>
        <w:tc>
          <w:tcPr>
            <w:tcW w:w="6408" w:type="dxa"/>
            <w:hideMark/>
          </w:tcPr>
          <w:p w:rsidR="00BE3C41" w:rsidRPr="00971E16" w:rsidRDefault="00BE3C41" w:rsidP="004F601B">
            <w:pPr>
              <w:spacing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ES"/>
              </w:rPr>
            </w:pPr>
            <w:proofErr w:type="spellStart"/>
            <w:r>
              <w:rPr>
                <w:rFonts w:eastAsia="Times New Roman" w:cs="Times New Roman"/>
                <w:color w:val="000000"/>
                <w:szCs w:val="24"/>
                <w:lang w:eastAsia="es-ES"/>
              </w:rPr>
              <w:t>Willan</w:t>
            </w:r>
            <w:proofErr w:type="spellEnd"/>
            <w:r>
              <w:rPr>
                <w:rFonts w:eastAsia="Times New Roman" w:cs="Times New Roman"/>
                <w:color w:val="000000"/>
                <w:szCs w:val="24"/>
                <w:lang w:eastAsia="es-ES"/>
              </w:rPr>
              <w:t xml:space="preserve"> Chango</w:t>
            </w:r>
          </w:p>
        </w:tc>
      </w:tr>
    </w:tbl>
    <w:p w:rsidR="00BE3C41" w:rsidRPr="00BE3C41" w:rsidRDefault="00BE3C41" w:rsidP="00256C2B">
      <w:pPr>
        <w:pStyle w:val="natasAPA7maedicin"/>
      </w:pPr>
      <w:r w:rsidRPr="00E763CE">
        <w:t>Fuente</w:t>
      </w:r>
      <w:r>
        <w:t>: Propia</w:t>
      </w:r>
    </w:p>
    <w:p w:rsidR="009E1E10" w:rsidRDefault="009E1E10" w:rsidP="009E1E10">
      <w:pPr>
        <w:pStyle w:val="Ttulo3"/>
      </w:pPr>
      <w:bookmarkStart w:id="317" w:name="_Toc65263746"/>
      <w:bookmarkStart w:id="318" w:name="_Toc66541542"/>
      <w:r>
        <w:t>Elementos de SCRUM</w:t>
      </w:r>
      <w:bookmarkEnd w:id="317"/>
      <w:bookmarkEnd w:id="318"/>
    </w:p>
    <w:p w:rsidR="009E1E10" w:rsidRPr="009E1E10" w:rsidRDefault="00767D1D" w:rsidP="009457DF">
      <w:pPr>
        <w:pStyle w:val="SinSangria"/>
        <w:rPr>
          <w:b/>
        </w:rPr>
      </w:pPr>
      <w:proofErr w:type="spellStart"/>
      <w:r>
        <w:rPr>
          <w:b/>
        </w:rPr>
        <w:t>Product</w:t>
      </w:r>
      <w:proofErr w:type="spellEnd"/>
      <w:r>
        <w:rPr>
          <w:b/>
        </w:rPr>
        <w:t xml:space="preserve"> </w:t>
      </w:r>
      <w:proofErr w:type="spellStart"/>
      <w:r>
        <w:rPr>
          <w:b/>
        </w:rPr>
        <w:t>b</w:t>
      </w:r>
      <w:r w:rsidR="009E1E10" w:rsidRPr="009E1E10">
        <w:rPr>
          <w:b/>
        </w:rPr>
        <w:t>acklog</w:t>
      </w:r>
      <w:proofErr w:type="spellEnd"/>
      <w:r w:rsidR="009E1E10" w:rsidRPr="009E1E10">
        <w:rPr>
          <w:b/>
        </w:rPr>
        <w:t xml:space="preserve"> (Pila del Producto).</w:t>
      </w:r>
      <w:r w:rsidR="009E1E10">
        <w:rPr>
          <w:b/>
        </w:rPr>
        <w:t xml:space="preserve"> - </w:t>
      </w:r>
      <w:r w:rsidR="009E1E10">
        <w:t xml:space="preserve">Son los requerimientos detallados dentro de una lista que se generó durante la primera reunión y correcciones de errores que se </w:t>
      </w:r>
      <w:r w:rsidR="000734E6">
        <w:rPr>
          <w:color w:val="000000"/>
        </w:rPr>
        <w:t>incorporarán</w:t>
      </w:r>
      <w:r w:rsidR="009E1E10">
        <w:t xml:space="preserve"> dentro de las siguientes iteraciones de desarrollo del proyecto.</w:t>
      </w:r>
    </w:p>
    <w:p w:rsidR="009E1E10" w:rsidRDefault="009E1E10" w:rsidP="009457DF">
      <w:pPr>
        <w:pStyle w:val="SinSangria"/>
      </w:pPr>
      <w:r>
        <w:t xml:space="preserve">Una característica del </w:t>
      </w:r>
      <w:proofErr w:type="spellStart"/>
      <w:r>
        <w:t>Product</w:t>
      </w:r>
      <w:proofErr w:type="spellEnd"/>
      <w:r>
        <w:t xml:space="preserve"> </w:t>
      </w:r>
      <w:proofErr w:type="spellStart"/>
      <w:r>
        <w:t>Backlog</w:t>
      </w:r>
      <w:proofErr w:type="spellEnd"/>
      <w:r>
        <w:rPr>
          <w:b/>
          <w:bCs/>
        </w:rPr>
        <w:t xml:space="preserve"> </w:t>
      </w:r>
      <w:r>
        <w:t xml:space="preserve">es que nunca se da por terminado está en una continua evolución. Para la creación de este elemento </w:t>
      </w:r>
      <w:r w:rsidR="000734E6">
        <w:rPr>
          <w:color w:val="000000"/>
        </w:rPr>
        <w:t>interviene</w:t>
      </w:r>
      <w:r>
        <w:t xml:space="preserve"> todo el equipo a partir de la propuesta o requerimientos funcionales del Dueño del Producto. </w:t>
      </w:r>
    </w:p>
    <w:p w:rsidR="00E763CE" w:rsidRDefault="00E763CE" w:rsidP="00E763CE">
      <w:pPr>
        <w:pStyle w:val="Descripcin"/>
        <w:keepNext/>
        <w:ind w:left="284" w:firstLine="0"/>
      </w:pPr>
      <w:bookmarkStart w:id="319" w:name="_Toc58005063"/>
      <w:bookmarkStart w:id="320" w:name="_Toc65264419"/>
      <w:r w:rsidRPr="00E763CE">
        <w:rPr>
          <w:b/>
          <w:i w:val="0"/>
        </w:rPr>
        <w:t xml:space="preserve">Tabla </w:t>
      </w:r>
      <w:r w:rsidRPr="00E763CE">
        <w:rPr>
          <w:b/>
          <w:i w:val="0"/>
        </w:rPr>
        <w:fldChar w:fldCharType="begin"/>
      </w:r>
      <w:r w:rsidRPr="00E763CE">
        <w:rPr>
          <w:b/>
          <w:i w:val="0"/>
        </w:rPr>
        <w:instrText xml:space="preserve"> SEQ Tabla \* ARABIC </w:instrText>
      </w:r>
      <w:r w:rsidRPr="00E763CE">
        <w:rPr>
          <w:b/>
          <w:i w:val="0"/>
        </w:rPr>
        <w:fldChar w:fldCharType="separate"/>
      </w:r>
      <w:r w:rsidR="0039081A">
        <w:rPr>
          <w:b/>
          <w:i w:val="0"/>
          <w:noProof/>
        </w:rPr>
        <w:t>2</w:t>
      </w:r>
      <w:r w:rsidRPr="00E763CE">
        <w:rPr>
          <w:b/>
          <w:i w:val="0"/>
        </w:rPr>
        <w:fldChar w:fldCharType="end"/>
      </w:r>
      <w:r w:rsidRPr="00E763CE">
        <w:rPr>
          <w:i w:val="0"/>
        </w:rPr>
        <w:br/>
      </w:r>
      <w:proofErr w:type="spellStart"/>
      <w:r w:rsidR="0022795A">
        <w:t>Product</w:t>
      </w:r>
      <w:proofErr w:type="spellEnd"/>
      <w:r w:rsidR="0022795A">
        <w:t xml:space="preserve"> </w:t>
      </w:r>
      <w:proofErr w:type="spellStart"/>
      <w:r w:rsidR="0022795A">
        <w:t>Back</w:t>
      </w:r>
      <w:r w:rsidRPr="000D1740">
        <w:t>Log</w:t>
      </w:r>
      <w:bookmarkEnd w:id="319"/>
      <w:bookmarkEnd w:id="320"/>
      <w:proofErr w:type="spellEnd"/>
    </w:p>
    <w:tbl>
      <w:tblPr>
        <w:tblStyle w:val="Tabladecuadrcula4-nfasis5"/>
        <w:tblW w:w="7200" w:type="dxa"/>
        <w:tblLook w:val="04A0" w:firstRow="1" w:lastRow="0" w:firstColumn="1" w:lastColumn="0" w:noHBand="0" w:noVBand="1"/>
      </w:tblPr>
      <w:tblGrid>
        <w:gridCol w:w="4272"/>
        <w:gridCol w:w="2928"/>
      </w:tblGrid>
      <w:tr w:rsidR="009E1E10" w:rsidRPr="009E1E10" w:rsidTr="00767D1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7200" w:type="dxa"/>
            <w:gridSpan w:val="2"/>
            <w:noWrap/>
            <w:hideMark/>
          </w:tcPr>
          <w:p w:rsidR="009E1E10" w:rsidRPr="009E1E10" w:rsidRDefault="00605290" w:rsidP="009E1E10">
            <w:pPr>
              <w:spacing w:line="240" w:lineRule="auto"/>
              <w:ind w:firstLine="0"/>
              <w:jc w:val="center"/>
              <w:rPr>
                <w:rFonts w:ascii="Calibri" w:eastAsia="Times New Roman" w:hAnsi="Calibri" w:cs="Calibri"/>
                <w:color w:val="000000"/>
                <w:sz w:val="22"/>
                <w:lang w:eastAsia="es-ES"/>
              </w:rPr>
            </w:pPr>
            <w:r>
              <w:rPr>
                <w:rFonts w:ascii="Calibri" w:eastAsia="Times New Roman" w:hAnsi="Calibri" w:cs="Calibri"/>
                <w:color w:val="000000"/>
                <w:sz w:val="22"/>
                <w:lang w:eastAsia="es-ES"/>
              </w:rPr>
              <w:t>PRODUCT BACK</w:t>
            </w:r>
            <w:r w:rsidR="009E1E10" w:rsidRPr="009E1E10">
              <w:rPr>
                <w:rFonts w:ascii="Calibri" w:eastAsia="Times New Roman" w:hAnsi="Calibri" w:cs="Calibri"/>
                <w:color w:val="000000"/>
                <w:sz w:val="22"/>
                <w:lang w:eastAsia="es-ES"/>
              </w:rPr>
              <w:t>LOG</w:t>
            </w:r>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9E1E10" w:rsidP="009E1E10">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SISTEMA BIBLIOTECARIO</w:t>
            </w:r>
          </w:p>
        </w:tc>
        <w:tc>
          <w:tcPr>
            <w:tcW w:w="2928" w:type="dxa"/>
            <w:noWrap/>
            <w:hideMark/>
          </w:tcPr>
          <w:p w:rsidR="009E1E10" w:rsidRPr="00250AB1" w:rsidRDefault="009E1E10" w:rsidP="009E1E10">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22"/>
                <w:lang w:eastAsia="es-ES"/>
              </w:rPr>
            </w:pPr>
            <w:r w:rsidRPr="00250AB1">
              <w:rPr>
                <w:rFonts w:ascii="Calibri" w:eastAsia="Times New Roman" w:hAnsi="Calibri" w:cs="Calibri"/>
                <w:b/>
                <w:color w:val="000000"/>
                <w:sz w:val="22"/>
                <w:lang w:eastAsia="es-ES"/>
              </w:rPr>
              <w:t>RESPONSABLE</w:t>
            </w:r>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Modulo Bibliotecario</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 xml:space="preserve">Kevin </w:t>
            </w:r>
            <w:proofErr w:type="spellStart"/>
            <w:r w:rsidRPr="009E1E10">
              <w:rPr>
                <w:rFonts w:ascii="Calibri" w:eastAsia="Times New Roman" w:hAnsi="Calibri" w:cs="Calibri"/>
                <w:color w:val="000000"/>
                <w:sz w:val="22"/>
                <w:lang w:eastAsia="es-ES"/>
              </w:rPr>
              <w:t>Velasque</w:t>
            </w:r>
            <w:proofErr w:type="spellEnd"/>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0734E6">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Libros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 xml:space="preserve">Kevin </w:t>
            </w:r>
            <w:proofErr w:type="spellStart"/>
            <w:r w:rsidRPr="009E1E10">
              <w:rPr>
                <w:rFonts w:ascii="Calibri" w:eastAsia="Times New Roman" w:hAnsi="Calibri" w:cs="Calibri"/>
                <w:color w:val="000000"/>
                <w:sz w:val="22"/>
                <w:lang w:eastAsia="es-ES"/>
              </w:rPr>
              <w:t>Velasque</w:t>
            </w:r>
            <w:proofErr w:type="spellEnd"/>
          </w:p>
        </w:tc>
      </w:tr>
      <w:tr w:rsidR="009E1E10" w:rsidRPr="009E1E10" w:rsidTr="00767D1D">
        <w:trPr>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Lectores</w:t>
            </w:r>
          </w:p>
        </w:tc>
        <w:tc>
          <w:tcPr>
            <w:tcW w:w="2928" w:type="dxa"/>
            <w:noWrap/>
            <w:hideMark/>
          </w:tcPr>
          <w:p w:rsidR="009E1E10" w:rsidRPr="009E1E10" w:rsidRDefault="00767D1D" w:rsidP="00767D1D">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 xml:space="preserve">Kevin </w:t>
            </w:r>
            <w:proofErr w:type="spellStart"/>
            <w:r w:rsidRPr="009E1E10">
              <w:rPr>
                <w:rFonts w:ascii="Calibri" w:eastAsia="Times New Roman" w:hAnsi="Calibri" w:cs="Calibri"/>
                <w:color w:val="000000"/>
                <w:sz w:val="22"/>
                <w:lang w:eastAsia="es-ES"/>
              </w:rPr>
              <w:t>Velasque</w:t>
            </w:r>
            <w:proofErr w:type="spellEnd"/>
          </w:p>
        </w:tc>
      </w:tr>
      <w:tr w:rsidR="009E1E10" w:rsidRPr="009E1E10" w:rsidTr="00767D1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2" w:type="dxa"/>
            <w:noWrap/>
            <w:hideMark/>
          </w:tcPr>
          <w:p w:rsidR="009E1E10" w:rsidRPr="009E1E10" w:rsidRDefault="00767D1D" w:rsidP="00767D1D">
            <w:pPr>
              <w:spacing w:line="240" w:lineRule="auto"/>
              <w:ind w:firstLine="0"/>
              <w:jc w:val="center"/>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Módulo De Usuarios</w:t>
            </w:r>
          </w:p>
        </w:tc>
        <w:tc>
          <w:tcPr>
            <w:tcW w:w="2928" w:type="dxa"/>
            <w:noWrap/>
            <w:hideMark/>
          </w:tcPr>
          <w:p w:rsidR="009E1E10" w:rsidRPr="009E1E10" w:rsidRDefault="00767D1D" w:rsidP="00767D1D">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9E1E10">
              <w:rPr>
                <w:rFonts w:ascii="Calibri" w:eastAsia="Times New Roman" w:hAnsi="Calibri" w:cs="Calibri"/>
                <w:color w:val="000000"/>
                <w:sz w:val="22"/>
                <w:lang w:eastAsia="es-ES"/>
              </w:rPr>
              <w:t xml:space="preserve">Kevin </w:t>
            </w:r>
            <w:proofErr w:type="spellStart"/>
            <w:r w:rsidRPr="009E1E10">
              <w:rPr>
                <w:rFonts w:ascii="Calibri" w:eastAsia="Times New Roman" w:hAnsi="Calibri" w:cs="Calibri"/>
                <w:color w:val="000000"/>
                <w:sz w:val="22"/>
                <w:lang w:eastAsia="es-ES"/>
              </w:rPr>
              <w:t>Velasque</w:t>
            </w:r>
            <w:proofErr w:type="spellEnd"/>
          </w:p>
        </w:tc>
      </w:tr>
    </w:tbl>
    <w:p w:rsidR="009E1E10" w:rsidRPr="00E763CE" w:rsidRDefault="00E763CE" w:rsidP="009E1E10">
      <w:pPr>
        <w:rPr>
          <w:sz w:val="20"/>
          <w:szCs w:val="20"/>
        </w:rPr>
      </w:pPr>
      <w:r>
        <w:rPr>
          <w:sz w:val="20"/>
          <w:szCs w:val="20"/>
        </w:rPr>
        <w:t>Fuente: Propia</w:t>
      </w:r>
    </w:p>
    <w:p w:rsidR="00767D1D" w:rsidRDefault="000734E6" w:rsidP="009457DF">
      <w:pPr>
        <w:pStyle w:val="SinSangria"/>
      </w:pPr>
      <w:r>
        <w:rPr>
          <w:b/>
        </w:rPr>
        <w:lastRenderedPageBreak/>
        <w:t xml:space="preserve">Sprint </w:t>
      </w:r>
      <w:proofErr w:type="spellStart"/>
      <w:r w:rsidR="007301DE">
        <w:rPr>
          <w:b/>
        </w:rPr>
        <w:t>Back</w:t>
      </w:r>
      <w:r w:rsidR="007301DE" w:rsidRPr="00767D1D">
        <w:rPr>
          <w:b/>
        </w:rPr>
        <w:t>log</w:t>
      </w:r>
      <w:proofErr w:type="spellEnd"/>
      <w:r w:rsidR="00767D1D" w:rsidRPr="00767D1D">
        <w:rPr>
          <w:b/>
        </w:rPr>
        <w:t xml:space="preserve">. - </w:t>
      </w:r>
      <w:r w:rsidR="00767D1D">
        <w:t xml:space="preserve">Es una lista que descompone todas las funcionalidades de la pila de producto, el Sprint </w:t>
      </w:r>
      <w:proofErr w:type="spellStart"/>
      <w:r w:rsidR="007301DE">
        <w:t>Backlog</w:t>
      </w:r>
      <w:proofErr w:type="spellEnd"/>
      <w:r w:rsidR="00767D1D">
        <w:t xml:space="preserve">, se representa como un tablero de tareas donde se observa todo el trabajo necesario para terminar exitosamente el Sprint, además, dentro </w:t>
      </w:r>
      <w:r w:rsidR="003C217C">
        <w:t xml:space="preserve">de </w:t>
      </w:r>
      <w:r w:rsidR="00767D1D">
        <w:t>esta lista es necesari</w:t>
      </w:r>
      <w:r w:rsidR="00FF1E09">
        <w:t>o de asignar el tiempo</w:t>
      </w:r>
      <w:r w:rsidR="00767D1D">
        <w:t xml:space="preserve"> de trabajo de cada tarea.</w:t>
      </w:r>
    </w:p>
    <w:p w:rsidR="007D4F75" w:rsidRDefault="007D4F75" w:rsidP="009457DF">
      <w:pPr>
        <w:pStyle w:val="SinSangria"/>
      </w:pPr>
      <w:r>
        <w:t>De acuerdo a las funcionalidades requerida</w:t>
      </w:r>
      <w:r w:rsidR="001A4545">
        <w:t>s</w:t>
      </w:r>
      <w:r>
        <w:t xml:space="preserve"> se identifica la lista de tareas, usualmente como historias de usuarios e identifica las actividades necesarias para cada una.</w:t>
      </w:r>
    </w:p>
    <w:p w:rsidR="00E763CE" w:rsidRDefault="00E763CE" w:rsidP="00D36650">
      <w:pPr>
        <w:pStyle w:val="TITULOTablasyFiguras"/>
      </w:pPr>
      <w:bookmarkStart w:id="321" w:name="_Toc58005064"/>
      <w:bookmarkStart w:id="322" w:name="_Toc65264420"/>
      <w:r w:rsidRPr="00454AB9">
        <w:rPr>
          <w:i w:val="0"/>
        </w:rPr>
        <w:t xml:space="preserve">Tabla </w:t>
      </w:r>
      <w:r w:rsidR="00C06BE3" w:rsidRPr="00454AB9">
        <w:rPr>
          <w:i w:val="0"/>
        </w:rPr>
        <w:fldChar w:fldCharType="begin"/>
      </w:r>
      <w:r w:rsidR="00C06BE3" w:rsidRPr="00454AB9">
        <w:rPr>
          <w:i w:val="0"/>
        </w:rPr>
        <w:instrText xml:space="preserve"> SEQ Tabla \* ARABIC </w:instrText>
      </w:r>
      <w:r w:rsidR="00C06BE3" w:rsidRPr="00454AB9">
        <w:rPr>
          <w:i w:val="0"/>
        </w:rPr>
        <w:fldChar w:fldCharType="separate"/>
      </w:r>
      <w:r w:rsidR="0039081A" w:rsidRPr="00454AB9">
        <w:rPr>
          <w:i w:val="0"/>
          <w:noProof/>
        </w:rPr>
        <w:t>3</w:t>
      </w:r>
      <w:r w:rsidR="00C06BE3" w:rsidRPr="00454AB9">
        <w:rPr>
          <w:i w:val="0"/>
          <w:noProof/>
        </w:rPr>
        <w:fldChar w:fldCharType="end"/>
      </w:r>
      <w:r>
        <w:br/>
      </w:r>
      <w:r w:rsidR="0022795A">
        <w:rPr>
          <w:b w:val="0"/>
        </w:rPr>
        <w:t xml:space="preserve">Sprint </w:t>
      </w:r>
      <w:proofErr w:type="spellStart"/>
      <w:r w:rsidR="0022795A">
        <w:rPr>
          <w:b w:val="0"/>
        </w:rPr>
        <w:t>back</w:t>
      </w:r>
      <w:r w:rsidRPr="00454AB9">
        <w:rPr>
          <w:b w:val="0"/>
        </w:rPr>
        <w:t>log</w:t>
      </w:r>
      <w:bookmarkEnd w:id="321"/>
      <w:bookmarkEnd w:id="322"/>
      <w:proofErr w:type="spellEnd"/>
    </w:p>
    <w:tbl>
      <w:tblPr>
        <w:tblStyle w:val="Tabladecuadrcula4-nfasis5"/>
        <w:tblW w:w="9407" w:type="dxa"/>
        <w:tblLook w:val="04A0" w:firstRow="1" w:lastRow="0" w:firstColumn="1" w:lastColumn="0" w:noHBand="0" w:noVBand="1"/>
      </w:tblPr>
      <w:tblGrid>
        <w:gridCol w:w="389"/>
        <w:gridCol w:w="1451"/>
        <w:gridCol w:w="1326"/>
        <w:gridCol w:w="1295"/>
        <w:gridCol w:w="1951"/>
        <w:gridCol w:w="2995"/>
      </w:tblGrid>
      <w:tr w:rsidR="00FC7A50" w:rsidRPr="00605290" w:rsidTr="00E763CE">
        <w:trPr>
          <w:cnfStyle w:val="100000000000" w:firstRow="1" w:lastRow="0" w:firstColumn="0" w:lastColumn="0" w:oddVBand="0" w:evenVBand="0" w:oddHBand="0"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id</w:t>
            </w:r>
          </w:p>
        </w:tc>
        <w:tc>
          <w:tcPr>
            <w:tcW w:w="1451"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Historia de usuario</w:t>
            </w:r>
          </w:p>
        </w:tc>
        <w:tc>
          <w:tcPr>
            <w:tcW w:w="1326"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Importancia del Dueño del producto</w:t>
            </w:r>
          </w:p>
        </w:tc>
        <w:tc>
          <w:tcPr>
            <w:tcW w:w="1295"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Tiempo de elaboración</w:t>
            </w:r>
          </w:p>
        </w:tc>
        <w:tc>
          <w:tcPr>
            <w:tcW w:w="1951"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Descripción</w:t>
            </w:r>
          </w:p>
        </w:tc>
        <w:tc>
          <w:tcPr>
            <w:tcW w:w="2995" w:type="dxa"/>
            <w:hideMark/>
          </w:tcPr>
          <w:p w:rsidR="00D96F63" w:rsidRPr="00605290" w:rsidRDefault="00D96F63" w:rsidP="00D96F6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sz w:val="22"/>
                <w:lang w:eastAsia="es-ES"/>
              </w:rPr>
            </w:pPr>
            <w:r w:rsidRPr="00605290">
              <w:rPr>
                <w:rFonts w:ascii="Calibri" w:eastAsia="Times New Roman" w:hAnsi="Calibri" w:cs="Calibri"/>
                <w:color w:val="auto"/>
                <w:sz w:val="22"/>
                <w:lang w:val="es-EC" w:eastAsia="es-ES"/>
              </w:rPr>
              <w:t>Responsable</w:t>
            </w: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val="es-EC" w:eastAsia="es-ES"/>
              </w:rPr>
              <w:t>1</w:t>
            </w:r>
          </w:p>
        </w:tc>
        <w:tc>
          <w:tcPr>
            <w:tcW w:w="1451"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Diseño de la base de datos</w:t>
            </w:r>
          </w:p>
        </w:tc>
        <w:tc>
          <w:tcPr>
            <w:tcW w:w="1326"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100 %</w:t>
            </w:r>
          </w:p>
        </w:tc>
        <w:tc>
          <w:tcPr>
            <w:tcW w:w="1295" w:type="dxa"/>
            <w:vMerge w:val="restart"/>
            <w:hideMark/>
          </w:tcPr>
          <w:p w:rsidR="00D96F63" w:rsidRPr="00605290"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5</w:t>
            </w:r>
          </w:p>
        </w:tc>
        <w:tc>
          <w:tcPr>
            <w:tcW w:w="1951"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Creación de la base de datos par a el funcionamiento del sistema</w:t>
            </w:r>
          </w:p>
        </w:tc>
        <w:tc>
          <w:tcPr>
            <w:tcW w:w="2995"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Kevin </w:t>
            </w:r>
            <w:proofErr w:type="spellStart"/>
            <w:r w:rsidRPr="00605290">
              <w:rPr>
                <w:rFonts w:ascii="Calibri" w:eastAsia="Times New Roman" w:hAnsi="Calibri" w:cs="Calibri"/>
                <w:sz w:val="22"/>
                <w:lang w:val="es-EC" w:eastAsia="es-ES"/>
              </w:rPr>
              <w:t>Velasque</w:t>
            </w:r>
            <w:proofErr w:type="spellEnd"/>
            <w:r w:rsidRPr="00605290">
              <w:rPr>
                <w:rFonts w:ascii="Calibri" w:eastAsia="Times New Roman" w:hAnsi="Calibri" w:cs="Calibri"/>
                <w:sz w:val="22"/>
                <w:lang w:val="es-EC" w:eastAsia="es-ES"/>
              </w:rPr>
              <w:t xml:space="preserve">, </w:t>
            </w:r>
            <w:proofErr w:type="spellStart"/>
            <w:r w:rsidRPr="00605290">
              <w:rPr>
                <w:rFonts w:ascii="Calibri" w:eastAsia="Times New Roman" w:hAnsi="Calibri" w:cs="Calibri"/>
                <w:sz w:val="22"/>
                <w:lang w:val="es-EC" w:eastAsia="es-ES"/>
              </w:rPr>
              <w:t>Willan</w:t>
            </w:r>
            <w:proofErr w:type="spellEnd"/>
            <w:r w:rsidRPr="00605290">
              <w:rPr>
                <w:rFonts w:ascii="Calibri" w:eastAsia="Times New Roman" w:hAnsi="Calibri" w:cs="Calibri"/>
                <w:sz w:val="22"/>
                <w:lang w:val="es-EC" w:eastAsia="es-ES"/>
              </w:rPr>
              <w:t xml:space="preserve"> </w:t>
            </w:r>
            <w:proofErr w:type="spellStart"/>
            <w:r w:rsidRPr="00605290">
              <w:rPr>
                <w:rFonts w:ascii="Calibri" w:eastAsia="Times New Roman" w:hAnsi="Calibri" w:cs="Calibri"/>
                <w:sz w:val="22"/>
                <w:lang w:val="es-EC" w:eastAsia="es-ES"/>
              </w:rPr>
              <w:t>Chago</w:t>
            </w:r>
            <w:proofErr w:type="spellEnd"/>
          </w:p>
        </w:tc>
      </w:tr>
      <w:tr w:rsidR="00FC7A50" w:rsidRPr="00605290" w:rsidTr="00E763CE">
        <w:trPr>
          <w:trHeight w:val="559"/>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605290"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89" w:type="dxa"/>
            <w:vMerge w:val="restart"/>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val="es-EC" w:eastAsia="es-ES"/>
              </w:rPr>
              <w:t>2</w:t>
            </w:r>
          </w:p>
        </w:tc>
        <w:tc>
          <w:tcPr>
            <w:tcW w:w="1451"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 Armar la arquitectura para el desarrollo del sistema</w:t>
            </w:r>
          </w:p>
        </w:tc>
        <w:tc>
          <w:tcPr>
            <w:tcW w:w="1326"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100%</w:t>
            </w:r>
          </w:p>
        </w:tc>
        <w:tc>
          <w:tcPr>
            <w:tcW w:w="1295" w:type="dxa"/>
            <w:vMerge w:val="restart"/>
            <w:hideMark/>
          </w:tcPr>
          <w:p w:rsidR="00D96F63" w:rsidRPr="00605290" w:rsidRDefault="00E776A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Pr>
                <w:rFonts w:ascii="Calibri" w:eastAsia="Times New Roman" w:hAnsi="Calibri" w:cs="Calibri"/>
                <w:sz w:val="22"/>
                <w:lang w:val="es-EC" w:eastAsia="es-ES"/>
              </w:rPr>
              <w:t> </w:t>
            </w:r>
            <w:r w:rsidR="0017053E" w:rsidRPr="00605290">
              <w:rPr>
                <w:rFonts w:ascii="Calibri" w:eastAsia="Times New Roman" w:hAnsi="Calibri" w:cs="Calibri"/>
                <w:sz w:val="22"/>
                <w:lang w:val="es-EC" w:eastAsia="es-ES"/>
              </w:rPr>
              <w:t>5</w:t>
            </w:r>
          </w:p>
        </w:tc>
        <w:tc>
          <w:tcPr>
            <w:tcW w:w="1951" w:type="dxa"/>
            <w:vMerge w:val="restart"/>
            <w:hideMark/>
          </w:tcPr>
          <w:p w:rsidR="00D96F63" w:rsidRPr="00605290" w:rsidRDefault="00FC7A50"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Creación</w:t>
            </w:r>
            <w:r w:rsidR="00D96F63" w:rsidRPr="00605290">
              <w:rPr>
                <w:rFonts w:ascii="Calibri" w:eastAsia="Times New Roman" w:hAnsi="Calibri" w:cs="Calibri"/>
                <w:sz w:val="22"/>
                <w:lang w:val="es-EC" w:eastAsia="es-ES"/>
              </w:rPr>
              <w:t xml:space="preserve"> de los </w:t>
            </w:r>
            <w:r w:rsidRPr="00605290">
              <w:rPr>
                <w:rFonts w:ascii="Calibri" w:eastAsia="Times New Roman" w:hAnsi="Calibri" w:cs="Calibri"/>
                <w:sz w:val="22"/>
                <w:lang w:val="es-EC" w:eastAsia="es-ES"/>
              </w:rPr>
              <w:t>controladores</w:t>
            </w:r>
            <w:r w:rsidR="003C217C" w:rsidRPr="00605290">
              <w:rPr>
                <w:rFonts w:ascii="Calibri" w:eastAsia="Times New Roman" w:hAnsi="Calibri" w:cs="Calibri"/>
                <w:sz w:val="22"/>
                <w:lang w:val="es-EC" w:eastAsia="es-ES"/>
              </w:rPr>
              <w:t>,</w:t>
            </w:r>
            <w:r w:rsidR="00D96F63" w:rsidRPr="00605290">
              <w:rPr>
                <w:rFonts w:ascii="Calibri" w:eastAsia="Times New Roman" w:hAnsi="Calibri" w:cs="Calibri"/>
                <w:sz w:val="22"/>
                <w:lang w:val="es-EC" w:eastAsia="es-ES"/>
              </w:rPr>
              <w:t xml:space="preserve"> vistas para el funcionamiento del sistema</w:t>
            </w:r>
          </w:p>
        </w:tc>
        <w:tc>
          <w:tcPr>
            <w:tcW w:w="2995" w:type="dxa"/>
            <w:vMerge w:val="restart"/>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Kevin </w:t>
            </w:r>
            <w:proofErr w:type="spellStart"/>
            <w:r w:rsidRPr="00605290">
              <w:rPr>
                <w:rFonts w:ascii="Calibri" w:eastAsia="Times New Roman" w:hAnsi="Calibri" w:cs="Calibri"/>
                <w:sz w:val="22"/>
                <w:lang w:val="es-EC" w:eastAsia="es-ES"/>
              </w:rPr>
              <w:t>Velasque</w:t>
            </w:r>
            <w:proofErr w:type="spellEnd"/>
            <w:r w:rsidRPr="00605290">
              <w:rPr>
                <w:rFonts w:ascii="Calibri" w:eastAsia="Times New Roman" w:hAnsi="Calibri" w:cs="Calibri"/>
                <w:sz w:val="22"/>
                <w:lang w:val="es-EC" w:eastAsia="es-ES"/>
              </w:rPr>
              <w:t xml:space="preserve">, </w:t>
            </w:r>
            <w:proofErr w:type="spellStart"/>
            <w:r w:rsidRPr="00605290">
              <w:rPr>
                <w:rFonts w:ascii="Calibri" w:eastAsia="Times New Roman" w:hAnsi="Calibri" w:cs="Calibri"/>
                <w:sz w:val="22"/>
                <w:lang w:val="es-EC" w:eastAsia="es-ES"/>
              </w:rPr>
              <w:t>Willan</w:t>
            </w:r>
            <w:proofErr w:type="spellEnd"/>
            <w:r w:rsidRPr="00605290">
              <w:rPr>
                <w:rFonts w:ascii="Calibri" w:eastAsia="Times New Roman" w:hAnsi="Calibri" w:cs="Calibri"/>
                <w:sz w:val="22"/>
                <w:lang w:val="es-EC" w:eastAsia="es-ES"/>
              </w:rPr>
              <w:t xml:space="preserve"> </w:t>
            </w:r>
            <w:proofErr w:type="spellStart"/>
            <w:r w:rsidRPr="00605290">
              <w:rPr>
                <w:rFonts w:ascii="Calibri" w:eastAsia="Times New Roman" w:hAnsi="Calibri" w:cs="Calibri"/>
                <w:sz w:val="22"/>
                <w:lang w:val="es-EC" w:eastAsia="es-ES"/>
              </w:rPr>
              <w:t>Chago</w:t>
            </w:r>
            <w:proofErr w:type="spellEnd"/>
          </w:p>
        </w:tc>
      </w:tr>
      <w:tr w:rsidR="00FC7A50" w:rsidRPr="00605290" w:rsidTr="00E763CE">
        <w:trPr>
          <w:trHeight w:val="776"/>
        </w:trPr>
        <w:tc>
          <w:tcPr>
            <w:cnfStyle w:val="001000000000" w:firstRow="0" w:lastRow="0" w:firstColumn="1" w:lastColumn="0" w:oddVBand="0" w:evenVBand="0" w:oddHBand="0" w:evenHBand="0" w:firstRowFirstColumn="0" w:firstRowLastColumn="0" w:lastRowFirstColumn="0" w:lastRowLastColumn="0"/>
            <w:tcW w:w="389" w:type="dxa"/>
            <w:vMerge/>
            <w:hideMark/>
          </w:tcPr>
          <w:p w:rsidR="00D96F63" w:rsidRPr="00605290" w:rsidRDefault="00D96F63" w:rsidP="00D96F63">
            <w:pPr>
              <w:spacing w:line="240" w:lineRule="auto"/>
              <w:ind w:firstLine="0"/>
              <w:rPr>
                <w:rFonts w:ascii="Calibri" w:eastAsia="Times New Roman" w:hAnsi="Calibri" w:cs="Calibri"/>
                <w:sz w:val="22"/>
                <w:lang w:eastAsia="es-ES"/>
              </w:rPr>
            </w:pPr>
          </w:p>
        </w:tc>
        <w:tc>
          <w:tcPr>
            <w:tcW w:w="14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326"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2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1951"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c>
          <w:tcPr>
            <w:tcW w:w="2995" w:type="dxa"/>
            <w:vMerge/>
            <w:hideMark/>
          </w:tcPr>
          <w:p w:rsidR="00D96F63" w:rsidRPr="00605290" w:rsidRDefault="00D96F63" w:rsidP="00D96F63">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val="es-EC" w:eastAsia="es-ES"/>
              </w:rPr>
              <w:t>3</w:t>
            </w:r>
          </w:p>
        </w:tc>
        <w:tc>
          <w:tcPr>
            <w:tcW w:w="14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Diseñar y desarrollar pantallas para el ingreso de lectores</w:t>
            </w:r>
          </w:p>
        </w:tc>
        <w:tc>
          <w:tcPr>
            <w:tcW w:w="1326"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100%</w:t>
            </w:r>
          </w:p>
        </w:tc>
        <w:tc>
          <w:tcPr>
            <w:tcW w:w="1295" w:type="dxa"/>
            <w:hideMark/>
          </w:tcPr>
          <w:p w:rsidR="00D96F63" w:rsidRPr="00605290" w:rsidRDefault="0017053E"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3</w:t>
            </w:r>
          </w:p>
        </w:tc>
        <w:tc>
          <w:tcPr>
            <w:tcW w:w="19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Diseño de los componentes con </w:t>
            </w:r>
            <w:r w:rsidR="00131C75" w:rsidRPr="00605290">
              <w:rPr>
                <w:rFonts w:ascii="Calibri" w:eastAsia="Times New Roman" w:hAnsi="Calibri" w:cs="Calibri"/>
                <w:sz w:val="22"/>
                <w:lang w:val="es-EC" w:eastAsia="es-ES"/>
              </w:rPr>
              <w:t>HTML, CSS, JSCRIPT</w:t>
            </w:r>
            <w:r w:rsidRPr="00605290">
              <w:rPr>
                <w:rFonts w:ascii="Calibri" w:eastAsia="Times New Roman" w:hAnsi="Calibri" w:cs="Calibri"/>
                <w:sz w:val="22"/>
                <w:lang w:val="es-EC" w:eastAsia="es-ES"/>
              </w:rPr>
              <w:t xml:space="preserve"> </w:t>
            </w:r>
          </w:p>
        </w:tc>
        <w:tc>
          <w:tcPr>
            <w:tcW w:w="2995"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val="es-EC" w:eastAsia="es-ES"/>
              </w:rPr>
              <w:t xml:space="preserve"> Kevin </w:t>
            </w:r>
            <w:proofErr w:type="spellStart"/>
            <w:r w:rsidRPr="00605290">
              <w:rPr>
                <w:rFonts w:ascii="Calibri" w:eastAsia="Times New Roman" w:hAnsi="Calibri" w:cs="Calibri"/>
                <w:sz w:val="22"/>
                <w:lang w:val="es-EC" w:eastAsia="es-ES"/>
              </w:rPr>
              <w:t>Velasque</w:t>
            </w:r>
            <w:proofErr w:type="spellEnd"/>
            <w:r w:rsidRPr="00605290">
              <w:rPr>
                <w:rFonts w:ascii="Calibri" w:eastAsia="Times New Roman" w:hAnsi="Calibri" w:cs="Calibri"/>
                <w:sz w:val="22"/>
                <w:lang w:val="es-EC" w:eastAsia="es-ES"/>
              </w:rPr>
              <w:t xml:space="preserve">, </w:t>
            </w:r>
            <w:proofErr w:type="spellStart"/>
            <w:r w:rsidRPr="00605290">
              <w:rPr>
                <w:rFonts w:ascii="Calibri" w:eastAsia="Times New Roman" w:hAnsi="Calibri" w:cs="Calibri"/>
                <w:sz w:val="22"/>
                <w:lang w:val="es-EC" w:eastAsia="es-ES"/>
              </w:rPr>
              <w:t>Willan</w:t>
            </w:r>
            <w:proofErr w:type="spellEnd"/>
            <w:r w:rsidRPr="00605290">
              <w:rPr>
                <w:rFonts w:ascii="Calibri" w:eastAsia="Times New Roman" w:hAnsi="Calibri" w:cs="Calibri"/>
                <w:sz w:val="22"/>
                <w:lang w:val="es-EC" w:eastAsia="es-ES"/>
              </w:rPr>
              <w:t xml:space="preserve"> </w:t>
            </w:r>
            <w:proofErr w:type="spellStart"/>
            <w:r w:rsidRPr="00605290">
              <w:rPr>
                <w:rFonts w:ascii="Calibri" w:eastAsia="Times New Roman" w:hAnsi="Calibri" w:cs="Calibri"/>
                <w:sz w:val="22"/>
                <w:lang w:val="es-EC" w:eastAsia="es-ES"/>
              </w:rPr>
              <w:t>Chago</w:t>
            </w:r>
            <w:proofErr w:type="spellEnd"/>
          </w:p>
        </w:tc>
      </w:tr>
      <w:tr w:rsidR="00FC7A50" w:rsidRPr="00605290" w:rsidTr="00E763CE">
        <w:trPr>
          <w:trHeight w:val="947"/>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eastAsia="es-ES"/>
              </w:rPr>
              <w:t>4</w:t>
            </w:r>
          </w:p>
        </w:tc>
        <w:tc>
          <w:tcPr>
            <w:tcW w:w="14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Diseñar y desarrollar pantallas para el ingreso de libros</w:t>
            </w:r>
          </w:p>
        </w:tc>
        <w:tc>
          <w:tcPr>
            <w:tcW w:w="1326"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100%</w:t>
            </w:r>
          </w:p>
        </w:tc>
        <w:tc>
          <w:tcPr>
            <w:tcW w:w="1295" w:type="dxa"/>
            <w:hideMark/>
          </w:tcPr>
          <w:p w:rsidR="00D96F63" w:rsidRPr="00605290" w:rsidRDefault="0017053E"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3</w:t>
            </w:r>
          </w:p>
        </w:tc>
        <w:tc>
          <w:tcPr>
            <w:tcW w:w="19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Diseño de los componentes con </w:t>
            </w:r>
            <w:r w:rsidR="00131C75" w:rsidRPr="00605290">
              <w:rPr>
                <w:rFonts w:ascii="Calibri" w:eastAsia="Times New Roman" w:hAnsi="Calibri" w:cs="Calibri"/>
                <w:sz w:val="22"/>
                <w:lang w:val="es-EC" w:eastAsia="es-ES"/>
              </w:rPr>
              <w:t>HTML, CSS, JSCRIPT</w:t>
            </w:r>
          </w:p>
        </w:tc>
        <w:tc>
          <w:tcPr>
            <w:tcW w:w="2995"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 Kevin </w:t>
            </w:r>
            <w:proofErr w:type="spellStart"/>
            <w:r w:rsidRPr="00605290">
              <w:rPr>
                <w:rFonts w:ascii="Calibri" w:eastAsia="Times New Roman" w:hAnsi="Calibri" w:cs="Calibri"/>
                <w:sz w:val="22"/>
                <w:lang w:eastAsia="es-ES"/>
              </w:rPr>
              <w:t>Velasque</w:t>
            </w:r>
            <w:proofErr w:type="spellEnd"/>
            <w:r w:rsidRPr="00605290">
              <w:rPr>
                <w:rFonts w:ascii="Calibri" w:eastAsia="Times New Roman" w:hAnsi="Calibri" w:cs="Calibri"/>
                <w:sz w:val="22"/>
                <w:lang w:eastAsia="es-ES"/>
              </w:rPr>
              <w:t xml:space="preserve">, </w:t>
            </w:r>
            <w:proofErr w:type="spellStart"/>
            <w:r w:rsidRPr="00605290">
              <w:rPr>
                <w:rFonts w:ascii="Calibri" w:eastAsia="Times New Roman" w:hAnsi="Calibri" w:cs="Calibri"/>
                <w:sz w:val="22"/>
                <w:lang w:eastAsia="es-ES"/>
              </w:rPr>
              <w:t>Willan</w:t>
            </w:r>
            <w:proofErr w:type="spellEnd"/>
            <w:r w:rsidRPr="00605290">
              <w:rPr>
                <w:rFonts w:ascii="Calibri" w:eastAsia="Times New Roman" w:hAnsi="Calibri" w:cs="Calibri"/>
                <w:sz w:val="22"/>
                <w:lang w:eastAsia="es-ES"/>
              </w:rPr>
              <w:t xml:space="preserve"> </w:t>
            </w:r>
            <w:r w:rsidR="00FC7A50" w:rsidRPr="00605290">
              <w:rPr>
                <w:rFonts w:ascii="Calibri" w:eastAsia="Times New Roman" w:hAnsi="Calibri" w:cs="Calibri"/>
                <w:sz w:val="22"/>
                <w:lang w:eastAsia="es-ES"/>
              </w:rPr>
              <w:t>Chango</w:t>
            </w:r>
          </w:p>
        </w:tc>
      </w:tr>
      <w:tr w:rsidR="00FC7A50" w:rsidRPr="00605290" w:rsidTr="00E763CE">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eastAsia="es-ES"/>
              </w:rPr>
              <w:t>5</w:t>
            </w:r>
          </w:p>
        </w:tc>
        <w:tc>
          <w:tcPr>
            <w:tcW w:w="14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Diseñar y desarrollar pantallas para el registro de prestamos</w:t>
            </w:r>
          </w:p>
        </w:tc>
        <w:tc>
          <w:tcPr>
            <w:tcW w:w="1326"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100%</w:t>
            </w:r>
          </w:p>
        </w:tc>
        <w:tc>
          <w:tcPr>
            <w:tcW w:w="1295"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3</w:t>
            </w:r>
          </w:p>
        </w:tc>
        <w:tc>
          <w:tcPr>
            <w:tcW w:w="1951"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Diseño de los componentes con </w:t>
            </w:r>
            <w:r w:rsidR="00131C75" w:rsidRPr="00605290">
              <w:rPr>
                <w:rFonts w:ascii="Calibri" w:eastAsia="Times New Roman" w:hAnsi="Calibri" w:cs="Calibri"/>
                <w:sz w:val="22"/>
                <w:lang w:val="es-EC" w:eastAsia="es-ES"/>
              </w:rPr>
              <w:t>HTML, CSS, JSCRIPT</w:t>
            </w:r>
          </w:p>
        </w:tc>
        <w:tc>
          <w:tcPr>
            <w:tcW w:w="2995" w:type="dxa"/>
            <w:hideMark/>
          </w:tcPr>
          <w:p w:rsidR="00D96F63" w:rsidRPr="00605290" w:rsidRDefault="00D96F63" w:rsidP="00D96F63">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 Kevin </w:t>
            </w:r>
            <w:proofErr w:type="spellStart"/>
            <w:r w:rsidRPr="00605290">
              <w:rPr>
                <w:rFonts w:ascii="Calibri" w:eastAsia="Times New Roman" w:hAnsi="Calibri" w:cs="Calibri"/>
                <w:sz w:val="22"/>
                <w:lang w:eastAsia="es-ES"/>
              </w:rPr>
              <w:t>Velasque</w:t>
            </w:r>
            <w:proofErr w:type="spellEnd"/>
            <w:r w:rsidRPr="00605290">
              <w:rPr>
                <w:rFonts w:ascii="Calibri" w:eastAsia="Times New Roman" w:hAnsi="Calibri" w:cs="Calibri"/>
                <w:sz w:val="22"/>
                <w:lang w:eastAsia="es-ES"/>
              </w:rPr>
              <w:t xml:space="preserve">, </w:t>
            </w:r>
            <w:proofErr w:type="spellStart"/>
            <w:r w:rsidRPr="00605290">
              <w:rPr>
                <w:rFonts w:ascii="Calibri" w:eastAsia="Times New Roman" w:hAnsi="Calibri" w:cs="Calibri"/>
                <w:sz w:val="22"/>
                <w:lang w:eastAsia="es-ES"/>
              </w:rPr>
              <w:t>Willan</w:t>
            </w:r>
            <w:proofErr w:type="spellEnd"/>
            <w:r w:rsidRPr="00605290">
              <w:rPr>
                <w:rFonts w:ascii="Calibri" w:eastAsia="Times New Roman" w:hAnsi="Calibri" w:cs="Calibri"/>
                <w:sz w:val="22"/>
                <w:lang w:eastAsia="es-ES"/>
              </w:rPr>
              <w:t xml:space="preserve"> </w:t>
            </w:r>
            <w:r w:rsidR="00FC7A50" w:rsidRPr="00605290">
              <w:rPr>
                <w:rFonts w:ascii="Calibri" w:eastAsia="Times New Roman" w:hAnsi="Calibri" w:cs="Calibri"/>
                <w:sz w:val="22"/>
                <w:lang w:eastAsia="es-ES"/>
              </w:rPr>
              <w:t>Chango</w:t>
            </w:r>
          </w:p>
        </w:tc>
      </w:tr>
      <w:tr w:rsidR="00FC7A50" w:rsidRPr="00605290" w:rsidTr="00E763CE">
        <w:trPr>
          <w:trHeight w:val="621"/>
        </w:trPr>
        <w:tc>
          <w:tcPr>
            <w:cnfStyle w:val="001000000000" w:firstRow="0" w:lastRow="0" w:firstColumn="1" w:lastColumn="0" w:oddVBand="0" w:evenVBand="0" w:oddHBand="0" w:evenHBand="0" w:firstRowFirstColumn="0" w:firstRowLastColumn="0" w:lastRowFirstColumn="0" w:lastRowLastColumn="0"/>
            <w:tcW w:w="389" w:type="dxa"/>
            <w:hideMark/>
          </w:tcPr>
          <w:p w:rsidR="00D96F63" w:rsidRPr="00605290" w:rsidRDefault="00D96F63" w:rsidP="00D96F63">
            <w:pPr>
              <w:spacing w:line="240" w:lineRule="auto"/>
              <w:ind w:firstLine="0"/>
              <w:jc w:val="center"/>
              <w:rPr>
                <w:rFonts w:ascii="Calibri" w:eastAsia="Times New Roman" w:hAnsi="Calibri" w:cs="Calibri"/>
                <w:sz w:val="22"/>
                <w:lang w:eastAsia="es-ES"/>
              </w:rPr>
            </w:pPr>
            <w:r w:rsidRPr="00605290">
              <w:rPr>
                <w:rFonts w:ascii="Calibri" w:eastAsia="Times New Roman" w:hAnsi="Calibri" w:cs="Calibri"/>
                <w:sz w:val="22"/>
                <w:lang w:eastAsia="es-ES"/>
              </w:rPr>
              <w:lastRenderedPageBreak/>
              <w:t>6</w:t>
            </w:r>
          </w:p>
        </w:tc>
        <w:tc>
          <w:tcPr>
            <w:tcW w:w="14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Desarrollo de la parte lógica de las pantallas</w:t>
            </w:r>
          </w:p>
        </w:tc>
        <w:tc>
          <w:tcPr>
            <w:tcW w:w="1326"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100%</w:t>
            </w:r>
          </w:p>
        </w:tc>
        <w:tc>
          <w:tcPr>
            <w:tcW w:w="1295"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4</w:t>
            </w:r>
          </w:p>
        </w:tc>
        <w:tc>
          <w:tcPr>
            <w:tcW w:w="1951"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Desarrollo del </w:t>
            </w:r>
            <w:r w:rsidR="00131C75" w:rsidRPr="00605290">
              <w:rPr>
                <w:rFonts w:ascii="Calibri" w:eastAsia="Times New Roman" w:hAnsi="Calibri" w:cs="Calibri"/>
                <w:sz w:val="22"/>
                <w:lang w:eastAsia="es-ES"/>
              </w:rPr>
              <w:t>código</w:t>
            </w:r>
            <w:r w:rsidRPr="00605290">
              <w:rPr>
                <w:rFonts w:ascii="Calibri" w:eastAsia="Times New Roman" w:hAnsi="Calibri" w:cs="Calibri"/>
                <w:sz w:val="22"/>
                <w:lang w:eastAsia="es-ES"/>
              </w:rPr>
              <w:t xml:space="preserve"> para la funcionalidad de cada pantalla</w:t>
            </w:r>
          </w:p>
        </w:tc>
        <w:tc>
          <w:tcPr>
            <w:tcW w:w="2995" w:type="dxa"/>
            <w:hideMark/>
          </w:tcPr>
          <w:p w:rsidR="00D96F63" w:rsidRPr="00605290" w:rsidRDefault="00D96F63" w:rsidP="00D96F63">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s-ES"/>
              </w:rPr>
            </w:pPr>
            <w:r w:rsidRPr="00605290">
              <w:rPr>
                <w:rFonts w:ascii="Calibri" w:eastAsia="Times New Roman" w:hAnsi="Calibri" w:cs="Calibri"/>
                <w:sz w:val="22"/>
                <w:lang w:eastAsia="es-ES"/>
              </w:rPr>
              <w:t xml:space="preserve"> Kevin </w:t>
            </w:r>
            <w:proofErr w:type="spellStart"/>
            <w:r w:rsidRPr="00605290">
              <w:rPr>
                <w:rFonts w:ascii="Calibri" w:eastAsia="Times New Roman" w:hAnsi="Calibri" w:cs="Calibri"/>
                <w:sz w:val="22"/>
                <w:lang w:eastAsia="es-ES"/>
              </w:rPr>
              <w:t>Velasque</w:t>
            </w:r>
            <w:proofErr w:type="spellEnd"/>
            <w:r w:rsidRPr="00605290">
              <w:rPr>
                <w:rFonts w:ascii="Calibri" w:eastAsia="Times New Roman" w:hAnsi="Calibri" w:cs="Calibri"/>
                <w:sz w:val="22"/>
                <w:lang w:eastAsia="es-ES"/>
              </w:rPr>
              <w:t xml:space="preserve">, </w:t>
            </w:r>
            <w:proofErr w:type="spellStart"/>
            <w:r w:rsidRPr="00605290">
              <w:rPr>
                <w:rFonts w:ascii="Calibri" w:eastAsia="Times New Roman" w:hAnsi="Calibri" w:cs="Calibri"/>
                <w:sz w:val="22"/>
                <w:lang w:eastAsia="es-ES"/>
              </w:rPr>
              <w:t>Willan</w:t>
            </w:r>
            <w:proofErr w:type="spellEnd"/>
            <w:r w:rsidRPr="00605290">
              <w:rPr>
                <w:rFonts w:ascii="Calibri" w:eastAsia="Times New Roman" w:hAnsi="Calibri" w:cs="Calibri"/>
                <w:sz w:val="22"/>
                <w:lang w:eastAsia="es-ES"/>
              </w:rPr>
              <w:t xml:space="preserve"> </w:t>
            </w:r>
            <w:proofErr w:type="spellStart"/>
            <w:r w:rsidRPr="00605290">
              <w:rPr>
                <w:rFonts w:ascii="Calibri" w:eastAsia="Times New Roman" w:hAnsi="Calibri" w:cs="Calibri"/>
                <w:sz w:val="22"/>
                <w:lang w:eastAsia="es-ES"/>
              </w:rPr>
              <w:t>Chago</w:t>
            </w:r>
            <w:proofErr w:type="spellEnd"/>
          </w:p>
        </w:tc>
      </w:tr>
    </w:tbl>
    <w:p w:rsidR="007D4F75" w:rsidRPr="00E763CE" w:rsidRDefault="007D4F75" w:rsidP="00767D1D">
      <w:pPr>
        <w:rPr>
          <w:b/>
          <w:sz w:val="20"/>
          <w:szCs w:val="20"/>
        </w:rPr>
      </w:pPr>
      <w:r>
        <w:t xml:space="preserve">  </w:t>
      </w:r>
      <w:r w:rsidR="00E763CE">
        <w:rPr>
          <w:sz w:val="20"/>
          <w:szCs w:val="20"/>
        </w:rPr>
        <w:t>Fuente: Propia</w:t>
      </w:r>
    </w:p>
    <w:p w:rsidR="00826810" w:rsidRDefault="00826810" w:rsidP="009457DF">
      <w:pPr>
        <w:pStyle w:val="SinSangria"/>
      </w:pPr>
      <w:r w:rsidRPr="00826810">
        <w:rPr>
          <w:b/>
        </w:rPr>
        <w:t>Incremento. -</w:t>
      </w:r>
      <w:r w:rsidRPr="00DD216B">
        <w:t>Al finalizar cada Sprint el equipo de desarrollo es responsable de presentar la tarea correcta y funcional. El incremento es la suma de toda la pila de producto completa durante un Sprint y el valor de los incrementos anteriores, también debemos tomar en cuenta, si el proyecto posee algún tipo de documentación, estos ta</w:t>
      </w:r>
      <w:r>
        <w:t>mbién deberán estar finalizados</w:t>
      </w:r>
      <w:r w:rsidRPr="00DD216B">
        <w:t>.</w:t>
      </w:r>
    </w:p>
    <w:p w:rsidR="00826810" w:rsidRDefault="00826810" w:rsidP="009457DF">
      <w:pPr>
        <w:pStyle w:val="SinSangria"/>
      </w:pPr>
      <w:r>
        <w:rPr>
          <w:b/>
        </w:rPr>
        <w:t xml:space="preserve">Estimaciones. - </w:t>
      </w:r>
      <w:r>
        <w:t>Después de identificar las historias de usuario y sus tareas de desarrollo, se plantea un tie</w:t>
      </w:r>
      <w:r w:rsidR="00CD62F3">
        <w:t>mpo (días) que</w:t>
      </w:r>
      <w:r w:rsidR="00CD62F3" w:rsidRPr="00CD62F3">
        <w:t xml:space="preserve"> tomará</w:t>
      </w:r>
      <w:r>
        <w:t xml:space="preserve"> finalizar cada tarea.</w:t>
      </w:r>
    </w:p>
    <w:p w:rsidR="00E763CE" w:rsidRDefault="00E763CE" w:rsidP="00D36650">
      <w:pPr>
        <w:pStyle w:val="TITULOTablasyFiguras"/>
      </w:pPr>
      <w:bookmarkStart w:id="323" w:name="_Toc58005065"/>
      <w:bookmarkStart w:id="324" w:name="_Toc65264421"/>
      <w:r w:rsidRPr="00454AB9">
        <w:rPr>
          <w:i w:val="0"/>
        </w:rPr>
        <w:t xml:space="preserve">Tabla </w:t>
      </w:r>
      <w:r w:rsidR="00C06BE3" w:rsidRPr="00454AB9">
        <w:rPr>
          <w:i w:val="0"/>
        </w:rPr>
        <w:fldChar w:fldCharType="begin"/>
      </w:r>
      <w:r w:rsidR="00C06BE3" w:rsidRPr="00454AB9">
        <w:rPr>
          <w:i w:val="0"/>
        </w:rPr>
        <w:instrText xml:space="preserve"> SEQ Tabla \* ARABIC </w:instrText>
      </w:r>
      <w:r w:rsidR="00C06BE3" w:rsidRPr="00454AB9">
        <w:rPr>
          <w:i w:val="0"/>
        </w:rPr>
        <w:fldChar w:fldCharType="separate"/>
      </w:r>
      <w:r w:rsidR="0039081A" w:rsidRPr="00454AB9">
        <w:rPr>
          <w:i w:val="0"/>
          <w:noProof/>
        </w:rPr>
        <w:t>4</w:t>
      </w:r>
      <w:r w:rsidR="00C06BE3" w:rsidRPr="00454AB9">
        <w:rPr>
          <w:i w:val="0"/>
          <w:noProof/>
        </w:rPr>
        <w:fldChar w:fldCharType="end"/>
      </w:r>
      <w:r>
        <w:br/>
      </w:r>
      <w:r w:rsidRPr="00454AB9">
        <w:rPr>
          <w:b w:val="0"/>
        </w:rPr>
        <w:t>Estimación</w:t>
      </w:r>
      <w:bookmarkEnd w:id="323"/>
      <w:bookmarkEnd w:id="324"/>
    </w:p>
    <w:tbl>
      <w:tblPr>
        <w:tblStyle w:val="Tabladecuadrcula4-nfasis5"/>
        <w:tblW w:w="8300" w:type="dxa"/>
        <w:tblLook w:val="04A0" w:firstRow="1" w:lastRow="0" w:firstColumn="1" w:lastColumn="0" w:noHBand="0" w:noVBand="1"/>
      </w:tblPr>
      <w:tblGrid>
        <w:gridCol w:w="1200"/>
        <w:gridCol w:w="1920"/>
        <w:gridCol w:w="1200"/>
        <w:gridCol w:w="1560"/>
        <w:gridCol w:w="2420"/>
      </w:tblGrid>
      <w:tr w:rsidR="002B7181" w:rsidRPr="002B7181" w:rsidTr="002B718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id</w:t>
            </w:r>
          </w:p>
        </w:tc>
        <w:tc>
          <w:tcPr>
            <w:tcW w:w="19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Historia de usuario</w:t>
            </w:r>
          </w:p>
        </w:tc>
        <w:tc>
          <w:tcPr>
            <w:tcW w:w="120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Días Estimados</w:t>
            </w:r>
          </w:p>
        </w:tc>
        <w:tc>
          <w:tcPr>
            <w:tcW w:w="156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Estado</w:t>
            </w:r>
          </w:p>
        </w:tc>
        <w:tc>
          <w:tcPr>
            <w:tcW w:w="2420" w:type="dxa"/>
            <w:hideMark/>
          </w:tcPr>
          <w:p w:rsidR="002B7181" w:rsidRPr="002B7181" w:rsidRDefault="002B7181" w:rsidP="002B718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2"/>
                <w:lang w:eastAsia="es-ES"/>
              </w:rPr>
            </w:pPr>
            <w:r w:rsidRPr="002B7181">
              <w:rPr>
                <w:rFonts w:ascii="Calibri" w:eastAsia="Times New Roman" w:hAnsi="Calibri" w:cs="Calibri"/>
                <w:color w:val="FFFFFF"/>
                <w:sz w:val="22"/>
                <w:lang w:val="es-EC" w:eastAsia="es-ES"/>
              </w:rPr>
              <w:t>Responsable</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1</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Diseño de la base de datos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w:t>
            </w:r>
            <w:proofErr w:type="spellStart"/>
            <w:r w:rsidRPr="002B7181">
              <w:rPr>
                <w:rFonts w:ascii="Calibri" w:eastAsia="Times New Roman" w:hAnsi="Calibri" w:cs="Calibri"/>
                <w:color w:val="000000"/>
                <w:sz w:val="22"/>
                <w:lang w:val="es-EC" w:eastAsia="es-ES"/>
              </w:rPr>
              <w:t>Velasque</w:t>
            </w:r>
            <w:proofErr w:type="spellEnd"/>
            <w:r w:rsidRPr="002B7181">
              <w:rPr>
                <w:rFonts w:ascii="Calibri" w:eastAsia="Times New Roman" w:hAnsi="Calibri" w:cs="Calibri"/>
                <w:color w:val="000000"/>
                <w:sz w:val="22"/>
                <w:lang w:val="es-EC" w:eastAsia="es-ES"/>
              </w:rPr>
              <w:t xml:space="preserv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2</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Armar la arquitectura para el desarrollo del sistema</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5</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Kevin </w:t>
            </w:r>
            <w:proofErr w:type="spellStart"/>
            <w:r w:rsidRPr="002B7181">
              <w:rPr>
                <w:rFonts w:ascii="Calibri" w:eastAsia="Times New Roman" w:hAnsi="Calibri" w:cs="Calibri"/>
                <w:color w:val="000000"/>
                <w:sz w:val="22"/>
                <w:lang w:val="es-EC" w:eastAsia="es-ES"/>
              </w:rPr>
              <w:t>Velasque</w:t>
            </w:r>
            <w:proofErr w:type="spellEnd"/>
            <w:r w:rsidRPr="002B7181">
              <w:rPr>
                <w:rFonts w:ascii="Calibri" w:eastAsia="Times New Roman" w:hAnsi="Calibri" w:cs="Calibri"/>
                <w:color w:val="000000"/>
                <w:sz w:val="22"/>
                <w:lang w:val="es-EC" w:eastAsia="es-ES"/>
              </w:rPr>
              <w:t xml:space="preserv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3</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Diseñar y desarrollar pantallas para el ingreso de lectores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val="es-EC"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val="es-EC" w:eastAsia="es-ES"/>
              </w:rPr>
              <w:t xml:space="preserve"> Kevin </w:t>
            </w:r>
            <w:proofErr w:type="spellStart"/>
            <w:r w:rsidRPr="002B7181">
              <w:rPr>
                <w:rFonts w:ascii="Calibri" w:eastAsia="Times New Roman" w:hAnsi="Calibri" w:cs="Calibri"/>
                <w:color w:val="000000"/>
                <w:sz w:val="22"/>
                <w:lang w:val="es-EC" w:eastAsia="es-ES"/>
              </w:rPr>
              <w:t>Velasque</w:t>
            </w:r>
            <w:proofErr w:type="spellEnd"/>
            <w:r w:rsidRPr="002B7181">
              <w:rPr>
                <w:rFonts w:ascii="Calibri" w:eastAsia="Times New Roman" w:hAnsi="Calibri" w:cs="Calibri"/>
                <w:color w:val="000000"/>
                <w:sz w:val="22"/>
                <w:lang w:val="es-EC" w:eastAsia="es-ES"/>
              </w:rPr>
              <w:t xml:space="preserve">, </w:t>
            </w:r>
            <w:proofErr w:type="spellStart"/>
            <w:r w:rsidRPr="002B7181">
              <w:rPr>
                <w:rFonts w:ascii="Calibri" w:eastAsia="Times New Roman" w:hAnsi="Calibri" w:cs="Calibri"/>
                <w:color w:val="000000"/>
                <w:sz w:val="22"/>
                <w:lang w:val="es-EC" w:eastAsia="es-ES"/>
              </w:rPr>
              <w:t>Willan</w:t>
            </w:r>
            <w:proofErr w:type="spellEnd"/>
            <w:r w:rsidRPr="002B7181">
              <w:rPr>
                <w:rFonts w:ascii="Calibri" w:eastAsia="Times New Roman" w:hAnsi="Calibri" w:cs="Calibri"/>
                <w:color w:val="000000"/>
                <w:sz w:val="22"/>
                <w:lang w:val="es-EC" w:eastAsia="es-ES"/>
              </w:rPr>
              <w:t xml:space="preserve"> Cha</w:t>
            </w:r>
            <w:r>
              <w:rPr>
                <w:rFonts w:ascii="Calibri" w:eastAsia="Times New Roman" w:hAnsi="Calibri" w:cs="Calibri"/>
                <w:color w:val="000000"/>
                <w:sz w:val="22"/>
                <w:lang w:val="es-EC" w:eastAsia="es-ES"/>
              </w:rPr>
              <w:t>n</w:t>
            </w:r>
            <w:r w:rsidRPr="002B7181">
              <w:rPr>
                <w:rFonts w:ascii="Calibri" w:eastAsia="Times New Roman" w:hAnsi="Calibri" w:cs="Calibri"/>
                <w:color w:val="000000"/>
                <w:sz w:val="22"/>
                <w:lang w:val="es-EC" w:eastAsia="es-ES"/>
              </w:rPr>
              <w:t>go</w:t>
            </w:r>
          </w:p>
        </w:tc>
      </w:tr>
      <w:tr w:rsidR="002B7181" w:rsidRPr="002B7181" w:rsidTr="002B7181">
        <w:trPr>
          <w:trHeight w:val="12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4</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ingreso de libros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w:t>
            </w:r>
            <w:proofErr w:type="spellStart"/>
            <w:r w:rsidRPr="002B7181">
              <w:rPr>
                <w:rFonts w:ascii="Calibri" w:eastAsia="Times New Roman" w:hAnsi="Calibri" w:cs="Calibri"/>
                <w:color w:val="000000"/>
                <w:sz w:val="22"/>
                <w:lang w:eastAsia="es-ES"/>
              </w:rPr>
              <w:t>Velasque</w:t>
            </w:r>
            <w:proofErr w:type="spellEnd"/>
            <w:r w:rsidRPr="002B7181">
              <w:rPr>
                <w:rFonts w:ascii="Calibri" w:eastAsia="Times New Roman" w:hAnsi="Calibri" w:cs="Calibri"/>
                <w:color w:val="000000"/>
                <w:sz w:val="22"/>
                <w:lang w:eastAsia="es-ES"/>
              </w:rPr>
              <w:t xml:space="preserv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lastRenderedPageBreak/>
              <w:t>5</w:t>
            </w:r>
          </w:p>
        </w:tc>
        <w:tc>
          <w:tcPr>
            <w:tcW w:w="19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Diseñar y desarrollar pantallas para el registro de prestamos</w:t>
            </w:r>
          </w:p>
        </w:tc>
        <w:tc>
          <w:tcPr>
            <w:tcW w:w="1200" w:type="dxa"/>
            <w:hideMark/>
          </w:tcPr>
          <w:p w:rsidR="002B7181" w:rsidRPr="002B7181" w:rsidRDefault="0017053E"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3</w:t>
            </w:r>
          </w:p>
        </w:tc>
        <w:tc>
          <w:tcPr>
            <w:tcW w:w="156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w:t>
            </w:r>
            <w:proofErr w:type="spellStart"/>
            <w:r w:rsidRPr="002B7181">
              <w:rPr>
                <w:rFonts w:ascii="Calibri" w:eastAsia="Times New Roman" w:hAnsi="Calibri" w:cs="Calibri"/>
                <w:color w:val="000000"/>
                <w:sz w:val="22"/>
                <w:lang w:eastAsia="es-ES"/>
              </w:rPr>
              <w:t>Velasque</w:t>
            </w:r>
            <w:proofErr w:type="spellEnd"/>
            <w:r w:rsidRPr="002B7181">
              <w:rPr>
                <w:rFonts w:ascii="Calibri" w:eastAsia="Times New Roman" w:hAnsi="Calibri" w:cs="Calibri"/>
                <w:color w:val="000000"/>
                <w:sz w:val="22"/>
                <w:lang w:eastAsia="es-ES"/>
              </w:rPr>
              <w:t xml:space="preserv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Chango</w:t>
            </w:r>
          </w:p>
        </w:tc>
      </w:tr>
      <w:tr w:rsidR="002B7181" w:rsidRPr="002B7181" w:rsidTr="002B7181">
        <w:trPr>
          <w:trHeight w:val="900"/>
        </w:trPr>
        <w:tc>
          <w:tcPr>
            <w:cnfStyle w:val="001000000000" w:firstRow="0" w:lastRow="0" w:firstColumn="1" w:lastColumn="0" w:oddVBand="0" w:evenVBand="0" w:oddHBand="0" w:evenHBand="0" w:firstRowFirstColumn="0" w:firstRowLastColumn="0" w:lastRowFirstColumn="0" w:lastRowLastColumn="0"/>
            <w:tcW w:w="1200" w:type="dxa"/>
            <w:hideMark/>
          </w:tcPr>
          <w:p w:rsidR="002B7181" w:rsidRPr="002B7181" w:rsidRDefault="002B7181" w:rsidP="002B7181">
            <w:pPr>
              <w:spacing w:line="240" w:lineRule="auto"/>
              <w:ind w:firstLine="0"/>
              <w:jc w:val="center"/>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6</w:t>
            </w:r>
          </w:p>
        </w:tc>
        <w:tc>
          <w:tcPr>
            <w:tcW w:w="19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Desarrollo de la parte lógica de las pantallas</w:t>
            </w:r>
          </w:p>
        </w:tc>
        <w:tc>
          <w:tcPr>
            <w:tcW w:w="1200" w:type="dxa"/>
            <w:hideMark/>
          </w:tcPr>
          <w:p w:rsidR="002B7181" w:rsidRPr="002B7181" w:rsidRDefault="0017053E"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Pr>
                <w:rFonts w:ascii="Calibri" w:eastAsia="Times New Roman" w:hAnsi="Calibri" w:cs="Calibri"/>
                <w:color w:val="000000"/>
                <w:sz w:val="22"/>
                <w:lang w:eastAsia="es-ES"/>
              </w:rPr>
              <w:t>4</w:t>
            </w:r>
          </w:p>
        </w:tc>
        <w:tc>
          <w:tcPr>
            <w:tcW w:w="156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Completado</w:t>
            </w:r>
          </w:p>
        </w:tc>
        <w:tc>
          <w:tcPr>
            <w:tcW w:w="2420" w:type="dxa"/>
            <w:hideMark/>
          </w:tcPr>
          <w:p w:rsidR="002B7181" w:rsidRPr="002B7181" w:rsidRDefault="002B7181" w:rsidP="002B7181">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S"/>
              </w:rPr>
            </w:pPr>
            <w:r w:rsidRPr="002B7181">
              <w:rPr>
                <w:rFonts w:ascii="Calibri" w:eastAsia="Times New Roman" w:hAnsi="Calibri" w:cs="Calibri"/>
                <w:color w:val="000000"/>
                <w:sz w:val="22"/>
                <w:lang w:eastAsia="es-ES"/>
              </w:rPr>
              <w:t xml:space="preserve"> Kevin </w:t>
            </w:r>
            <w:proofErr w:type="spellStart"/>
            <w:r w:rsidRPr="002B7181">
              <w:rPr>
                <w:rFonts w:ascii="Calibri" w:eastAsia="Times New Roman" w:hAnsi="Calibri" w:cs="Calibri"/>
                <w:color w:val="000000"/>
                <w:sz w:val="22"/>
                <w:lang w:eastAsia="es-ES"/>
              </w:rPr>
              <w:t>Velasque</w:t>
            </w:r>
            <w:proofErr w:type="spellEnd"/>
            <w:r w:rsidRPr="002B7181">
              <w:rPr>
                <w:rFonts w:ascii="Calibri" w:eastAsia="Times New Roman" w:hAnsi="Calibri" w:cs="Calibri"/>
                <w:color w:val="000000"/>
                <w:sz w:val="22"/>
                <w:lang w:eastAsia="es-ES"/>
              </w:rPr>
              <w:t xml:space="preserve">, </w:t>
            </w:r>
            <w:proofErr w:type="spellStart"/>
            <w:r w:rsidRPr="002B7181">
              <w:rPr>
                <w:rFonts w:ascii="Calibri" w:eastAsia="Times New Roman" w:hAnsi="Calibri" w:cs="Calibri"/>
                <w:color w:val="000000"/>
                <w:sz w:val="22"/>
                <w:lang w:eastAsia="es-ES"/>
              </w:rPr>
              <w:t>Willan</w:t>
            </w:r>
            <w:proofErr w:type="spellEnd"/>
            <w:r w:rsidRPr="002B7181">
              <w:rPr>
                <w:rFonts w:ascii="Calibri" w:eastAsia="Times New Roman" w:hAnsi="Calibri" w:cs="Calibri"/>
                <w:color w:val="000000"/>
                <w:sz w:val="22"/>
                <w:lang w:eastAsia="es-ES"/>
              </w:rPr>
              <w:t xml:space="preserve"> Cha</w:t>
            </w:r>
            <w:r>
              <w:rPr>
                <w:rFonts w:ascii="Calibri" w:eastAsia="Times New Roman" w:hAnsi="Calibri" w:cs="Calibri"/>
                <w:color w:val="000000"/>
                <w:sz w:val="22"/>
                <w:lang w:eastAsia="es-ES"/>
              </w:rPr>
              <w:t>n</w:t>
            </w:r>
            <w:r w:rsidRPr="002B7181">
              <w:rPr>
                <w:rFonts w:ascii="Calibri" w:eastAsia="Times New Roman" w:hAnsi="Calibri" w:cs="Calibri"/>
                <w:color w:val="000000"/>
                <w:sz w:val="22"/>
                <w:lang w:eastAsia="es-ES"/>
              </w:rPr>
              <w:t>go</w:t>
            </w:r>
          </w:p>
        </w:tc>
      </w:tr>
    </w:tbl>
    <w:p w:rsidR="000B433F" w:rsidRPr="000B433F" w:rsidRDefault="00E763CE" w:rsidP="000B433F">
      <w:pPr>
        <w:pStyle w:val="natasAPA7maedicin"/>
      </w:pPr>
      <w:r>
        <w:t>Fuente: Propia</w:t>
      </w:r>
      <w:r w:rsidR="000B433F" w:rsidRPr="000B433F">
        <w:t xml:space="preserve"> </w:t>
      </w:r>
    </w:p>
    <w:p w:rsidR="002B7181" w:rsidRPr="000B433F" w:rsidRDefault="002B7181" w:rsidP="00826810">
      <w:pPr>
        <w:rPr>
          <w:sz w:val="20"/>
          <w:szCs w:val="20"/>
          <w:lang w:val="es-PE"/>
        </w:rPr>
      </w:pPr>
    </w:p>
    <w:p w:rsidR="009E1E10" w:rsidRPr="00CD62F3" w:rsidRDefault="001E0EFF" w:rsidP="00CD62F3">
      <w:pPr>
        <w:pStyle w:val="Ttulo2"/>
      </w:pPr>
      <w:bookmarkStart w:id="325" w:name="_Toc65263747"/>
      <w:bookmarkStart w:id="326" w:name="_Toc66541543"/>
      <w:r w:rsidRPr="00CD62F3">
        <w:lastRenderedPageBreak/>
        <w:t xml:space="preserve">DIAGRAMA DE PROCESO DE </w:t>
      </w:r>
      <w:r w:rsidR="00CD62F3" w:rsidRPr="00CD62F3">
        <w:t>PRÉSTAMOS</w:t>
      </w:r>
      <w:r w:rsidRPr="00CD62F3">
        <w:t xml:space="preserve"> DE LIBROS</w:t>
      </w:r>
      <w:bookmarkEnd w:id="325"/>
      <w:bookmarkEnd w:id="326"/>
    </w:p>
    <w:p w:rsidR="00E763CE" w:rsidRPr="00D36650" w:rsidRDefault="00E763CE" w:rsidP="00D36650">
      <w:pPr>
        <w:pStyle w:val="TITULOTablasyFiguras"/>
        <w:rPr>
          <w:b w:val="0"/>
        </w:rPr>
      </w:pPr>
      <w:bookmarkStart w:id="327" w:name="_Toc58005224"/>
      <w:bookmarkStart w:id="328" w:name="_Toc65263871"/>
      <w:bookmarkStart w:id="329" w:name="_Toc65264379"/>
      <w:bookmarkStart w:id="330" w:name="_Toc66541581"/>
      <w:r w:rsidRPr="00D36650">
        <w:rPr>
          <w:i w:val="0"/>
        </w:rPr>
        <w:t xml:space="preserve">Figura </w:t>
      </w:r>
      <w:r w:rsidR="003E554E" w:rsidRPr="00D36650">
        <w:rPr>
          <w:i w:val="0"/>
        </w:rPr>
        <w:fldChar w:fldCharType="begin"/>
      </w:r>
      <w:r w:rsidR="003E554E" w:rsidRPr="00D36650">
        <w:rPr>
          <w:i w:val="0"/>
        </w:rPr>
        <w:instrText xml:space="preserve"> SEQ Figura \* ARABIC </w:instrText>
      </w:r>
      <w:r w:rsidR="003E554E" w:rsidRPr="00D36650">
        <w:rPr>
          <w:i w:val="0"/>
        </w:rPr>
        <w:fldChar w:fldCharType="separate"/>
      </w:r>
      <w:r w:rsidR="008F1C3C">
        <w:rPr>
          <w:i w:val="0"/>
          <w:noProof/>
        </w:rPr>
        <w:t>21</w:t>
      </w:r>
      <w:r w:rsidR="003E554E" w:rsidRPr="00D36650">
        <w:rPr>
          <w:i w:val="0"/>
        </w:rPr>
        <w:fldChar w:fldCharType="end"/>
      </w:r>
      <w:r w:rsidRPr="00D36650">
        <w:br/>
      </w:r>
      <w:r w:rsidRPr="00D36650">
        <w:rPr>
          <w:b w:val="0"/>
        </w:rPr>
        <w:t>Diagrama De Proceso De Préstamos De Libros</w:t>
      </w:r>
      <w:bookmarkEnd w:id="327"/>
      <w:bookmarkEnd w:id="328"/>
      <w:bookmarkEnd w:id="329"/>
      <w:bookmarkEnd w:id="330"/>
    </w:p>
    <w:p w:rsidR="001E0EFF" w:rsidRDefault="003D535D" w:rsidP="003C217C">
      <w:pPr>
        <w:pStyle w:val="natasAPA7maedicin"/>
      </w:pPr>
      <w:r w:rsidRPr="003D535D">
        <w:rPr>
          <w:noProof/>
          <w:lang w:val="en-US"/>
        </w:rPr>
        <w:drawing>
          <wp:inline distT="0" distB="0" distL="0" distR="0" wp14:anchorId="0FB856C7" wp14:editId="2DE5C651">
            <wp:extent cx="4236334" cy="6546769"/>
            <wp:effectExtent l="0" t="0" r="0" b="6985"/>
            <wp:docPr id="13" name="Imagen 13"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2258" r="10768"/>
                    <a:stretch/>
                  </pic:blipFill>
                  <pic:spPr bwMode="auto">
                    <a:xfrm>
                      <a:off x="0" y="0"/>
                      <a:ext cx="4242692" cy="6556594"/>
                    </a:xfrm>
                    <a:prstGeom prst="rect">
                      <a:avLst/>
                    </a:prstGeom>
                    <a:noFill/>
                    <a:ln>
                      <a:noFill/>
                    </a:ln>
                    <a:extLst>
                      <a:ext uri="{53640926-AAD7-44D8-BBD7-CCE9431645EC}">
                        <a14:shadowObscured xmlns:a14="http://schemas.microsoft.com/office/drawing/2010/main"/>
                      </a:ext>
                    </a:extLst>
                  </pic:spPr>
                </pic:pic>
              </a:graphicData>
            </a:graphic>
          </wp:inline>
        </w:drawing>
      </w:r>
    </w:p>
    <w:p w:rsidR="00E763CE" w:rsidRPr="00E763CE" w:rsidRDefault="00E763CE" w:rsidP="000B433F">
      <w:pPr>
        <w:pStyle w:val="natasAPA7maedicin"/>
        <w:rPr>
          <w:i/>
        </w:rPr>
      </w:pPr>
      <w:r>
        <w:t xml:space="preserve">Fuente: </w:t>
      </w:r>
      <w:r>
        <w:rPr>
          <w:i/>
        </w:rPr>
        <w:t>Propia</w:t>
      </w:r>
    </w:p>
    <w:p w:rsidR="00E763CE" w:rsidRDefault="00E763CE" w:rsidP="001E0EFF"/>
    <w:p w:rsidR="003D535D" w:rsidRPr="00CD62F3" w:rsidRDefault="00CD62F3" w:rsidP="00CD62F3">
      <w:pPr>
        <w:pStyle w:val="Ttulo2"/>
      </w:pPr>
      <w:bookmarkStart w:id="331" w:name="_Toc65263748"/>
      <w:bookmarkStart w:id="332" w:name="_Toc66541544"/>
      <w:r w:rsidRPr="00CD62F3">
        <w:lastRenderedPageBreak/>
        <w:t>DIAGRAMA</w:t>
      </w:r>
      <w:r w:rsidR="003C217C" w:rsidRPr="00CD62F3">
        <w:t xml:space="preserve"> DE PROCESO DE </w:t>
      </w:r>
      <w:r w:rsidRPr="00CD62F3">
        <w:t>DEVOLUCIÓN</w:t>
      </w:r>
      <w:r w:rsidR="003D535D" w:rsidRPr="00CD62F3">
        <w:t xml:space="preserve"> DE LIBROS</w:t>
      </w:r>
      <w:bookmarkEnd w:id="331"/>
      <w:bookmarkEnd w:id="332"/>
    </w:p>
    <w:p w:rsidR="000B433F" w:rsidRPr="00CD62F3" w:rsidRDefault="000B433F" w:rsidP="00D36650">
      <w:pPr>
        <w:pStyle w:val="TITULOTablasyFiguras"/>
      </w:pPr>
      <w:bookmarkStart w:id="333" w:name="_Toc58005225"/>
      <w:bookmarkStart w:id="334" w:name="_Toc65263872"/>
      <w:bookmarkStart w:id="335" w:name="_Toc65264380"/>
      <w:bookmarkStart w:id="336" w:name="_Toc66541582"/>
      <w:r w:rsidRPr="00682AE1">
        <w:rPr>
          <w:i w:val="0"/>
        </w:rPr>
        <w:t xml:space="preserve">Figura </w:t>
      </w:r>
      <w:r w:rsidR="00C06BE3" w:rsidRPr="00682AE1">
        <w:rPr>
          <w:i w:val="0"/>
        </w:rPr>
        <w:fldChar w:fldCharType="begin"/>
      </w:r>
      <w:r w:rsidR="00C06BE3" w:rsidRPr="00682AE1">
        <w:rPr>
          <w:i w:val="0"/>
        </w:rPr>
        <w:instrText xml:space="preserve"> SEQ Figura \* ARABIC </w:instrText>
      </w:r>
      <w:r w:rsidR="00C06BE3" w:rsidRPr="00682AE1">
        <w:rPr>
          <w:i w:val="0"/>
        </w:rPr>
        <w:fldChar w:fldCharType="separate"/>
      </w:r>
      <w:r w:rsidR="008F1C3C">
        <w:rPr>
          <w:i w:val="0"/>
          <w:noProof/>
        </w:rPr>
        <w:t>22</w:t>
      </w:r>
      <w:r w:rsidR="00C06BE3" w:rsidRPr="00682AE1">
        <w:rPr>
          <w:i w:val="0"/>
          <w:noProof/>
        </w:rPr>
        <w:fldChar w:fldCharType="end"/>
      </w:r>
      <w:r w:rsidRPr="00CD62F3">
        <w:br/>
      </w:r>
      <w:r w:rsidR="00682AE1">
        <w:rPr>
          <w:b w:val="0"/>
        </w:rPr>
        <w:t>D</w:t>
      </w:r>
      <w:r w:rsidR="00682AE1" w:rsidRPr="00682AE1">
        <w:rPr>
          <w:b w:val="0"/>
        </w:rPr>
        <w:t>iagrama de proceso de devolución de libros</w:t>
      </w:r>
      <w:bookmarkEnd w:id="333"/>
      <w:bookmarkEnd w:id="334"/>
      <w:bookmarkEnd w:id="335"/>
      <w:bookmarkEnd w:id="336"/>
    </w:p>
    <w:p w:rsidR="000B433F" w:rsidRDefault="003D535D" w:rsidP="003C217C">
      <w:pPr>
        <w:pStyle w:val="natasAPA7maedicin"/>
      </w:pPr>
      <w:r w:rsidRPr="003D535D">
        <w:rPr>
          <w:noProof/>
          <w:lang w:val="en-US"/>
        </w:rPr>
        <w:drawing>
          <wp:inline distT="0" distB="0" distL="0" distR="0" wp14:anchorId="62F5E9D7" wp14:editId="0F18C3D6">
            <wp:extent cx="5581650" cy="5143500"/>
            <wp:effectExtent l="0" t="0" r="0" b="0"/>
            <wp:docPr id="14" name="Imagen 14"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B433F" w:rsidRDefault="000B433F" w:rsidP="000B433F">
      <w:pPr>
        <w:pStyle w:val="natasAPA7maedicin"/>
        <w:rPr>
          <w:ins w:id="337" w:author="Klever O." w:date="2021-03-18T14:26:00Z"/>
        </w:rPr>
      </w:pPr>
      <w:r>
        <w:t>Fuente: Propia</w:t>
      </w:r>
    </w:p>
    <w:p w:rsidR="007B6146" w:rsidRDefault="007B6146" w:rsidP="000B433F">
      <w:pPr>
        <w:pStyle w:val="natasAPA7maedicin"/>
        <w:rPr>
          <w:ins w:id="338" w:author="Klever O." w:date="2021-03-18T14:26:00Z"/>
        </w:rPr>
      </w:pPr>
    </w:p>
    <w:p w:rsidR="007B6146" w:rsidRDefault="007B6146" w:rsidP="000B433F">
      <w:pPr>
        <w:pStyle w:val="natasAPA7maedicin"/>
      </w:pPr>
      <w:ins w:id="339" w:author="Klever O." w:date="2021-03-18T14:26:00Z">
        <w:r>
          <w:t>INCLUIR SI FUESE EL CASO LOS DIAGRAMAS DE CLASES SI EL PROYECTO FUE DESARORLLADO CON EL PARADIGMA POO</w:t>
        </w:r>
      </w:ins>
    </w:p>
    <w:p w:rsidR="00502AEC" w:rsidRDefault="00502AEC" w:rsidP="00502AEC">
      <w:pPr>
        <w:pStyle w:val="Ttulo2"/>
      </w:pPr>
      <w:bookmarkStart w:id="340" w:name="_Toc65263749"/>
      <w:bookmarkStart w:id="341" w:name="_Toc66541545"/>
      <w:r>
        <w:lastRenderedPageBreak/>
        <w:t>ARQUITECTURA DE SOFTWARE</w:t>
      </w:r>
      <w:bookmarkEnd w:id="340"/>
      <w:bookmarkEnd w:id="341"/>
    </w:p>
    <w:p w:rsidR="009B4449" w:rsidRPr="00004552" w:rsidRDefault="009B4449" w:rsidP="005535DA">
      <w:pPr>
        <w:pStyle w:val="SinSangria"/>
      </w:pPr>
      <w:r>
        <w:t>La arquitectura de software define gráficamente la estructura, como se conectan y se organiza</w:t>
      </w:r>
      <w:r w:rsidR="00CD62F3">
        <w:t>n</w:t>
      </w:r>
      <w:r>
        <w:t xml:space="preserve"> los componentes del sistema</w:t>
      </w:r>
      <w:r w:rsidR="00004552">
        <w:t>.</w:t>
      </w:r>
      <w:r>
        <w:t xml:space="preserve"> </w:t>
      </w:r>
    </w:p>
    <w:p w:rsidR="00457D0F" w:rsidRDefault="00457D0F" w:rsidP="00502AEC">
      <w:pPr>
        <w:pStyle w:val="natasAPA7maedicin"/>
      </w:pPr>
    </w:p>
    <w:p w:rsidR="004234C7" w:rsidRDefault="004234C7" w:rsidP="00D36650">
      <w:pPr>
        <w:pStyle w:val="TITULOTablasyFiguras"/>
      </w:pPr>
      <w:bookmarkStart w:id="342" w:name="_Ref64487686"/>
      <w:bookmarkStart w:id="343" w:name="_Toc65263873"/>
      <w:bookmarkStart w:id="344" w:name="_Toc65264381"/>
      <w:bookmarkStart w:id="345" w:name="_Toc66541583"/>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23</w:t>
      </w:r>
      <w:r w:rsidR="00C06BE3" w:rsidRPr="00454AB9">
        <w:rPr>
          <w:i w:val="0"/>
          <w:noProof/>
        </w:rPr>
        <w:fldChar w:fldCharType="end"/>
      </w:r>
      <w:bookmarkEnd w:id="342"/>
      <w:r>
        <w:br/>
        <w:t xml:space="preserve"> </w:t>
      </w:r>
      <w:r w:rsidRPr="00454AB9">
        <w:rPr>
          <w:b w:val="0"/>
        </w:rPr>
        <w:t>Arquitectura de Software</w:t>
      </w:r>
      <w:bookmarkEnd w:id="343"/>
      <w:bookmarkEnd w:id="344"/>
      <w:bookmarkEnd w:id="345"/>
    </w:p>
    <w:p w:rsidR="00502AEC" w:rsidRDefault="00502AEC" w:rsidP="004234C7">
      <w:pPr>
        <w:pStyle w:val="natasAPA7maedicin"/>
      </w:pPr>
      <w:r w:rsidRPr="004234C7">
        <w:rPr>
          <w:noProof/>
          <w:lang w:val="en-US"/>
        </w:rPr>
        <w:drawing>
          <wp:inline distT="0" distB="0" distL="0" distR="0" wp14:anchorId="441D9D58" wp14:editId="3F2A0013">
            <wp:extent cx="6235519" cy="3771265"/>
            <wp:effectExtent l="0" t="0" r="0" b="0"/>
            <wp:docPr id="12" name="Imagen 12" descr="C:\Users\USUARIO\Documents\TS\Imagenes\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TS\Imagenes\arquitectur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41769" cy="3775045"/>
                    </a:xfrm>
                    <a:prstGeom prst="rect">
                      <a:avLst/>
                    </a:prstGeom>
                    <a:noFill/>
                    <a:ln>
                      <a:noFill/>
                    </a:ln>
                  </pic:spPr>
                </pic:pic>
              </a:graphicData>
            </a:graphic>
          </wp:inline>
        </w:drawing>
      </w:r>
    </w:p>
    <w:p w:rsidR="004234C7" w:rsidRDefault="004234C7" w:rsidP="004234C7">
      <w:pPr>
        <w:pStyle w:val="natasAPA7maedicin"/>
      </w:pPr>
      <w:r>
        <w:t>Fuente: Propia</w:t>
      </w:r>
    </w:p>
    <w:p w:rsidR="00457D0F" w:rsidRPr="00502AEC" w:rsidRDefault="00457D0F" w:rsidP="00457D0F">
      <w:pPr>
        <w:pStyle w:val="SinSangria"/>
      </w:pPr>
      <w:r>
        <w:t xml:space="preserve">Dentro de la </w:t>
      </w:r>
      <w:r w:rsidR="004234C7">
        <w:fldChar w:fldCharType="begin"/>
      </w:r>
      <w:r w:rsidR="004234C7">
        <w:instrText xml:space="preserve"> REF _Ref64487686 \h </w:instrText>
      </w:r>
      <w:r w:rsidR="004234C7">
        <w:fldChar w:fldCharType="separate"/>
      </w:r>
      <w:r w:rsidR="004234C7" w:rsidRPr="004234C7">
        <w:rPr>
          <w:b/>
          <w:i/>
        </w:rPr>
        <w:t xml:space="preserve">Figura </w:t>
      </w:r>
      <w:r w:rsidR="00605290">
        <w:rPr>
          <w:b/>
          <w:i/>
        </w:rPr>
        <w:t>22</w:t>
      </w:r>
      <w:r w:rsidR="004234C7">
        <w:fldChar w:fldCharType="end"/>
      </w:r>
      <w:r w:rsidR="004234C7">
        <w:t xml:space="preserve"> </w:t>
      </w:r>
      <w:r>
        <w:t>se muestra</w:t>
      </w:r>
      <w:r w:rsidR="007426FE">
        <w:t xml:space="preserve"> la arquitectura </w:t>
      </w:r>
      <w:r w:rsidR="0022795A">
        <w:rPr>
          <w:color w:val="000000"/>
        </w:rPr>
        <w:t>intérprete</w:t>
      </w:r>
      <w:r w:rsidR="007426FE">
        <w:t xml:space="preserve"> del </w:t>
      </w:r>
      <w:r w:rsidR="007426FE" w:rsidRPr="007426FE">
        <w:rPr>
          <w:highlight w:val="yellow"/>
        </w:rPr>
        <w:t>sistema web bibliotecario</w:t>
      </w:r>
      <w:r>
        <w:t xml:space="preserve"> donde se encuentran los </w:t>
      </w:r>
      <w:r w:rsidR="00E23BC8">
        <w:rPr>
          <w:color w:val="000000"/>
        </w:rPr>
        <w:t>módulos</w:t>
      </w:r>
      <w:r>
        <w:t xml:space="preserve"> necesarios para el funcionamiento del sistema bibliotecario como </w:t>
      </w:r>
      <w:proofErr w:type="spellStart"/>
      <w:r>
        <w:t>Bcrypjs</w:t>
      </w:r>
      <w:proofErr w:type="spellEnd"/>
      <w:r>
        <w:t xml:space="preserve"> que permitirá el cifrado de datos, Passport para la autenticación de los usuarios, </w:t>
      </w:r>
      <w:proofErr w:type="spellStart"/>
      <w:r>
        <w:t>Handlebars</w:t>
      </w:r>
      <w:proofErr w:type="spellEnd"/>
      <w:r>
        <w:t xml:space="preserve"> un motor de plantillas para la c</w:t>
      </w:r>
      <w:r w:rsidR="00004552">
        <w:t>reación de las ventanas o la interfaz</w:t>
      </w:r>
      <w:r>
        <w:t xml:space="preserve"> del sistema, entre otros, además de contiene una conexión con una base de datos relacional </w:t>
      </w:r>
      <w:proofErr w:type="spellStart"/>
      <w:r>
        <w:t>MySql</w:t>
      </w:r>
      <w:proofErr w:type="spellEnd"/>
      <w:r>
        <w:t xml:space="preserve"> para el registro de los datos. Todos estos módulos</w:t>
      </w:r>
      <w:r w:rsidR="005535DA">
        <w:t xml:space="preserve"> desplegados en </w:t>
      </w:r>
      <w:proofErr w:type="spellStart"/>
      <w:r w:rsidR="005535DA">
        <w:lastRenderedPageBreak/>
        <w:t>Heroku</w:t>
      </w:r>
      <w:proofErr w:type="spellEnd"/>
      <w:r w:rsidR="00CD62F3">
        <w:t>,</w:t>
      </w:r>
      <w:r w:rsidR="00004552">
        <w:t xml:space="preserve"> una plataforma como servic</w:t>
      </w:r>
      <w:r w:rsidR="00787CCF">
        <w:t>io (PAA</w:t>
      </w:r>
      <w:r w:rsidR="00674D77">
        <w:t>S)</w:t>
      </w:r>
      <w:r w:rsidR="00FB10F2">
        <w:t xml:space="preserve"> que nos ayuda a ejecutar la aplicación sin importar</w:t>
      </w:r>
      <w:r w:rsidR="00382915">
        <w:t xml:space="preserve"> la</w:t>
      </w:r>
      <w:r w:rsidR="00FB10F2">
        <w:t xml:space="preserve"> </w:t>
      </w:r>
      <w:r w:rsidR="00787CCF">
        <w:t>gestión</w:t>
      </w:r>
      <w:r w:rsidR="00FB10F2">
        <w:t xml:space="preserve"> de la infraestructura.</w:t>
      </w:r>
    </w:p>
    <w:p w:rsidR="009F4C65" w:rsidRDefault="009F4C65" w:rsidP="009F4C65">
      <w:pPr>
        <w:pStyle w:val="Ttulo2"/>
      </w:pPr>
      <w:bookmarkStart w:id="346" w:name="_Toc65263750"/>
      <w:bookmarkStart w:id="347" w:name="_Toc66541546"/>
      <w:r>
        <w:t>MODELO DE BASE DE DATOS</w:t>
      </w:r>
      <w:bookmarkEnd w:id="346"/>
      <w:bookmarkEnd w:id="347"/>
    </w:p>
    <w:p w:rsidR="009F4C65" w:rsidRDefault="009F4C65" w:rsidP="009457DF">
      <w:pPr>
        <w:pStyle w:val="SinSangria"/>
      </w:pPr>
      <w:r>
        <w:t>Para el desarrollo del proyecto de investigación tenemo</w:t>
      </w:r>
      <w:r w:rsidR="000B433F">
        <w:t xml:space="preserve">s en la </w:t>
      </w:r>
      <w:r w:rsidR="000B433F">
        <w:fldChar w:fldCharType="begin"/>
      </w:r>
      <w:r w:rsidR="000B433F">
        <w:instrText xml:space="preserve"> REF _Ref57833606 \h </w:instrText>
      </w:r>
      <w:r w:rsidR="009457DF">
        <w:instrText xml:space="preserve"> \* MERGEFORMAT </w:instrText>
      </w:r>
      <w:r w:rsidR="000B433F">
        <w:fldChar w:fldCharType="separate"/>
      </w:r>
      <w:r w:rsidR="0039081A" w:rsidRPr="000B433F">
        <w:rPr>
          <w:b/>
        </w:rPr>
        <w:t xml:space="preserve">Figura </w:t>
      </w:r>
      <w:r w:rsidR="0039081A">
        <w:rPr>
          <w:b/>
          <w:i/>
          <w:noProof/>
        </w:rPr>
        <w:t>2</w:t>
      </w:r>
      <w:r w:rsidR="004234C7">
        <w:rPr>
          <w:b/>
          <w:i/>
          <w:noProof/>
        </w:rPr>
        <w:t>2</w:t>
      </w:r>
      <w:r w:rsidR="000B433F">
        <w:fldChar w:fldCharType="end"/>
      </w:r>
      <w:r>
        <w:t xml:space="preserve"> el esquema que se utilizó para la creación del sistema Web. Este esquema de base de datos consta con 8 tablas, las cuales son: Usuarios, </w:t>
      </w:r>
      <w:proofErr w:type="spellStart"/>
      <w:r>
        <w:t>tipousuario</w:t>
      </w:r>
      <w:proofErr w:type="spellEnd"/>
      <w:r>
        <w:t xml:space="preserve">, lector, </w:t>
      </w:r>
      <w:proofErr w:type="spellStart"/>
      <w:r>
        <w:t>tipolector</w:t>
      </w:r>
      <w:proofErr w:type="spellEnd"/>
      <w:r>
        <w:t xml:space="preserve">, préstamo, </w:t>
      </w:r>
      <w:proofErr w:type="spellStart"/>
      <w:r>
        <w:t>estadoprestamos</w:t>
      </w:r>
      <w:proofErr w:type="spellEnd"/>
      <w:r>
        <w:t>, libros, categoría.</w:t>
      </w:r>
    </w:p>
    <w:p w:rsidR="000B433F" w:rsidRPr="00454AB9" w:rsidRDefault="000B433F" w:rsidP="00D36650">
      <w:pPr>
        <w:pStyle w:val="TITULOTablasyFiguras"/>
        <w:rPr>
          <w:b w:val="0"/>
        </w:rPr>
      </w:pPr>
      <w:bookmarkStart w:id="348" w:name="_Ref57833606"/>
      <w:bookmarkStart w:id="349" w:name="_Ref57833593"/>
      <w:bookmarkStart w:id="350" w:name="_Toc58005226"/>
      <w:bookmarkStart w:id="351" w:name="_Toc65263874"/>
      <w:bookmarkStart w:id="352" w:name="_Toc65264382"/>
      <w:bookmarkStart w:id="353" w:name="_Toc66541584"/>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24</w:t>
      </w:r>
      <w:r w:rsidR="00C06BE3" w:rsidRPr="00454AB9">
        <w:rPr>
          <w:i w:val="0"/>
          <w:noProof/>
        </w:rPr>
        <w:fldChar w:fldCharType="end"/>
      </w:r>
      <w:bookmarkEnd w:id="348"/>
      <w:r>
        <w:br/>
      </w:r>
      <w:bookmarkEnd w:id="349"/>
      <w:bookmarkEnd w:id="350"/>
      <w:r w:rsidR="00454AB9">
        <w:rPr>
          <w:b w:val="0"/>
        </w:rPr>
        <w:t>Modelo de base de datos</w:t>
      </w:r>
      <w:bookmarkEnd w:id="351"/>
      <w:bookmarkEnd w:id="352"/>
      <w:bookmarkEnd w:id="353"/>
    </w:p>
    <w:p w:rsidR="009F4C65" w:rsidRDefault="009F4C65" w:rsidP="00811C52">
      <w:pPr>
        <w:pStyle w:val="natasAPA7maedicin"/>
      </w:pPr>
      <w:r w:rsidRPr="009F4C65">
        <w:rPr>
          <w:noProof/>
          <w:lang w:val="en-US"/>
        </w:rPr>
        <w:drawing>
          <wp:inline distT="0" distB="0" distL="0" distR="0" wp14:anchorId="4951C134" wp14:editId="606DBBBC">
            <wp:extent cx="5943600" cy="5195815"/>
            <wp:effectExtent l="0" t="0" r="0" b="5080"/>
            <wp:docPr id="9" name="Imagen 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815"/>
                    </a:xfrm>
                    <a:prstGeom prst="rect">
                      <a:avLst/>
                    </a:prstGeom>
                    <a:noFill/>
                    <a:ln>
                      <a:noFill/>
                    </a:ln>
                  </pic:spPr>
                </pic:pic>
              </a:graphicData>
            </a:graphic>
          </wp:inline>
        </w:drawing>
      </w:r>
    </w:p>
    <w:p w:rsidR="000B433F" w:rsidRDefault="000B433F" w:rsidP="000B433F">
      <w:pPr>
        <w:pStyle w:val="natasAPA7maedicin"/>
      </w:pPr>
      <w:r>
        <w:t>Fuente: Propia</w:t>
      </w:r>
    </w:p>
    <w:p w:rsidR="00F96364" w:rsidRDefault="00F96364" w:rsidP="00F96364">
      <w:pPr>
        <w:pStyle w:val="Ttulo2"/>
      </w:pPr>
      <w:bookmarkStart w:id="354" w:name="_Toc65263751"/>
      <w:bookmarkStart w:id="355" w:name="_Toc66541547"/>
      <w:r>
        <w:t>DISEÑO DE INTERFAZ</w:t>
      </w:r>
      <w:bookmarkEnd w:id="354"/>
      <w:bookmarkEnd w:id="355"/>
    </w:p>
    <w:p w:rsidR="00F96364" w:rsidRDefault="00F96364" w:rsidP="009457DF">
      <w:pPr>
        <w:pStyle w:val="SinSangria"/>
      </w:pPr>
      <w:r>
        <w:t xml:space="preserve">La interfaz </w:t>
      </w:r>
      <w:r w:rsidR="00605290">
        <w:t xml:space="preserve">del sistema </w:t>
      </w:r>
      <w:r w:rsidR="003C217C">
        <w:t>web</w:t>
      </w:r>
      <w:r>
        <w:t xml:space="preserve"> se realizó de un modo minucioso, se desarrolló cada módulo con cuidado y atendiendo a los procesos que realiza el encargado o administrador de la biblioteca.</w:t>
      </w:r>
    </w:p>
    <w:p w:rsidR="00F96364" w:rsidRDefault="00605290" w:rsidP="009457DF">
      <w:pPr>
        <w:pStyle w:val="SinSangria"/>
      </w:pPr>
      <w:r>
        <w:lastRenderedPageBreak/>
        <w:t>El sistema</w:t>
      </w:r>
      <w:r w:rsidR="007B2889">
        <w:t xml:space="preserve"> </w:t>
      </w:r>
      <w:r w:rsidR="00F96364">
        <w:t>web cuenta una interfaz principal de identificación donde solo podrán ingresar los administradores quienes se encuentren registrados dentro de la base de datos. A continuación, se presenta todas las interfaces del sistema.</w:t>
      </w:r>
    </w:p>
    <w:p w:rsidR="008368C0" w:rsidRDefault="008368C0" w:rsidP="00D36650">
      <w:pPr>
        <w:pStyle w:val="TITULOTablasyFiguras"/>
      </w:pPr>
      <w:bookmarkStart w:id="356" w:name="_Ref57834967"/>
      <w:bookmarkStart w:id="357" w:name="_Toc58005235"/>
      <w:bookmarkStart w:id="358" w:name="_Toc65263875"/>
      <w:bookmarkStart w:id="359" w:name="_Toc65264383"/>
      <w:bookmarkStart w:id="360" w:name="_Toc66541585"/>
      <w:r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25</w:t>
      </w:r>
      <w:r w:rsidR="00C06BE3" w:rsidRPr="00454AB9">
        <w:rPr>
          <w:i w:val="0"/>
          <w:noProof/>
        </w:rPr>
        <w:fldChar w:fldCharType="end"/>
      </w:r>
      <w:bookmarkEnd w:id="356"/>
      <w:r w:rsidR="00F46728">
        <w:br/>
      </w:r>
      <w:r w:rsidR="00732303" w:rsidRPr="00454AB9">
        <w:rPr>
          <w:b w:val="0"/>
        </w:rPr>
        <w:t>Módulo</w:t>
      </w:r>
      <w:r w:rsidR="00F46728" w:rsidRPr="00454AB9">
        <w:rPr>
          <w:b w:val="0"/>
        </w:rPr>
        <w:t xml:space="preserve"> </w:t>
      </w:r>
      <w:proofErr w:type="spellStart"/>
      <w:r w:rsidR="00F46728" w:rsidRPr="00454AB9">
        <w:rPr>
          <w:b w:val="0"/>
        </w:rPr>
        <w:t>L</w:t>
      </w:r>
      <w:r w:rsidRPr="00454AB9">
        <w:rPr>
          <w:b w:val="0"/>
        </w:rPr>
        <w:t>ogin</w:t>
      </w:r>
      <w:bookmarkEnd w:id="357"/>
      <w:bookmarkEnd w:id="358"/>
      <w:bookmarkEnd w:id="359"/>
      <w:bookmarkEnd w:id="360"/>
      <w:proofErr w:type="spellEnd"/>
    </w:p>
    <w:p w:rsidR="00765A77" w:rsidRDefault="00C96351" w:rsidP="00D36650">
      <w:pPr>
        <w:pStyle w:val="TITULOTablasyFiguras"/>
      </w:pPr>
      <w:r w:rsidRPr="00C96351">
        <w:rPr>
          <w:noProof/>
          <w:lang w:val="en-US"/>
        </w:rPr>
        <w:drawing>
          <wp:inline distT="0" distB="0" distL="0" distR="0" wp14:anchorId="6CC7FEF3" wp14:editId="4F8CA072">
            <wp:extent cx="5612130" cy="3156823"/>
            <wp:effectExtent l="0" t="0" r="7620" b="5715"/>
            <wp:docPr id="17" name="Imagen 17" descr="C:\Users\USUARIO\Documents\interfaz\Diapositi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interfaz\Diapositiva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368C0" w:rsidRDefault="008368C0" w:rsidP="008368C0">
      <w:pPr>
        <w:pStyle w:val="natasAPA7maedicin"/>
      </w:pPr>
      <w:r>
        <w:t>Fuente: Propia</w:t>
      </w:r>
    </w:p>
    <w:p w:rsidR="00F96364" w:rsidRDefault="00F96364" w:rsidP="00F96364">
      <w:r>
        <w:t xml:space="preserve">Descripción  </w:t>
      </w:r>
      <w:r w:rsidR="008368C0">
        <w:fldChar w:fldCharType="begin"/>
      </w:r>
      <w:r w:rsidR="008368C0">
        <w:instrText xml:space="preserve"> REF _Ref57834967 \h </w:instrText>
      </w:r>
      <w:r w:rsidR="008368C0">
        <w:fldChar w:fldCharType="separate"/>
      </w:r>
      <w:r w:rsidR="0039081A" w:rsidRPr="008368C0">
        <w:rPr>
          <w:b/>
        </w:rPr>
        <w:t xml:space="preserve">Figura </w:t>
      </w:r>
      <w:r w:rsidR="004234C7">
        <w:rPr>
          <w:b/>
        </w:rPr>
        <w:t>2</w:t>
      </w:r>
      <w:r w:rsidR="00605290">
        <w:rPr>
          <w:b/>
        </w:rPr>
        <w:t>4</w:t>
      </w:r>
      <w:r w:rsidR="008368C0">
        <w:fldChar w:fldCharType="end"/>
      </w:r>
      <w:r>
        <w:fldChar w:fldCharType="begin"/>
      </w:r>
      <w:r>
        <w:instrText xml:space="preserve"> REF _Ref43224581 \h  \* MERGEFORMAT </w:instrText>
      </w:r>
      <w:r>
        <w:fldChar w:fldCharType="end"/>
      </w:r>
      <w:r>
        <w:t>:</w:t>
      </w:r>
    </w:p>
    <w:p w:rsidR="00F96364" w:rsidRDefault="00F96364" w:rsidP="009457DF">
      <w:pPr>
        <w:pStyle w:val="SinSangria"/>
      </w:pPr>
      <w:r>
        <w:t>1. Ingreso de usuario.</w:t>
      </w:r>
    </w:p>
    <w:p w:rsidR="00F96364" w:rsidRPr="006D2DBB" w:rsidRDefault="00CD62F3" w:rsidP="009457DF">
      <w:pPr>
        <w:pStyle w:val="SinSangria"/>
      </w:pPr>
      <w:r>
        <w:t>2. Ingreso de c</w:t>
      </w:r>
      <w:r w:rsidR="00F96364">
        <w:t>ontraseña.</w:t>
      </w:r>
    </w:p>
    <w:p w:rsidR="00F96364" w:rsidRDefault="00F96364" w:rsidP="009457DF">
      <w:pPr>
        <w:pStyle w:val="SinSangria"/>
      </w:pPr>
      <w:r>
        <w:t>3. Botón de acceso al sistema.</w:t>
      </w:r>
    </w:p>
    <w:p w:rsidR="00996A8B" w:rsidRDefault="00996A8B" w:rsidP="00D36650">
      <w:pPr>
        <w:pStyle w:val="TITULOTablasyFiguras"/>
      </w:pPr>
      <w:bookmarkStart w:id="361" w:name="_Ref57835198"/>
      <w:bookmarkStart w:id="362" w:name="_Toc58005236"/>
      <w:bookmarkStart w:id="363" w:name="_Toc65263876"/>
      <w:bookmarkStart w:id="364" w:name="_Toc65264384"/>
      <w:bookmarkStart w:id="365" w:name="_Toc66541586"/>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26</w:t>
      </w:r>
      <w:r w:rsidR="00C06BE3" w:rsidRPr="0069130C">
        <w:rPr>
          <w:i w:val="0"/>
          <w:noProof/>
        </w:rPr>
        <w:fldChar w:fldCharType="end"/>
      </w:r>
      <w:bookmarkEnd w:id="361"/>
      <w:r w:rsidR="00F46728" w:rsidRPr="0069130C">
        <w:rPr>
          <w:i w:val="0"/>
        </w:rPr>
        <w:br/>
      </w:r>
      <w:r w:rsidR="00454AB9" w:rsidRPr="00454AB9">
        <w:rPr>
          <w:b w:val="0"/>
        </w:rPr>
        <w:t>Módulo</w:t>
      </w:r>
      <w:r w:rsidR="00F46728" w:rsidRPr="0069130C">
        <w:rPr>
          <w:b w:val="0"/>
        </w:rPr>
        <w:t xml:space="preserve"> Principal</w:t>
      </w:r>
      <w:bookmarkEnd w:id="362"/>
      <w:bookmarkEnd w:id="363"/>
      <w:bookmarkEnd w:id="364"/>
      <w:bookmarkEnd w:id="365"/>
    </w:p>
    <w:p w:rsidR="00F96364" w:rsidRDefault="00C96351" w:rsidP="00D36650">
      <w:pPr>
        <w:pStyle w:val="TITULOTablasyFiguras"/>
      </w:pPr>
      <w:r w:rsidRPr="00C96351">
        <w:rPr>
          <w:noProof/>
          <w:lang w:val="en-US"/>
        </w:rPr>
        <w:drawing>
          <wp:inline distT="0" distB="0" distL="0" distR="0" wp14:anchorId="60F40C1B" wp14:editId="0D8147B8">
            <wp:extent cx="5612130" cy="3156823"/>
            <wp:effectExtent l="0" t="0" r="7620" b="5715"/>
            <wp:docPr id="29" name="Imagen 29" descr="C:\Users\USUARIO\Documents\interfaz\Diapositi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996A8B" w:rsidRDefault="00996A8B" w:rsidP="00996A8B">
      <w:pPr>
        <w:pStyle w:val="natasAPA7maedicin"/>
      </w:pPr>
      <w:r>
        <w:t>Fuente: Propia</w:t>
      </w:r>
    </w:p>
    <w:p w:rsidR="00AB600A" w:rsidRDefault="00AB600A" w:rsidP="009457DF">
      <w:pPr>
        <w:pStyle w:val="SinSangria"/>
      </w:pPr>
      <w:r>
        <w:t xml:space="preserve">Descripción </w:t>
      </w:r>
      <w:r w:rsidR="00996A8B">
        <w:fldChar w:fldCharType="begin"/>
      </w:r>
      <w:r w:rsidR="00996A8B">
        <w:instrText xml:space="preserve"> REF _Ref57835198 \h </w:instrText>
      </w:r>
      <w:r w:rsidR="009457DF">
        <w:instrText xml:space="preserve"> \* MERGEFORMAT </w:instrText>
      </w:r>
      <w:r w:rsidR="00996A8B">
        <w:fldChar w:fldCharType="separate"/>
      </w:r>
      <w:r w:rsidR="0039081A" w:rsidRPr="00996A8B">
        <w:rPr>
          <w:b/>
        </w:rPr>
        <w:t xml:space="preserve">Figura </w:t>
      </w:r>
      <w:r w:rsidR="0076743E">
        <w:rPr>
          <w:b/>
          <w:i/>
          <w:noProof/>
        </w:rPr>
        <w:t>2</w:t>
      </w:r>
      <w:r w:rsidR="005E7864">
        <w:rPr>
          <w:b/>
          <w:i/>
          <w:noProof/>
        </w:rPr>
        <w:t>5</w:t>
      </w:r>
      <w:r w:rsidR="00996A8B">
        <w:fldChar w:fldCharType="end"/>
      </w:r>
      <w:r>
        <w:t>:</w:t>
      </w:r>
    </w:p>
    <w:p w:rsidR="00AB600A" w:rsidRDefault="00AB600A" w:rsidP="009457DF">
      <w:pPr>
        <w:pStyle w:val="SinSangria"/>
      </w:pPr>
      <w:r>
        <w:t>1.Menu</w:t>
      </w:r>
    </w:p>
    <w:p w:rsidR="00AB600A" w:rsidRDefault="00AB600A" w:rsidP="009457DF">
      <w:pPr>
        <w:pStyle w:val="SinSangria"/>
      </w:pPr>
      <w:r>
        <w:t>2.Menu desplegable con accesos a:</w:t>
      </w:r>
    </w:p>
    <w:p w:rsidR="00AB600A" w:rsidRDefault="00AB600A" w:rsidP="00EC24A9">
      <w:pPr>
        <w:pStyle w:val="SinSangria"/>
        <w:numPr>
          <w:ilvl w:val="0"/>
          <w:numId w:val="29"/>
        </w:numPr>
      </w:pPr>
      <w:r>
        <w:t xml:space="preserve">Registrar préstamo </w:t>
      </w:r>
    </w:p>
    <w:p w:rsidR="00AB600A" w:rsidRDefault="00CD62F3" w:rsidP="00EC24A9">
      <w:pPr>
        <w:pStyle w:val="SinSangria"/>
        <w:numPr>
          <w:ilvl w:val="0"/>
          <w:numId w:val="29"/>
        </w:numPr>
      </w:pPr>
      <w:r>
        <w:t>Préstamos p</w:t>
      </w:r>
      <w:r w:rsidR="00AB600A">
        <w:t>endientes:</w:t>
      </w:r>
    </w:p>
    <w:p w:rsidR="00AB600A" w:rsidRDefault="00AB600A" w:rsidP="00EC24A9">
      <w:pPr>
        <w:pStyle w:val="SinSangria"/>
        <w:numPr>
          <w:ilvl w:val="0"/>
          <w:numId w:val="29"/>
        </w:numPr>
      </w:pPr>
      <w:r>
        <w:t xml:space="preserve">Todos los </w:t>
      </w:r>
      <w:r w:rsidR="00CD62F3">
        <w:t xml:space="preserve">préstamos </w:t>
      </w:r>
      <w:r>
        <w:t>Realizados</w:t>
      </w:r>
    </w:p>
    <w:p w:rsidR="00AB600A" w:rsidRDefault="00AB600A" w:rsidP="009457DF">
      <w:pPr>
        <w:pStyle w:val="SinSangria"/>
      </w:pPr>
      <w:r>
        <w:t>3.Accesos a:</w:t>
      </w:r>
    </w:p>
    <w:p w:rsidR="00AB600A" w:rsidRDefault="00AB600A" w:rsidP="00EC24A9">
      <w:pPr>
        <w:pStyle w:val="SinSangria"/>
        <w:numPr>
          <w:ilvl w:val="0"/>
          <w:numId w:val="28"/>
        </w:numPr>
      </w:pPr>
      <w:r>
        <w:t xml:space="preserve">Libros </w:t>
      </w:r>
    </w:p>
    <w:p w:rsidR="00AB600A" w:rsidRDefault="00AB600A" w:rsidP="00EC24A9">
      <w:pPr>
        <w:pStyle w:val="SinSangria"/>
        <w:numPr>
          <w:ilvl w:val="0"/>
          <w:numId w:val="28"/>
        </w:numPr>
      </w:pPr>
      <w:r>
        <w:t xml:space="preserve">Usuarios </w:t>
      </w:r>
    </w:p>
    <w:p w:rsidR="00AB600A" w:rsidRDefault="00AB600A" w:rsidP="00EC24A9">
      <w:pPr>
        <w:pStyle w:val="SinSangria"/>
        <w:numPr>
          <w:ilvl w:val="0"/>
          <w:numId w:val="28"/>
        </w:numPr>
      </w:pPr>
      <w:r>
        <w:t xml:space="preserve">Lectores </w:t>
      </w:r>
    </w:p>
    <w:p w:rsidR="00AB600A" w:rsidRDefault="00CD62F3" w:rsidP="00EC24A9">
      <w:pPr>
        <w:pStyle w:val="SinSangria"/>
        <w:numPr>
          <w:ilvl w:val="0"/>
          <w:numId w:val="28"/>
        </w:numPr>
      </w:pPr>
      <w:r>
        <w:t>Préstamos</w:t>
      </w:r>
      <w:r w:rsidR="00AB600A">
        <w:t xml:space="preserve"> pendientes</w:t>
      </w:r>
    </w:p>
    <w:p w:rsidR="00F46728" w:rsidRDefault="00F46728" w:rsidP="00D36650">
      <w:pPr>
        <w:pStyle w:val="TITULOTablasyFiguras"/>
      </w:pPr>
      <w:bookmarkStart w:id="366" w:name="_Ref57916489"/>
      <w:bookmarkStart w:id="367" w:name="_Toc58005237"/>
      <w:bookmarkStart w:id="368" w:name="_Toc65263877"/>
      <w:bookmarkStart w:id="369" w:name="_Toc65264385"/>
      <w:bookmarkStart w:id="370" w:name="_Toc66541587"/>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27</w:t>
      </w:r>
      <w:r w:rsidR="00C06BE3" w:rsidRPr="0069130C">
        <w:rPr>
          <w:i w:val="0"/>
          <w:noProof/>
        </w:rPr>
        <w:fldChar w:fldCharType="end"/>
      </w:r>
      <w:bookmarkEnd w:id="366"/>
      <w:r>
        <w:br/>
      </w:r>
      <w:r w:rsidR="00454AB9" w:rsidRPr="00454AB9">
        <w:rPr>
          <w:b w:val="0"/>
        </w:rPr>
        <w:t>Módulo</w:t>
      </w:r>
      <w:r w:rsidRPr="0069130C">
        <w:rPr>
          <w:b w:val="0"/>
        </w:rPr>
        <w:t xml:space="preserve"> Categoría</w:t>
      </w:r>
      <w:bookmarkEnd w:id="367"/>
      <w:bookmarkEnd w:id="368"/>
      <w:bookmarkEnd w:id="369"/>
      <w:bookmarkEnd w:id="370"/>
    </w:p>
    <w:p w:rsidR="00AB600A" w:rsidRDefault="00C96351" w:rsidP="00D36650">
      <w:pPr>
        <w:pStyle w:val="TITULOTablasyFiguras"/>
      </w:pPr>
      <w:r w:rsidRPr="00C96351">
        <w:rPr>
          <w:noProof/>
          <w:lang w:val="en-US"/>
        </w:rPr>
        <w:drawing>
          <wp:inline distT="0" distB="0" distL="0" distR="0" wp14:anchorId="33A92481" wp14:editId="7AEA275A">
            <wp:extent cx="5612130" cy="3156823"/>
            <wp:effectExtent l="0" t="0" r="7620" b="5715"/>
            <wp:docPr id="35" name="Imagen 35" descr="C:\Users\USUARIO\Documents\interfaz\Diapositi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interfaz\Diapositiva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96364" w:rsidRDefault="00C96351" w:rsidP="00C96351">
      <w:pPr>
        <w:pStyle w:val="natasAPA7maedicin"/>
      </w:pPr>
      <w:r>
        <w:t>Fuente: Propia</w:t>
      </w:r>
    </w:p>
    <w:p w:rsidR="00AB600A" w:rsidRDefault="00AB600A" w:rsidP="00AB600A">
      <w:pPr>
        <w:ind w:left="708" w:hanging="424"/>
      </w:pPr>
      <w:r w:rsidRPr="007755F3">
        <w:t>Descripción</w:t>
      </w:r>
      <w:r w:rsidR="00D83FA4">
        <w:t xml:space="preserve"> </w:t>
      </w:r>
      <w:r w:rsidR="00D83FA4">
        <w:fldChar w:fldCharType="begin"/>
      </w:r>
      <w:r w:rsidR="00D83FA4">
        <w:instrText xml:space="preserve"> REF _Ref57916489 \h </w:instrText>
      </w:r>
      <w:r w:rsidR="00D83FA4">
        <w:fldChar w:fldCharType="separate"/>
      </w:r>
      <w:r w:rsidR="0039081A" w:rsidRPr="00F46728">
        <w:rPr>
          <w:b/>
        </w:rPr>
        <w:t xml:space="preserve">Figura </w:t>
      </w:r>
      <w:r w:rsidR="005E7864">
        <w:rPr>
          <w:b/>
        </w:rPr>
        <w:t>26</w:t>
      </w:r>
      <w:r w:rsidR="00D83FA4">
        <w:fldChar w:fldCharType="end"/>
      </w:r>
      <w:r w:rsidR="00D83FA4">
        <w:t>:</w:t>
      </w:r>
    </w:p>
    <w:p w:rsidR="00AB600A" w:rsidRDefault="00CD62F3" w:rsidP="00B16742">
      <w:pPr>
        <w:pStyle w:val="Prrafodelista"/>
        <w:numPr>
          <w:ilvl w:val="0"/>
          <w:numId w:val="2"/>
        </w:numPr>
        <w:spacing w:after="0"/>
        <w:jc w:val="both"/>
      </w:pPr>
      <w:r>
        <w:t>Acceso al menú c</w:t>
      </w:r>
      <w:r w:rsidR="00AB600A">
        <w:t>ategorías.</w:t>
      </w:r>
    </w:p>
    <w:p w:rsidR="00AB600A" w:rsidRDefault="00AB600A" w:rsidP="00B16742">
      <w:pPr>
        <w:pStyle w:val="Prrafodelista"/>
        <w:numPr>
          <w:ilvl w:val="0"/>
          <w:numId w:val="2"/>
        </w:numPr>
        <w:spacing w:after="0"/>
        <w:jc w:val="both"/>
      </w:pPr>
      <w:r>
        <w:t>Listado de categorías existentes.</w:t>
      </w:r>
    </w:p>
    <w:p w:rsidR="00AB600A" w:rsidRDefault="00996A8B" w:rsidP="00B16742">
      <w:pPr>
        <w:pStyle w:val="Prrafodelista"/>
        <w:numPr>
          <w:ilvl w:val="0"/>
          <w:numId w:val="2"/>
        </w:numPr>
        <w:spacing w:after="0"/>
        <w:jc w:val="both"/>
      </w:pPr>
      <w:r>
        <w:t>Opción</w:t>
      </w:r>
      <w:r w:rsidR="00AB600A">
        <w:t xml:space="preserve"> de búsqueda.</w:t>
      </w:r>
    </w:p>
    <w:p w:rsidR="00AB600A" w:rsidRDefault="00AB600A" w:rsidP="00B16742">
      <w:pPr>
        <w:pStyle w:val="Prrafodelista"/>
        <w:numPr>
          <w:ilvl w:val="0"/>
          <w:numId w:val="2"/>
        </w:numPr>
        <w:spacing w:after="0"/>
        <w:jc w:val="both"/>
      </w:pPr>
      <w:r>
        <w:t xml:space="preserve">Botones </w:t>
      </w:r>
      <w:r w:rsidR="00996A8B">
        <w:t>de:</w:t>
      </w:r>
    </w:p>
    <w:p w:rsidR="00AB600A" w:rsidRDefault="00AB600A" w:rsidP="00AB600A">
      <w:r>
        <w:t>Eliminar</w:t>
      </w:r>
    </w:p>
    <w:p w:rsidR="00AB600A" w:rsidRDefault="00AB600A" w:rsidP="00AB600A">
      <w:r>
        <w:t xml:space="preserve">Editar </w:t>
      </w:r>
    </w:p>
    <w:p w:rsidR="00AB600A" w:rsidRDefault="00D83FA4" w:rsidP="00B16742">
      <w:pPr>
        <w:pStyle w:val="Prrafodelista"/>
        <w:numPr>
          <w:ilvl w:val="0"/>
          <w:numId w:val="2"/>
        </w:numPr>
        <w:spacing w:after="0"/>
        <w:jc w:val="both"/>
      </w:pPr>
      <w:r>
        <w:t>Botón</w:t>
      </w:r>
      <w:r w:rsidR="00AB600A">
        <w:t xml:space="preserve"> agregar categoría.</w:t>
      </w:r>
    </w:p>
    <w:p w:rsidR="00F46728" w:rsidRDefault="00F46728" w:rsidP="00D36650">
      <w:pPr>
        <w:pStyle w:val="TITULOTablasyFiguras"/>
      </w:pPr>
      <w:bookmarkStart w:id="371" w:name="_Ref57916539"/>
      <w:bookmarkStart w:id="372" w:name="_Toc58005238"/>
      <w:bookmarkStart w:id="373" w:name="_Toc65263878"/>
      <w:bookmarkStart w:id="374" w:name="_Toc65264386"/>
      <w:bookmarkStart w:id="375" w:name="_Toc66541588"/>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28</w:t>
      </w:r>
      <w:r w:rsidR="00C06BE3" w:rsidRPr="0069130C">
        <w:rPr>
          <w:i w:val="0"/>
          <w:noProof/>
        </w:rPr>
        <w:fldChar w:fldCharType="end"/>
      </w:r>
      <w:bookmarkEnd w:id="371"/>
      <w:r>
        <w:br/>
      </w:r>
      <w:r w:rsidR="00454AB9" w:rsidRPr="00454AB9">
        <w:rPr>
          <w:b w:val="0"/>
        </w:rPr>
        <w:t>Módulo</w:t>
      </w:r>
      <w:r w:rsidRPr="0069130C">
        <w:rPr>
          <w:b w:val="0"/>
        </w:rPr>
        <w:t xml:space="preserve"> Agregar Categoría</w:t>
      </w:r>
      <w:bookmarkEnd w:id="372"/>
      <w:bookmarkEnd w:id="373"/>
      <w:bookmarkEnd w:id="374"/>
      <w:bookmarkEnd w:id="375"/>
    </w:p>
    <w:p w:rsidR="00AB600A" w:rsidRDefault="00C96351" w:rsidP="00C96351">
      <w:pPr>
        <w:pStyle w:val="natasAPA7maedicin"/>
      </w:pPr>
      <w:r w:rsidRPr="00C96351">
        <w:rPr>
          <w:noProof/>
          <w:lang w:val="en-US"/>
        </w:rPr>
        <w:drawing>
          <wp:inline distT="0" distB="0" distL="0" distR="0" wp14:anchorId="03F49445" wp14:editId="58E8D62F">
            <wp:extent cx="5612130" cy="3156823"/>
            <wp:effectExtent l="0" t="0" r="7620" b="5715"/>
            <wp:docPr id="38" name="Imagen 38" descr="C:\Users\USUARIO\Documents\interfaz\Diaposit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interfaz\Diapositiv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C96351" w:rsidRDefault="000F29E7" w:rsidP="000F29E7">
      <w:pPr>
        <w:pStyle w:val="natasAPA7maedicin"/>
      </w:pPr>
      <w:r>
        <w:t>Fuente: Propia.</w:t>
      </w:r>
    </w:p>
    <w:p w:rsidR="00AB600A" w:rsidRDefault="00AB600A" w:rsidP="00AB600A">
      <w:r>
        <w:t>Descripción</w:t>
      </w:r>
      <w:r w:rsidR="00D83FA4">
        <w:t xml:space="preserve"> </w:t>
      </w:r>
      <w:r w:rsidR="00D83FA4">
        <w:fldChar w:fldCharType="begin"/>
      </w:r>
      <w:r w:rsidR="00D83FA4">
        <w:instrText xml:space="preserve"> REF _Ref57916539 \h </w:instrText>
      </w:r>
      <w:r w:rsidR="00D83FA4">
        <w:fldChar w:fldCharType="separate"/>
      </w:r>
      <w:r w:rsidR="0039081A" w:rsidRPr="00F46728">
        <w:rPr>
          <w:b/>
        </w:rPr>
        <w:t xml:space="preserve">Figura </w:t>
      </w:r>
      <w:r w:rsidR="005E7864">
        <w:rPr>
          <w:b/>
          <w:i/>
          <w:noProof/>
        </w:rPr>
        <w:t>27</w:t>
      </w:r>
      <w:r w:rsidR="00D83FA4">
        <w:fldChar w:fldCharType="end"/>
      </w:r>
      <w:r>
        <w:t>:</w:t>
      </w:r>
    </w:p>
    <w:p w:rsidR="00AB600A" w:rsidRDefault="00AB600A" w:rsidP="00B16742">
      <w:pPr>
        <w:pStyle w:val="Prrafodelista"/>
        <w:numPr>
          <w:ilvl w:val="0"/>
          <w:numId w:val="3"/>
        </w:numPr>
        <w:spacing w:after="0"/>
        <w:jc w:val="both"/>
      </w:pPr>
      <w:r>
        <w:t>Formulario de categoría.</w:t>
      </w:r>
    </w:p>
    <w:p w:rsidR="00AB600A" w:rsidRDefault="00AB600A" w:rsidP="00B16742">
      <w:pPr>
        <w:pStyle w:val="Prrafodelista"/>
        <w:numPr>
          <w:ilvl w:val="0"/>
          <w:numId w:val="3"/>
        </w:numPr>
        <w:spacing w:after="0"/>
        <w:jc w:val="both"/>
      </w:pPr>
      <w:r>
        <w:t>Botón para guardar los datos.</w:t>
      </w:r>
    </w:p>
    <w:p w:rsidR="00D83FA4" w:rsidRPr="0069130C" w:rsidRDefault="00D83FA4" w:rsidP="00D36650">
      <w:pPr>
        <w:pStyle w:val="TITULOTablasyFiguras"/>
        <w:rPr>
          <w:b w:val="0"/>
        </w:rPr>
      </w:pPr>
      <w:bookmarkStart w:id="376" w:name="_Ref57916634"/>
      <w:bookmarkStart w:id="377" w:name="_Toc58005239"/>
      <w:bookmarkStart w:id="378" w:name="_Toc65263879"/>
      <w:bookmarkStart w:id="379" w:name="_Toc65264387"/>
      <w:bookmarkStart w:id="380" w:name="_Toc66541589"/>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29</w:t>
      </w:r>
      <w:r w:rsidR="00C06BE3" w:rsidRPr="0069130C">
        <w:rPr>
          <w:i w:val="0"/>
          <w:noProof/>
        </w:rPr>
        <w:fldChar w:fldCharType="end"/>
      </w:r>
      <w:bookmarkEnd w:id="376"/>
      <w:r>
        <w:br/>
      </w:r>
      <w:r w:rsidR="00454AB9" w:rsidRPr="00454AB9">
        <w:rPr>
          <w:b w:val="0"/>
        </w:rPr>
        <w:t>Módulo</w:t>
      </w:r>
      <w:r w:rsidRPr="0069130C">
        <w:rPr>
          <w:b w:val="0"/>
        </w:rPr>
        <w:t xml:space="preserve"> Lectores</w:t>
      </w:r>
      <w:bookmarkEnd w:id="377"/>
      <w:bookmarkEnd w:id="378"/>
      <w:bookmarkEnd w:id="379"/>
      <w:bookmarkEnd w:id="380"/>
    </w:p>
    <w:p w:rsidR="00AB600A" w:rsidRDefault="000F29E7" w:rsidP="00D36650">
      <w:pPr>
        <w:pStyle w:val="TITULOTablasyFiguras"/>
      </w:pPr>
      <w:r w:rsidRPr="000F29E7">
        <w:rPr>
          <w:noProof/>
          <w:lang w:val="en-US"/>
        </w:rPr>
        <w:drawing>
          <wp:inline distT="0" distB="0" distL="0" distR="0" wp14:anchorId="776DAEF9" wp14:editId="45DE87DC">
            <wp:extent cx="5612130" cy="3156823"/>
            <wp:effectExtent l="0" t="0" r="7620" b="5715"/>
            <wp:docPr id="37" name="Imagen 37"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interfaz\Diapositiva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fldChar w:fldCharType="begin"/>
      </w:r>
      <w:r w:rsidR="00D83FA4">
        <w:instrText xml:space="preserve"> REF _Ref57916634 \h </w:instrText>
      </w:r>
      <w:r w:rsidR="00D83FA4">
        <w:fldChar w:fldCharType="separate"/>
      </w:r>
      <w:r w:rsidR="0039081A" w:rsidRPr="00D83FA4">
        <w:rPr>
          <w:b/>
        </w:rPr>
        <w:t xml:space="preserve">Figura </w:t>
      </w:r>
      <w:r w:rsidR="005E7864">
        <w:rPr>
          <w:b/>
          <w:i/>
          <w:noProof/>
        </w:rPr>
        <w:t>28</w:t>
      </w:r>
      <w:r w:rsidR="00D83FA4">
        <w:fldChar w:fldCharType="end"/>
      </w:r>
      <w:r w:rsidR="00D83FA4" w:rsidRPr="00D83FA4">
        <w:rPr>
          <w:b/>
          <w:i/>
        </w:rPr>
        <w:t>:</w:t>
      </w:r>
    </w:p>
    <w:p w:rsidR="00AB600A" w:rsidRDefault="00AB600A" w:rsidP="00EC24A9">
      <w:pPr>
        <w:pStyle w:val="Prrafodelista"/>
        <w:numPr>
          <w:ilvl w:val="0"/>
          <w:numId w:val="38"/>
        </w:numPr>
        <w:spacing w:after="0"/>
        <w:jc w:val="both"/>
      </w:pPr>
      <w:r>
        <w:t>Listado de lectores.</w:t>
      </w:r>
    </w:p>
    <w:p w:rsidR="00AB600A" w:rsidRDefault="00AB600A" w:rsidP="00EC24A9">
      <w:pPr>
        <w:pStyle w:val="Prrafodelista"/>
        <w:numPr>
          <w:ilvl w:val="0"/>
          <w:numId w:val="38"/>
        </w:numPr>
        <w:spacing w:after="0"/>
        <w:jc w:val="both"/>
      </w:pPr>
      <w:r>
        <w:t>Opción de búsqueda.</w:t>
      </w:r>
    </w:p>
    <w:p w:rsidR="00AB600A" w:rsidRDefault="00AB600A" w:rsidP="00EC24A9">
      <w:pPr>
        <w:pStyle w:val="Prrafodelista"/>
        <w:numPr>
          <w:ilvl w:val="0"/>
          <w:numId w:val="38"/>
        </w:numPr>
        <w:spacing w:after="0"/>
        <w:jc w:val="both"/>
      </w:pPr>
      <w:r>
        <w:t xml:space="preserve">Botones </w:t>
      </w:r>
      <w:r w:rsidR="009145DA">
        <w:t>de:</w:t>
      </w:r>
    </w:p>
    <w:p w:rsidR="00AB600A" w:rsidRDefault="00AB600A" w:rsidP="00AB600A">
      <w:r>
        <w:t>Eliminar</w:t>
      </w:r>
    </w:p>
    <w:p w:rsidR="00AB600A" w:rsidRDefault="00AB600A" w:rsidP="00AB600A">
      <w:r>
        <w:t xml:space="preserve">Editar </w:t>
      </w:r>
    </w:p>
    <w:p w:rsidR="00AB600A" w:rsidRDefault="00AB600A" w:rsidP="00EC24A9">
      <w:pPr>
        <w:pStyle w:val="Prrafodelista"/>
        <w:numPr>
          <w:ilvl w:val="0"/>
          <w:numId w:val="38"/>
        </w:numPr>
        <w:spacing w:after="0"/>
        <w:jc w:val="both"/>
      </w:pPr>
      <w:r>
        <w:t>Botón de agregar lector.</w:t>
      </w:r>
    </w:p>
    <w:p w:rsidR="00AB600A" w:rsidRDefault="00AB600A" w:rsidP="00EC24A9">
      <w:pPr>
        <w:pStyle w:val="Prrafodelista"/>
        <w:numPr>
          <w:ilvl w:val="0"/>
          <w:numId w:val="38"/>
        </w:numPr>
        <w:spacing w:after="0"/>
        <w:jc w:val="both"/>
      </w:pPr>
      <w:r>
        <w:t>Menú de navegación.</w:t>
      </w:r>
    </w:p>
    <w:p w:rsidR="00D83FA4" w:rsidRDefault="00D83FA4" w:rsidP="00D36650">
      <w:pPr>
        <w:pStyle w:val="TITULOTablasyFiguras"/>
      </w:pPr>
      <w:bookmarkStart w:id="381" w:name="_Ref57916780"/>
      <w:bookmarkStart w:id="382" w:name="_Toc58005240"/>
      <w:bookmarkStart w:id="383" w:name="_Toc65263880"/>
      <w:bookmarkStart w:id="384" w:name="_Toc65264388"/>
      <w:bookmarkStart w:id="385" w:name="_Toc66541590"/>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30</w:t>
      </w:r>
      <w:r w:rsidR="00C06BE3" w:rsidRPr="0069130C">
        <w:rPr>
          <w:i w:val="0"/>
          <w:noProof/>
        </w:rPr>
        <w:fldChar w:fldCharType="end"/>
      </w:r>
      <w:bookmarkEnd w:id="381"/>
      <w:r>
        <w:br/>
      </w:r>
      <w:r w:rsidR="00454AB9" w:rsidRPr="00454AB9">
        <w:rPr>
          <w:b w:val="0"/>
        </w:rPr>
        <w:t>Módulo</w:t>
      </w:r>
      <w:r w:rsidRPr="0069130C">
        <w:rPr>
          <w:b w:val="0"/>
        </w:rPr>
        <w:t xml:space="preserve"> Agregar, Editar  Lector</w:t>
      </w:r>
      <w:bookmarkEnd w:id="382"/>
      <w:bookmarkEnd w:id="383"/>
      <w:bookmarkEnd w:id="384"/>
      <w:bookmarkEnd w:id="385"/>
    </w:p>
    <w:p w:rsidR="00AB600A" w:rsidRDefault="000D0AA7" w:rsidP="00D83FA4">
      <w:pPr>
        <w:pStyle w:val="natasAPA7maedicin"/>
      </w:pPr>
      <w:r w:rsidRPr="000D0AA7">
        <w:rPr>
          <w:noProof/>
          <w:lang w:val="en-US"/>
        </w:rPr>
        <w:drawing>
          <wp:inline distT="0" distB="0" distL="0" distR="0" wp14:anchorId="050ED113" wp14:editId="24778AB0">
            <wp:extent cx="5612130" cy="3156823"/>
            <wp:effectExtent l="0" t="0" r="7620" b="5715"/>
            <wp:docPr id="41" name="Imagen 41" descr="C:\Users\USUARIO\Documents\interfaz\Diapositi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interfaz\Diapositiva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AB600A" w:rsidP="00AB600A">
      <w:r>
        <w:t xml:space="preserve">Descripción </w:t>
      </w:r>
      <w:r w:rsidR="00D83FA4">
        <w:t xml:space="preserve"> </w:t>
      </w:r>
      <w:r w:rsidR="00D83FA4" w:rsidRPr="00D83FA4">
        <w:rPr>
          <w:b/>
          <w:i/>
        </w:rPr>
        <w:fldChar w:fldCharType="begin"/>
      </w:r>
      <w:r w:rsidR="00D83FA4" w:rsidRPr="00D83FA4">
        <w:rPr>
          <w:b/>
          <w:i/>
        </w:rPr>
        <w:instrText xml:space="preserve"> REF _Ref57916780 \h  \* MERGEFORMAT </w:instrText>
      </w:r>
      <w:r w:rsidR="00D83FA4" w:rsidRPr="00D83FA4">
        <w:rPr>
          <w:b/>
          <w:i/>
        </w:rPr>
      </w:r>
      <w:r w:rsidR="00D83FA4" w:rsidRPr="00D83FA4">
        <w:rPr>
          <w:b/>
          <w:i/>
        </w:rPr>
        <w:fldChar w:fldCharType="separate"/>
      </w:r>
      <w:r w:rsidR="0039081A" w:rsidRPr="0039081A">
        <w:rPr>
          <w:b/>
          <w:i/>
        </w:rPr>
        <w:t xml:space="preserve">Figura </w:t>
      </w:r>
      <w:r w:rsidR="005E7864">
        <w:rPr>
          <w:b/>
          <w:i/>
          <w:noProof/>
        </w:rPr>
        <w:t>29</w:t>
      </w:r>
      <w:r w:rsidR="00D83FA4" w:rsidRPr="00D83FA4">
        <w:rPr>
          <w:b/>
          <w:i/>
        </w:rPr>
        <w:fldChar w:fldCharType="end"/>
      </w:r>
      <w:r w:rsidR="00D83FA4">
        <w:rPr>
          <w:b/>
          <w:i/>
        </w:rPr>
        <w:t>:</w:t>
      </w:r>
    </w:p>
    <w:p w:rsidR="00AB600A" w:rsidRDefault="00AB600A" w:rsidP="00B16742">
      <w:pPr>
        <w:pStyle w:val="Prrafodelista"/>
        <w:numPr>
          <w:ilvl w:val="0"/>
          <w:numId w:val="4"/>
        </w:numPr>
        <w:spacing w:after="0"/>
        <w:jc w:val="both"/>
      </w:pPr>
      <w:r>
        <w:t>Formulario de datos de lectores.</w:t>
      </w:r>
    </w:p>
    <w:p w:rsidR="00AB600A" w:rsidRDefault="00AB600A" w:rsidP="00B16742">
      <w:pPr>
        <w:pStyle w:val="Prrafodelista"/>
        <w:numPr>
          <w:ilvl w:val="0"/>
          <w:numId w:val="4"/>
        </w:numPr>
        <w:spacing w:after="0"/>
        <w:jc w:val="both"/>
      </w:pPr>
      <w:r>
        <w:t xml:space="preserve">Botón de guardar datos. </w:t>
      </w:r>
    </w:p>
    <w:p w:rsidR="00AB600A" w:rsidRDefault="00AB600A" w:rsidP="00B16742">
      <w:pPr>
        <w:pStyle w:val="Prrafodelista"/>
        <w:numPr>
          <w:ilvl w:val="0"/>
          <w:numId w:val="4"/>
        </w:numPr>
        <w:spacing w:after="0"/>
        <w:jc w:val="both"/>
      </w:pPr>
      <w:r>
        <w:t xml:space="preserve">Menú de navegación. </w:t>
      </w:r>
    </w:p>
    <w:p w:rsidR="00D83FA4" w:rsidRDefault="00D83FA4" w:rsidP="00D36650">
      <w:pPr>
        <w:pStyle w:val="TITULOTablasyFiguras"/>
      </w:pPr>
      <w:bookmarkStart w:id="386" w:name="_Ref57917020"/>
      <w:bookmarkStart w:id="387" w:name="_Toc58005241"/>
      <w:bookmarkStart w:id="388" w:name="_Toc65263881"/>
      <w:bookmarkStart w:id="389" w:name="_Toc65264389"/>
      <w:bookmarkStart w:id="390" w:name="_Toc66541591"/>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31</w:t>
      </w:r>
      <w:r w:rsidR="00C06BE3" w:rsidRPr="0069130C">
        <w:rPr>
          <w:i w:val="0"/>
          <w:noProof/>
        </w:rPr>
        <w:fldChar w:fldCharType="end"/>
      </w:r>
      <w:bookmarkEnd w:id="386"/>
      <w:r>
        <w:br/>
      </w:r>
      <w:r w:rsidR="00454AB9" w:rsidRPr="00454AB9">
        <w:rPr>
          <w:b w:val="0"/>
        </w:rPr>
        <w:t>Módulo</w:t>
      </w:r>
      <w:r w:rsidRPr="0069130C">
        <w:rPr>
          <w:b w:val="0"/>
        </w:rPr>
        <w:t xml:space="preserve"> Libros</w:t>
      </w:r>
      <w:bookmarkEnd w:id="387"/>
      <w:bookmarkEnd w:id="388"/>
      <w:bookmarkEnd w:id="389"/>
      <w:bookmarkEnd w:id="390"/>
    </w:p>
    <w:p w:rsidR="00AB600A" w:rsidRDefault="000D0AA7" w:rsidP="00D83FA4">
      <w:pPr>
        <w:pStyle w:val="natasAPA7maedicin"/>
      </w:pPr>
      <w:r w:rsidRPr="000D0AA7">
        <w:rPr>
          <w:noProof/>
          <w:lang w:val="en-US"/>
        </w:rPr>
        <w:drawing>
          <wp:inline distT="0" distB="0" distL="0" distR="0" wp14:anchorId="1910520A" wp14:editId="222803C8">
            <wp:extent cx="5612130" cy="3156823"/>
            <wp:effectExtent l="0" t="0" r="7620" b="5715"/>
            <wp:docPr id="45" name="Imagen 45" descr="C:\Users\USUARIO\Documents\interfaz\Diapositi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cuments\interfaz\Diapositiva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AB600A" w:rsidRDefault="00D83FA4" w:rsidP="00AB600A">
      <w:r>
        <w:t xml:space="preserve">Descripción </w:t>
      </w:r>
      <w:r>
        <w:fldChar w:fldCharType="begin"/>
      </w:r>
      <w:r>
        <w:instrText xml:space="preserve"> REF _Ref57917020 \h </w:instrText>
      </w:r>
      <w:r>
        <w:fldChar w:fldCharType="separate"/>
      </w:r>
      <w:r w:rsidR="0039081A" w:rsidRPr="00D83FA4">
        <w:rPr>
          <w:b/>
        </w:rPr>
        <w:t xml:space="preserve">Figura </w:t>
      </w:r>
      <w:r w:rsidR="0039081A">
        <w:rPr>
          <w:b/>
          <w:i/>
          <w:noProof/>
        </w:rPr>
        <w:t>3</w:t>
      </w:r>
      <w:r w:rsidR="005E7864">
        <w:rPr>
          <w:b/>
          <w:i/>
          <w:noProof/>
        </w:rPr>
        <w:t>0</w:t>
      </w:r>
      <w:r>
        <w:fldChar w:fldCharType="end"/>
      </w:r>
      <w:r w:rsidRPr="00D83FA4">
        <w:rPr>
          <w:b/>
          <w:i/>
        </w:rPr>
        <w:t>:</w:t>
      </w:r>
    </w:p>
    <w:p w:rsidR="00AB600A" w:rsidRDefault="00AB600A" w:rsidP="00B16742">
      <w:pPr>
        <w:pStyle w:val="Prrafodelista"/>
        <w:numPr>
          <w:ilvl w:val="0"/>
          <w:numId w:val="5"/>
        </w:numPr>
        <w:spacing w:after="0"/>
        <w:jc w:val="both"/>
      </w:pPr>
      <w:r>
        <w:t>Listado de libros existentes.</w:t>
      </w:r>
    </w:p>
    <w:p w:rsidR="00AB600A" w:rsidRDefault="00AB600A" w:rsidP="00B16742">
      <w:pPr>
        <w:pStyle w:val="Prrafodelista"/>
        <w:numPr>
          <w:ilvl w:val="0"/>
          <w:numId w:val="5"/>
        </w:numPr>
        <w:spacing w:after="0"/>
        <w:jc w:val="both"/>
      </w:pPr>
      <w:r>
        <w:t>Opción de búsqueda.</w:t>
      </w:r>
    </w:p>
    <w:p w:rsidR="00AB600A" w:rsidRDefault="00AB600A" w:rsidP="00B16742">
      <w:pPr>
        <w:pStyle w:val="Prrafodelista"/>
        <w:numPr>
          <w:ilvl w:val="0"/>
          <w:numId w:val="5"/>
        </w:numPr>
        <w:spacing w:after="0"/>
        <w:jc w:val="both"/>
      </w:pPr>
      <w:r>
        <w:t xml:space="preserve">Botones </w:t>
      </w:r>
      <w:r w:rsidR="00D83FA4">
        <w:t>de:</w:t>
      </w:r>
    </w:p>
    <w:p w:rsidR="00AB600A" w:rsidRDefault="00AB600A" w:rsidP="00AB600A">
      <w:r>
        <w:t>Eliminar</w:t>
      </w:r>
    </w:p>
    <w:p w:rsidR="00AB600A" w:rsidRDefault="00AB600A" w:rsidP="00AB600A">
      <w:r>
        <w:t xml:space="preserve">Editar </w:t>
      </w:r>
    </w:p>
    <w:p w:rsidR="00AB600A" w:rsidRDefault="00AB600A" w:rsidP="00B16742">
      <w:pPr>
        <w:pStyle w:val="Prrafodelista"/>
        <w:numPr>
          <w:ilvl w:val="0"/>
          <w:numId w:val="5"/>
        </w:numPr>
        <w:spacing w:after="0"/>
        <w:jc w:val="both"/>
      </w:pPr>
      <w:r>
        <w:t>Botón de agregar nuevo libro.</w:t>
      </w:r>
    </w:p>
    <w:p w:rsidR="00B8747C" w:rsidRDefault="00B8747C" w:rsidP="00B8747C">
      <w:pPr>
        <w:pStyle w:val="Prrafodelista"/>
        <w:numPr>
          <w:ilvl w:val="0"/>
          <w:numId w:val="5"/>
        </w:numPr>
        <w:spacing w:after="0"/>
        <w:jc w:val="both"/>
      </w:pPr>
      <w:r>
        <w:t>Menú de navegación.</w:t>
      </w:r>
    </w:p>
    <w:p w:rsidR="00B8747C" w:rsidRDefault="00B8747C" w:rsidP="00B8747C">
      <w:pPr>
        <w:spacing w:after="0"/>
        <w:jc w:val="both"/>
      </w:pPr>
    </w:p>
    <w:p w:rsidR="00D83FA4" w:rsidRDefault="00D83FA4" w:rsidP="00D36650">
      <w:pPr>
        <w:pStyle w:val="TITULOTablasyFiguras"/>
      </w:pPr>
      <w:bookmarkStart w:id="391" w:name="_Ref57917150"/>
      <w:bookmarkStart w:id="392" w:name="_Toc58005242"/>
      <w:bookmarkStart w:id="393" w:name="_Ref64832971"/>
      <w:bookmarkStart w:id="394" w:name="_Toc65263882"/>
      <w:bookmarkStart w:id="395" w:name="_Toc65264390"/>
      <w:bookmarkStart w:id="396" w:name="_Toc66541592"/>
      <w:r w:rsidRPr="0069130C">
        <w:rPr>
          <w:i w:val="0"/>
        </w:rPr>
        <w:lastRenderedPageBreak/>
        <w:t xml:space="preserve">Figura </w:t>
      </w:r>
      <w:r w:rsidR="00C06BE3" w:rsidRPr="0069130C">
        <w:rPr>
          <w:i w:val="0"/>
        </w:rPr>
        <w:fldChar w:fldCharType="begin"/>
      </w:r>
      <w:r w:rsidR="00C06BE3" w:rsidRPr="0069130C">
        <w:rPr>
          <w:i w:val="0"/>
        </w:rPr>
        <w:instrText xml:space="preserve"> SEQ Figura \* ARABIC </w:instrText>
      </w:r>
      <w:r w:rsidR="00C06BE3" w:rsidRPr="0069130C">
        <w:rPr>
          <w:i w:val="0"/>
        </w:rPr>
        <w:fldChar w:fldCharType="separate"/>
      </w:r>
      <w:r w:rsidR="008F1C3C">
        <w:rPr>
          <w:i w:val="0"/>
          <w:noProof/>
        </w:rPr>
        <w:t>32</w:t>
      </w:r>
      <w:r w:rsidR="00C06BE3" w:rsidRPr="0069130C">
        <w:rPr>
          <w:i w:val="0"/>
          <w:noProof/>
        </w:rPr>
        <w:fldChar w:fldCharType="end"/>
      </w:r>
      <w:bookmarkEnd w:id="391"/>
      <w:r>
        <w:br/>
      </w:r>
      <w:r w:rsidR="00454AB9" w:rsidRPr="00454AB9">
        <w:rPr>
          <w:b w:val="0"/>
        </w:rPr>
        <w:t>Módulo</w:t>
      </w:r>
      <w:r w:rsidRPr="00454AB9">
        <w:rPr>
          <w:b w:val="0"/>
        </w:rPr>
        <w:t xml:space="preserve"> Agregar, Editar Libros</w:t>
      </w:r>
      <w:bookmarkEnd w:id="392"/>
      <w:bookmarkEnd w:id="393"/>
      <w:bookmarkEnd w:id="394"/>
      <w:bookmarkEnd w:id="395"/>
      <w:bookmarkEnd w:id="396"/>
    </w:p>
    <w:p w:rsidR="00AB600A" w:rsidRDefault="000D0AA7" w:rsidP="00D36650">
      <w:pPr>
        <w:pStyle w:val="TITULOTablasyFiguras"/>
      </w:pPr>
      <w:r w:rsidRPr="000D0AA7">
        <w:rPr>
          <w:noProof/>
          <w:lang w:val="en-US"/>
        </w:rPr>
        <w:drawing>
          <wp:inline distT="0" distB="0" distL="0" distR="0" wp14:anchorId="7425C155" wp14:editId="6776C420">
            <wp:extent cx="5612130" cy="3156823"/>
            <wp:effectExtent l="0" t="0" r="7620" b="5715"/>
            <wp:docPr id="46" name="Imagen 46" descr="C:\Users\USUARIO\Documents\interfaz\Diapositi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interfaz\Diapositiva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D83FA4" w:rsidRDefault="00D83FA4" w:rsidP="00D83FA4">
      <w:pPr>
        <w:pStyle w:val="natasAPA7maedicin"/>
      </w:pPr>
      <w:r>
        <w:t>Fuente: Propia</w:t>
      </w:r>
    </w:p>
    <w:p w:rsidR="00AB600A" w:rsidRDefault="005E7864" w:rsidP="00AB600A">
      <w:r>
        <w:t xml:space="preserve">Descripción </w:t>
      </w:r>
      <w:r>
        <w:fldChar w:fldCharType="begin"/>
      </w:r>
      <w:r>
        <w:instrText xml:space="preserve"> REF _Ref57917150 \h </w:instrText>
      </w:r>
      <w:r>
        <w:fldChar w:fldCharType="separate"/>
      </w:r>
      <w:r w:rsidRPr="00D83FA4">
        <w:rPr>
          <w:b/>
          <w:i/>
        </w:rPr>
        <w:t xml:space="preserve">Figura </w:t>
      </w:r>
      <w:r>
        <w:rPr>
          <w:b/>
          <w:i/>
          <w:noProof/>
        </w:rPr>
        <w:t>31</w:t>
      </w:r>
      <w:r>
        <w:fldChar w:fldCharType="end"/>
      </w:r>
    </w:p>
    <w:p w:rsidR="00AB600A" w:rsidRDefault="00AB600A" w:rsidP="00B16742">
      <w:pPr>
        <w:pStyle w:val="Prrafodelista"/>
        <w:numPr>
          <w:ilvl w:val="0"/>
          <w:numId w:val="6"/>
        </w:numPr>
        <w:spacing w:after="0"/>
        <w:jc w:val="both"/>
      </w:pPr>
      <w:r>
        <w:t>Formulario de datos de lectores.</w:t>
      </w:r>
    </w:p>
    <w:p w:rsidR="00AB600A" w:rsidRDefault="00AB600A" w:rsidP="00B16742">
      <w:pPr>
        <w:pStyle w:val="Prrafodelista"/>
        <w:numPr>
          <w:ilvl w:val="0"/>
          <w:numId w:val="6"/>
        </w:numPr>
        <w:spacing w:after="0"/>
        <w:jc w:val="both"/>
      </w:pPr>
      <w:r>
        <w:t xml:space="preserve">Botón de guardar datos. </w:t>
      </w:r>
    </w:p>
    <w:p w:rsidR="00AB600A" w:rsidRDefault="00AB600A" w:rsidP="00B16742">
      <w:pPr>
        <w:pStyle w:val="Prrafodelista"/>
        <w:numPr>
          <w:ilvl w:val="0"/>
          <w:numId w:val="6"/>
        </w:numPr>
        <w:spacing w:after="0"/>
        <w:jc w:val="both"/>
      </w:pPr>
      <w:r>
        <w:t xml:space="preserve">Menú de navegación. </w:t>
      </w:r>
    </w:p>
    <w:p w:rsidR="00AB600A" w:rsidRDefault="00AB600A" w:rsidP="00AB600A">
      <w:pPr>
        <w:pStyle w:val="Prrafodelista"/>
        <w:ind w:left="644" w:firstLine="0"/>
      </w:pPr>
    </w:p>
    <w:p w:rsidR="00842287" w:rsidRDefault="00E24F4F" w:rsidP="00D36650">
      <w:pPr>
        <w:pStyle w:val="TITULOTablasyFiguras"/>
      </w:pPr>
      <w:bookmarkStart w:id="397" w:name="_Ref57917522"/>
      <w:bookmarkStart w:id="398" w:name="_Toc58005243"/>
      <w:bookmarkStart w:id="399" w:name="_Toc65263883"/>
      <w:bookmarkStart w:id="400" w:name="_Toc65264391"/>
      <w:bookmarkStart w:id="401" w:name="_Toc66541593"/>
      <w:r w:rsidRPr="00E24F4F">
        <w:rPr>
          <w:noProof/>
          <w:lang w:val="en-US"/>
        </w:rPr>
        <w:lastRenderedPageBreak/>
        <w:drawing>
          <wp:anchor distT="0" distB="0" distL="114300" distR="114300" simplePos="0" relativeHeight="251659264" behindDoc="0" locked="0" layoutInCell="1" allowOverlap="1" wp14:anchorId="524EEF58" wp14:editId="3940D624">
            <wp:simplePos x="0" y="0"/>
            <wp:positionH relativeFrom="column">
              <wp:posOffset>-1080135</wp:posOffset>
            </wp:positionH>
            <wp:positionV relativeFrom="paragraph">
              <wp:posOffset>-7887335</wp:posOffset>
            </wp:positionV>
            <wp:extent cx="5612130" cy="3367405"/>
            <wp:effectExtent l="0" t="0" r="7620" b="4445"/>
            <wp:wrapNone/>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40"/>
                    <a:stretch>
                      <a:fillRect/>
                    </a:stretch>
                  </pic:blipFill>
                  <pic:spPr>
                    <a:xfrm>
                      <a:off x="0" y="0"/>
                      <a:ext cx="5612130" cy="3367405"/>
                    </a:xfrm>
                    <a:prstGeom prst="rect">
                      <a:avLst/>
                    </a:prstGeom>
                  </pic:spPr>
                </pic:pic>
              </a:graphicData>
            </a:graphic>
          </wp:anchor>
        </w:drawing>
      </w:r>
      <w:r w:rsidR="00842287" w:rsidRPr="00454AB9">
        <w:rPr>
          <w:i w:val="0"/>
        </w:rPr>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33</w:t>
      </w:r>
      <w:r w:rsidR="00C06BE3" w:rsidRPr="00454AB9">
        <w:rPr>
          <w:i w:val="0"/>
          <w:noProof/>
        </w:rPr>
        <w:fldChar w:fldCharType="end"/>
      </w:r>
      <w:bookmarkEnd w:id="397"/>
      <w:r w:rsidR="00842287" w:rsidRPr="00454AB9">
        <w:rPr>
          <w:i w:val="0"/>
        </w:rPr>
        <w:br/>
      </w:r>
      <w:bookmarkEnd w:id="398"/>
      <w:bookmarkEnd w:id="399"/>
      <w:bookmarkEnd w:id="400"/>
      <w:r w:rsidR="00787CCF" w:rsidRPr="00787CCF">
        <w:rPr>
          <w:b w:val="0"/>
          <w:iCs w:val="0"/>
          <w:color w:val="000000"/>
        </w:rPr>
        <w:t>Módulo Préstamos</w:t>
      </w:r>
      <w:bookmarkEnd w:id="401"/>
    </w:p>
    <w:p w:rsidR="00AB600A" w:rsidRDefault="00E24F4F" w:rsidP="00D36650">
      <w:pPr>
        <w:pStyle w:val="TITULOTablasyFiguras"/>
      </w:pPr>
      <w:r w:rsidRPr="00E24F4F">
        <w:rPr>
          <w:noProof/>
          <w:lang w:val="en-US"/>
        </w:rPr>
        <mc:AlternateContent>
          <mc:Choice Requires="wps">
            <w:drawing>
              <wp:anchor distT="0" distB="0" distL="114300" distR="114300" simplePos="0" relativeHeight="251662336" behindDoc="0" locked="0" layoutInCell="1" allowOverlap="1" wp14:anchorId="0763EE63" wp14:editId="1FBCEE22">
                <wp:simplePos x="0" y="0"/>
                <wp:positionH relativeFrom="column">
                  <wp:posOffset>17832705</wp:posOffset>
                </wp:positionH>
                <wp:positionV relativeFrom="paragraph">
                  <wp:posOffset>-5447665</wp:posOffset>
                </wp:positionV>
                <wp:extent cx="483325" cy="470263"/>
                <wp:effectExtent l="0" t="0" r="12065" b="25400"/>
                <wp:wrapNone/>
                <wp:docPr id="5" name="Elipse 4"/>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3FD" w:rsidRDefault="001F43FD" w:rsidP="00682AE1">
                            <w:pPr>
                              <w:spacing w:after="0"/>
                              <w:jc w:val="center"/>
                              <w:rPr>
                                <w:szCs w:val="24"/>
                              </w:rPr>
                            </w:pPr>
                            <w:r>
                              <w:rPr>
                                <w:rFonts w:asciiTheme="minorHAnsi" w:hAnsi="Calibri"/>
                                <w:color w:val="FFFFFF" w:themeColor="light1"/>
                                <w:kern w:val="24"/>
                                <w:sz w:val="36"/>
                                <w:szCs w:val="36"/>
                                <w:lang w:val="en-US"/>
                              </w:rPr>
                              <w:t>3</w:t>
                            </w:r>
                          </w:p>
                        </w:txbxContent>
                      </wps:txbx>
                      <wps:bodyPr rtlCol="0" anchor="ctr"/>
                    </wps:wsp>
                  </a:graphicData>
                </a:graphic>
              </wp:anchor>
            </w:drawing>
          </mc:Choice>
          <mc:Fallback>
            <w:pict>
              <v:oval w14:anchorId="0763EE63" id="Elipse 4" o:spid="_x0000_s1026" style="position:absolute;left:0;text-align:left;margin-left:1404.15pt;margin-top:-428.95pt;width:38.05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" fillcolor="#5b9bd5 [3204]" strokecolor="#1f4d78 [1604]" strokeweight="1pt">
                <v:stroke joinstyle="miter"/>
                <v:textbox>
                  <w:txbxContent>
                    <w:p w:rsidR="001F43FD" w:rsidRDefault="001F43FD" w:rsidP="00682AE1">
                      <w:pPr>
                        <w:spacing w:after="0"/>
                        <w:jc w:val="center"/>
                        <w:rPr>
                          <w:szCs w:val="24"/>
                        </w:rPr>
                      </w:pPr>
                      <w:r>
                        <w:rPr>
                          <w:rFonts w:asciiTheme="minorHAnsi" w:hAnsi="Calibri"/>
                          <w:color w:val="FFFFFF" w:themeColor="light1"/>
                          <w:kern w:val="24"/>
                          <w:sz w:val="36"/>
                          <w:szCs w:val="36"/>
                          <w:lang w:val="en-US"/>
                        </w:rPr>
                        <w:t>3</w:t>
                      </w:r>
                    </w:p>
                  </w:txbxContent>
                </v:textbox>
              </v:oval>
            </w:pict>
          </mc:Fallback>
        </mc:AlternateContent>
      </w:r>
      <w:r w:rsidR="000D0AA7" w:rsidRPr="000D0AA7">
        <w:rPr>
          <w:noProof/>
          <w:lang w:val="en-US"/>
        </w:rPr>
        <w:drawing>
          <wp:inline distT="0" distB="0" distL="0" distR="0" wp14:anchorId="2E086199" wp14:editId="1294FCDB">
            <wp:extent cx="5612130" cy="3156823"/>
            <wp:effectExtent l="0" t="0" r="7620" b="5715"/>
            <wp:docPr id="48" name="Imagen 48" descr="C:\Users\USUARIO\Documents\interfaz\Diapositi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ocuments\interfaz\Diapositiva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E24F4F" w:rsidP="00842287">
      <w:pPr>
        <w:pStyle w:val="natasAPA7maedicin"/>
      </w:pPr>
      <w:r w:rsidRPr="00E24F4F">
        <w:rPr>
          <w:noProof/>
          <w:lang w:val="en-US"/>
        </w:rPr>
        <mc:AlternateContent>
          <mc:Choice Requires="wps">
            <w:drawing>
              <wp:anchor distT="0" distB="0" distL="114300" distR="114300" simplePos="0" relativeHeight="251660288" behindDoc="0" locked="0" layoutInCell="1" allowOverlap="1" wp14:anchorId="78B521F7" wp14:editId="57E4FAB6">
                <wp:simplePos x="0" y="0"/>
                <wp:positionH relativeFrom="column">
                  <wp:posOffset>11837035</wp:posOffset>
                </wp:positionH>
                <wp:positionV relativeFrom="paragraph">
                  <wp:posOffset>-2841625</wp:posOffset>
                </wp:positionV>
                <wp:extent cx="483325" cy="470263"/>
                <wp:effectExtent l="0" t="0" r="12065" b="25400"/>
                <wp:wrapNone/>
                <wp:docPr id="18" name="Elipse 2"/>
                <wp:cNvGraphicFramePr/>
                <a:graphic xmlns:a="http://schemas.openxmlformats.org/drawingml/2006/main">
                  <a:graphicData uri="http://schemas.microsoft.com/office/word/2010/wordprocessingShape">
                    <wps:wsp>
                      <wps:cNvSpPr/>
                      <wps:spPr>
                        <a:xfrm>
                          <a:off x="0" y="0"/>
                          <a:ext cx="483325" cy="4702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43FD" w:rsidRDefault="001F43FD" w:rsidP="00682AE1">
                            <w:pPr>
                              <w:spacing w:after="0"/>
                              <w:jc w:val="center"/>
                              <w:rPr>
                                <w:szCs w:val="24"/>
                              </w:rPr>
                            </w:pPr>
                            <w:r>
                              <w:rPr>
                                <w:rFonts w:asciiTheme="minorHAnsi" w:hAnsi="Calibri"/>
                                <w:color w:val="FFFFFF" w:themeColor="light1"/>
                                <w:kern w:val="24"/>
                                <w:sz w:val="36"/>
                                <w:szCs w:val="36"/>
                                <w:lang w:val="en-US"/>
                              </w:rPr>
                              <w:t>1</w:t>
                            </w:r>
                          </w:p>
                        </w:txbxContent>
                      </wps:txbx>
                      <wps:bodyPr rtlCol="0" anchor="ctr"/>
                    </wps:wsp>
                  </a:graphicData>
                </a:graphic>
              </wp:anchor>
            </w:drawing>
          </mc:Choice>
          <mc:Fallback>
            <w:pict>
              <v:oval w14:anchorId="78B521F7" id="Elipse 2" o:spid="_x0000_s1027" style="position:absolute;left:0;text-align:left;margin-left:932.05pt;margin-top:-223.75pt;width:38.05pt;height:3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" fillcolor="#5b9bd5 [3204]" strokecolor="#1f4d78 [1604]" strokeweight="1pt">
                <v:stroke joinstyle="miter"/>
                <v:textbox>
                  <w:txbxContent>
                    <w:p w:rsidR="001F43FD" w:rsidRDefault="001F43FD" w:rsidP="00682AE1">
                      <w:pPr>
                        <w:spacing w:after="0"/>
                        <w:jc w:val="center"/>
                        <w:rPr>
                          <w:szCs w:val="24"/>
                        </w:rPr>
                      </w:pPr>
                      <w:r>
                        <w:rPr>
                          <w:rFonts w:asciiTheme="minorHAnsi" w:hAnsi="Calibri"/>
                          <w:color w:val="FFFFFF" w:themeColor="light1"/>
                          <w:kern w:val="24"/>
                          <w:sz w:val="36"/>
                          <w:szCs w:val="36"/>
                          <w:lang w:val="en-US"/>
                        </w:rPr>
                        <w:t>1</w:t>
                      </w:r>
                    </w:p>
                  </w:txbxContent>
                </v:textbox>
              </v:oval>
            </w:pict>
          </mc:Fallback>
        </mc:AlternateContent>
      </w:r>
      <w:r w:rsidR="00842287">
        <w:t>Fuente: Propia</w:t>
      </w:r>
    </w:p>
    <w:p w:rsidR="00AB600A" w:rsidRDefault="00AB600A" w:rsidP="00AB600A">
      <w:r>
        <w:t>Descripción</w:t>
      </w:r>
      <w:r w:rsidR="005E7864">
        <w:t xml:space="preserve"> </w:t>
      </w:r>
      <w:r w:rsidR="005E7864">
        <w:fldChar w:fldCharType="begin"/>
      </w:r>
      <w:r w:rsidR="005E7864">
        <w:instrText xml:space="preserve"> REF _Ref57917522 \h </w:instrText>
      </w:r>
      <w:r w:rsidR="005E7864">
        <w:fldChar w:fldCharType="separate"/>
      </w:r>
      <w:r w:rsidR="005E7864" w:rsidRPr="00842287">
        <w:rPr>
          <w:b/>
          <w:i/>
        </w:rPr>
        <w:t xml:space="preserve">Figura </w:t>
      </w:r>
      <w:r w:rsidR="005E7864">
        <w:rPr>
          <w:b/>
          <w:i/>
          <w:noProof/>
        </w:rPr>
        <w:t>32</w:t>
      </w:r>
      <w:r w:rsidR="005E7864">
        <w:fldChar w:fldCharType="end"/>
      </w:r>
      <w:r w:rsidR="00842287">
        <w:t>:</w:t>
      </w:r>
    </w:p>
    <w:p w:rsidR="00AB600A" w:rsidRDefault="00AB600A" w:rsidP="00B16742">
      <w:pPr>
        <w:pStyle w:val="Prrafodelista"/>
        <w:numPr>
          <w:ilvl w:val="0"/>
          <w:numId w:val="7"/>
        </w:numPr>
        <w:spacing w:after="0"/>
        <w:jc w:val="both"/>
      </w:pPr>
      <w:r>
        <w:t>Listado de libros existentes.</w:t>
      </w:r>
    </w:p>
    <w:p w:rsidR="00AB600A" w:rsidRDefault="00AB600A" w:rsidP="00B16742">
      <w:pPr>
        <w:pStyle w:val="Prrafodelista"/>
        <w:numPr>
          <w:ilvl w:val="0"/>
          <w:numId w:val="7"/>
        </w:numPr>
        <w:spacing w:after="0"/>
        <w:jc w:val="both"/>
      </w:pPr>
      <w:r>
        <w:t>Opción de búsqueda.</w:t>
      </w:r>
    </w:p>
    <w:p w:rsidR="00AB600A" w:rsidRDefault="00842287" w:rsidP="000F29E7">
      <w:pPr>
        <w:pStyle w:val="Prrafodelista"/>
        <w:numPr>
          <w:ilvl w:val="0"/>
          <w:numId w:val="7"/>
        </w:numPr>
        <w:spacing w:after="0"/>
        <w:jc w:val="both"/>
      </w:pPr>
      <w:r>
        <w:t>Botón</w:t>
      </w:r>
      <w:r w:rsidR="00AB600A">
        <w:t xml:space="preserve"> de seleccionar libros. </w:t>
      </w:r>
    </w:p>
    <w:p w:rsidR="00C72091" w:rsidRDefault="00C72091" w:rsidP="00842287">
      <w:pPr>
        <w:pStyle w:val="natasAPA7maedicin"/>
        <w:rPr>
          <w:rStyle w:val="TITULOTablasyFigurasCar"/>
          <w:i w:val="0"/>
        </w:rPr>
      </w:pPr>
      <w:bookmarkStart w:id="402" w:name="_Ref57917643"/>
      <w:bookmarkStart w:id="403" w:name="_Toc58005244"/>
      <w:bookmarkStart w:id="404" w:name="_Toc65263884"/>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C72091" w:rsidRDefault="00C72091" w:rsidP="00842287">
      <w:pPr>
        <w:pStyle w:val="natasAPA7maedicin"/>
        <w:rPr>
          <w:rStyle w:val="TITULOTablasyFigurasCar"/>
          <w:i w:val="0"/>
        </w:rPr>
      </w:pPr>
    </w:p>
    <w:p w:rsidR="00AB600A" w:rsidRDefault="00D22115" w:rsidP="00842287">
      <w:pPr>
        <w:pStyle w:val="natasAPA7maedicin"/>
        <w:rPr>
          <w:rStyle w:val="TITULOTablasyFigurasCar"/>
          <w:b w:val="0"/>
        </w:rPr>
      </w:pPr>
      <w:bookmarkStart w:id="405" w:name="_Toc65264392"/>
      <w:bookmarkStart w:id="406" w:name="_Toc66541594"/>
      <w:r>
        <w:rPr>
          <w:rStyle w:val="TITULOTablasyFigurasCar"/>
          <w:i w:val="0"/>
        </w:rPr>
        <w:lastRenderedPageBreak/>
        <w:t xml:space="preserve"> </w:t>
      </w:r>
      <w:r w:rsidR="00842287" w:rsidRPr="00E24F4F">
        <w:rPr>
          <w:rStyle w:val="TITULOTablasyFigurasCar"/>
          <w:i w:val="0"/>
        </w:rPr>
        <w:t xml:space="preserve">Figura </w:t>
      </w:r>
      <w:r w:rsidR="00C06BE3" w:rsidRPr="00E24F4F">
        <w:rPr>
          <w:rStyle w:val="TITULOTablasyFigurasCar"/>
          <w:i w:val="0"/>
        </w:rPr>
        <w:fldChar w:fldCharType="begin"/>
      </w:r>
      <w:r w:rsidR="00C06BE3" w:rsidRPr="00E24F4F">
        <w:rPr>
          <w:rStyle w:val="TITULOTablasyFigurasCar"/>
          <w:i w:val="0"/>
        </w:rPr>
        <w:instrText xml:space="preserve"> SEQ Figura \* ARABIC </w:instrText>
      </w:r>
      <w:r w:rsidR="00C06BE3" w:rsidRPr="00E24F4F">
        <w:rPr>
          <w:rStyle w:val="TITULOTablasyFigurasCar"/>
          <w:i w:val="0"/>
        </w:rPr>
        <w:fldChar w:fldCharType="separate"/>
      </w:r>
      <w:r w:rsidR="008F1C3C">
        <w:rPr>
          <w:rStyle w:val="TITULOTablasyFigurasCar"/>
          <w:i w:val="0"/>
          <w:noProof/>
        </w:rPr>
        <w:t>34</w:t>
      </w:r>
      <w:r w:rsidR="00C06BE3" w:rsidRPr="00E24F4F">
        <w:rPr>
          <w:rStyle w:val="TITULOTablasyFigurasCar"/>
          <w:i w:val="0"/>
        </w:rPr>
        <w:fldChar w:fldCharType="end"/>
      </w:r>
      <w:bookmarkEnd w:id="402"/>
      <w:r w:rsidR="00842287" w:rsidRPr="00E24F4F">
        <w:rPr>
          <w:rStyle w:val="TITULOTablasyFigurasCar"/>
        </w:rPr>
        <w:br/>
      </w:r>
      <w:r w:rsidR="00454AB9" w:rsidRPr="00E24F4F">
        <w:rPr>
          <w:rStyle w:val="TITULOTablasyFigurasCar"/>
          <w:b w:val="0"/>
        </w:rPr>
        <w:t>Módulo</w:t>
      </w:r>
      <w:r w:rsidR="00842287" w:rsidRPr="00E24F4F">
        <w:rPr>
          <w:rStyle w:val="TITULOTablasyFigurasCar"/>
          <w:b w:val="0"/>
        </w:rPr>
        <w:t xml:space="preserve"> Agregar Prést</w:t>
      </w:r>
      <w:bookmarkEnd w:id="403"/>
      <w:r w:rsidR="00E24F4F" w:rsidRPr="00E24F4F">
        <w:rPr>
          <w:rStyle w:val="TITULOTablasyFigurasCar"/>
          <w:b w:val="0"/>
        </w:rPr>
        <w:t>amo</w:t>
      </w:r>
      <w:bookmarkEnd w:id="404"/>
      <w:bookmarkEnd w:id="405"/>
      <w:bookmarkEnd w:id="406"/>
    </w:p>
    <w:p w:rsidR="000F29E7" w:rsidRDefault="000F29E7" w:rsidP="00842287">
      <w:pPr>
        <w:pStyle w:val="natasAPA7maedicin"/>
      </w:pPr>
      <w:r w:rsidRPr="000F29E7">
        <w:rPr>
          <w:noProof/>
          <w:lang w:val="en-US"/>
        </w:rPr>
        <w:drawing>
          <wp:inline distT="0" distB="0" distL="0" distR="0" wp14:anchorId="06730D3C" wp14:editId="06CF669B">
            <wp:extent cx="5612130" cy="3156823"/>
            <wp:effectExtent l="0" t="0" r="7620" b="5715"/>
            <wp:docPr id="34" name="Imagen 34" descr="C:\Users\USUARIO\Documents\interfaz\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cuments\interfaz\interfaz.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AB600A" w:rsidP="00AB600A">
      <w:r>
        <w:t>Descripción</w:t>
      </w:r>
      <w:r w:rsidR="005E7864">
        <w:t xml:space="preserve"> </w:t>
      </w:r>
      <w:r w:rsidR="005E7864">
        <w:fldChar w:fldCharType="begin"/>
      </w:r>
      <w:r w:rsidR="005E7864">
        <w:instrText xml:space="preserve"> REF _Ref57917643 \h </w:instrText>
      </w:r>
      <w:r w:rsidR="005E7864">
        <w:fldChar w:fldCharType="separate"/>
      </w:r>
      <w:r w:rsidR="005E7864" w:rsidRPr="00842287">
        <w:rPr>
          <w:b/>
          <w:i/>
        </w:rPr>
        <w:t xml:space="preserve">Figura </w:t>
      </w:r>
      <w:r w:rsidR="005E7864">
        <w:rPr>
          <w:b/>
          <w:i/>
          <w:noProof/>
        </w:rPr>
        <w:t>33</w:t>
      </w:r>
      <w:r w:rsidR="005E7864">
        <w:fldChar w:fldCharType="end"/>
      </w:r>
      <w:r w:rsidR="00842287">
        <w:t>:</w:t>
      </w:r>
    </w:p>
    <w:p w:rsidR="00AB600A" w:rsidRDefault="00AB600A" w:rsidP="00B16742">
      <w:pPr>
        <w:pStyle w:val="Prrafodelista"/>
        <w:numPr>
          <w:ilvl w:val="0"/>
          <w:numId w:val="8"/>
        </w:numPr>
        <w:spacing w:after="0"/>
        <w:jc w:val="both"/>
      </w:pPr>
      <w:r>
        <w:t>Formulario de registro de préstamo.</w:t>
      </w:r>
    </w:p>
    <w:p w:rsidR="00AB600A" w:rsidRDefault="00AB600A" w:rsidP="00B16742">
      <w:pPr>
        <w:pStyle w:val="Prrafodelista"/>
        <w:numPr>
          <w:ilvl w:val="0"/>
          <w:numId w:val="8"/>
        </w:numPr>
        <w:spacing w:after="0"/>
        <w:jc w:val="both"/>
      </w:pPr>
      <w:r>
        <w:t xml:space="preserve">Botón de guardar datos. </w:t>
      </w:r>
    </w:p>
    <w:p w:rsidR="00AB600A" w:rsidRDefault="00AB600A" w:rsidP="00B16742">
      <w:pPr>
        <w:pStyle w:val="Prrafodelista"/>
        <w:numPr>
          <w:ilvl w:val="0"/>
          <w:numId w:val="8"/>
        </w:numPr>
        <w:spacing w:after="0"/>
        <w:jc w:val="both"/>
      </w:pPr>
      <w:r>
        <w:t xml:space="preserve">Menú de navegación. </w:t>
      </w:r>
    </w:p>
    <w:p w:rsidR="00842287" w:rsidRDefault="00842287" w:rsidP="00D36650">
      <w:pPr>
        <w:pStyle w:val="TITULOTablasyFiguras"/>
      </w:pPr>
      <w:bookmarkStart w:id="407" w:name="_Ref57917754"/>
      <w:bookmarkStart w:id="408" w:name="_Toc58005245"/>
      <w:bookmarkStart w:id="409" w:name="_Toc65263885"/>
      <w:bookmarkStart w:id="410" w:name="_Toc65264393"/>
      <w:bookmarkStart w:id="411" w:name="_Toc66541595"/>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35</w:t>
      </w:r>
      <w:r w:rsidR="00C06BE3" w:rsidRPr="00454AB9">
        <w:rPr>
          <w:i w:val="0"/>
          <w:noProof/>
        </w:rPr>
        <w:fldChar w:fldCharType="end"/>
      </w:r>
      <w:bookmarkEnd w:id="407"/>
      <w:r>
        <w:br/>
      </w:r>
      <w:r w:rsidRPr="00454AB9">
        <w:rPr>
          <w:b w:val="0"/>
        </w:rPr>
        <w:t>Módulo Devolución De Libros</w:t>
      </w:r>
      <w:bookmarkEnd w:id="408"/>
      <w:bookmarkEnd w:id="409"/>
      <w:bookmarkEnd w:id="410"/>
      <w:bookmarkEnd w:id="411"/>
    </w:p>
    <w:p w:rsidR="00AB600A" w:rsidRDefault="000D0AA7" w:rsidP="00842287">
      <w:pPr>
        <w:pStyle w:val="natasAPA7maedicin"/>
      </w:pPr>
      <w:r w:rsidRPr="000D0AA7">
        <w:rPr>
          <w:noProof/>
          <w:lang w:val="en-US"/>
        </w:rPr>
        <w:drawing>
          <wp:inline distT="0" distB="0" distL="0" distR="0" wp14:anchorId="5D9FF770" wp14:editId="5CE46731">
            <wp:extent cx="5612130" cy="3156823"/>
            <wp:effectExtent l="0" t="0" r="7620" b="5715"/>
            <wp:docPr id="53" name="Imagen 53" descr="C:\Users\USUARIO\Documents\interfaz\Diapositiv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ocuments\interfaz\Diapositiva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842287" w:rsidRDefault="00842287" w:rsidP="00842287">
      <w:pPr>
        <w:pStyle w:val="natasAPA7maedicin"/>
      </w:pPr>
      <w:r>
        <w:t>Fuente: Propia</w:t>
      </w:r>
    </w:p>
    <w:p w:rsidR="00AB600A" w:rsidRDefault="00842287" w:rsidP="00AB600A">
      <w:r>
        <w:t xml:space="preserve">Descripción </w:t>
      </w:r>
      <w:r w:rsidR="005E7864">
        <w:fldChar w:fldCharType="begin"/>
      </w:r>
      <w:r w:rsidR="005E7864">
        <w:instrText xml:space="preserve"> REF _Ref57917754 \h </w:instrText>
      </w:r>
      <w:r w:rsidR="005E7864">
        <w:fldChar w:fldCharType="separate"/>
      </w:r>
      <w:r w:rsidR="005E7864" w:rsidRPr="00842287">
        <w:rPr>
          <w:b/>
          <w:i/>
        </w:rPr>
        <w:t xml:space="preserve">Figura </w:t>
      </w:r>
      <w:r w:rsidR="005E7864">
        <w:rPr>
          <w:b/>
          <w:i/>
          <w:noProof/>
        </w:rPr>
        <w:t>34</w:t>
      </w:r>
      <w:r w:rsidR="005E7864">
        <w:fldChar w:fldCharType="end"/>
      </w:r>
      <w:r>
        <w:fldChar w:fldCharType="begin"/>
      </w:r>
      <w:r>
        <w:instrText xml:space="preserve"> REF _Ref57917754 \h </w:instrText>
      </w:r>
      <w:r>
        <w:fldChar w:fldCharType="end"/>
      </w:r>
      <w:r>
        <w:t>:</w:t>
      </w:r>
    </w:p>
    <w:p w:rsidR="00AB600A" w:rsidRDefault="00AB600A" w:rsidP="00B16742">
      <w:pPr>
        <w:pStyle w:val="Prrafodelista"/>
        <w:numPr>
          <w:ilvl w:val="0"/>
          <w:numId w:val="9"/>
        </w:numPr>
        <w:spacing w:after="0"/>
        <w:jc w:val="both"/>
      </w:pPr>
      <w:r>
        <w:t>Listado de préstamos realizados.</w:t>
      </w:r>
    </w:p>
    <w:p w:rsidR="00AB600A" w:rsidRDefault="00AB600A" w:rsidP="00B16742">
      <w:pPr>
        <w:pStyle w:val="Prrafodelista"/>
        <w:numPr>
          <w:ilvl w:val="0"/>
          <w:numId w:val="9"/>
        </w:numPr>
        <w:spacing w:after="0"/>
        <w:jc w:val="both"/>
      </w:pPr>
      <w:r>
        <w:t>Opción de búsqueda.</w:t>
      </w:r>
    </w:p>
    <w:p w:rsidR="00AB600A" w:rsidRDefault="00AB600A" w:rsidP="00B16742">
      <w:pPr>
        <w:pStyle w:val="Prrafodelista"/>
        <w:numPr>
          <w:ilvl w:val="0"/>
          <w:numId w:val="9"/>
        </w:numPr>
        <w:spacing w:after="0"/>
        <w:jc w:val="both"/>
      </w:pPr>
      <w:r>
        <w:t xml:space="preserve">Botón de devolución de libros. </w:t>
      </w:r>
    </w:p>
    <w:p w:rsidR="00AB600A" w:rsidRDefault="00AB600A" w:rsidP="00B16742">
      <w:pPr>
        <w:pStyle w:val="Prrafodelista"/>
        <w:numPr>
          <w:ilvl w:val="0"/>
          <w:numId w:val="9"/>
        </w:numPr>
        <w:spacing w:after="0"/>
        <w:jc w:val="both"/>
      </w:pPr>
      <w:r>
        <w:t>Botón de generar reporte.</w:t>
      </w:r>
    </w:p>
    <w:p w:rsidR="008C49F0" w:rsidRDefault="008C49F0" w:rsidP="008C49F0">
      <w:pPr>
        <w:pStyle w:val="Prrafodelista"/>
        <w:numPr>
          <w:ilvl w:val="0"/>
          <w:numId w:val="9"/>
        </w:numPr>
        <w:spacing w:after="0"/>
        <w:jc w:val="both"/>
      </w:pPr>
      <w:r>
        <w:t xml:space="preserve">Menú de navegación. </w:t>
      </w:r>
    </w:p>
    <w:p w:rsidR="00214D4A" w:rsidRDefault="00214D4A" w:rsidP="00D36650">
      <w:pPr>
        <w:pStyle w:val="TITULOTablasyFiguras"/>
      </w:pPr>
      <w:bookmarkStart w:id="412" w:name="_Ref57918242"/>
      <w:bookmarkStart w:id="413" w:name="_Toc58005246"/>
      <w:bookmarkStart w:id="414" w:name="_Toc65263886"/>
      <w:bookmarkStart w:id="415" w:name="_Toc65264394"/>
      <w:bookmarkStart w:id="416" w:name="_Toc66541596"/>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36</w:t>
      </w:r>
      <w:r w:rsidR="00C06BE3" w:rsidRPr="00454AB9">
        <w:rPr>
          <w:i w:val="0"/>
          <w:noProof/>
        </w:rPr>
        <w:fldChar w:fldCharType="end"/>
      </w:r>
      <w:bookmarkEnd w:id="412"/>
      <w:r>
        <w:br/>
      </w:r>
      <w:bookmarkEnd w:id="413"/>
      <w:bookmarkEnd w:id="414"/>
      <w:bookmarkEnd w:id="415"/>
      <w:r w:rsidR="00787CCF">
        <w:rPr>
          <w:b w:val="0"/>
          <w:iCs w:val="0"/>
          <w:color w:val="000000"/>
        </w:rPr>
        <w:t>M</w:t>
      </w:r>
      <w:r w:rsidR="00787CCF" w:rsidRPr="00787CCF">
        <w:rPr>
          <w:b w:val="0"/>
          <w:iCs w:val="0"/>
          <w:color w:val="000000"/>
        </w:rPr>
        <w:t>ódulo Lista de Préstamos</w:t>
      </w:r>
      <w:bookmarkEnd w:id="416"/>
    </w:p>
    <w:p w:rsidR="00AB600A" w:rsidRDefault="000D0AA7" w:rsidP="00D36650">
      <w:pPr>
        <w:pStyle w:val="TITULOTablasyFiguras"/>
      </w:pPr>
      <w:r w:rsidRPr="000D0AA7">
        <w:rPr>
          <w:noProof/>
          <w:lang w:val="en-US"/>
        </w:rPr>
        <w:drawing>
          <wp:inline distT="0" distB="0" distL="0" distR="0" wp14:anchorId="4157A508" wp14:editId="5A6302C4">
            <wp:extent cx="5612130" cy="3156823"/>
            <wp:effectExtent l="0" t="0" r="7620" b="5715"/>
            <wp:docPr id="54" name="Imagen 54" descr="C:\Users\USUARIO\Documents\interfaz\Diapositiv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cuments\interfaz\Diapositiva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Pr="00B662BD" w:rsidRDefault="00AB600A" w:rsidP="00B662BD">
      <w:pPr>
        <w:pStyle w:val="SinSangria"/>
        <w:rPr>
          <w:lang w:val="en-US"/>
        </w:rPr>
      </w:pPr>
      <w:r>
        <w:t>Descripción</w:t>
      </w:r>
      <w:r w:rsidR="005E7864">
        <w:t xml:space="preserve"> </w:t>
      </w:r>
      <w:r w:rsidR="005E7864">
        <w:fldChar w:fldCharType="begin"/>
      </w:r>
      <w:r w:rsidR="005E7864">
        <w:instrText xml:space="preserve"> REF _Ref57918242 \h </w:instrText>
      </w:r>
      <w:r w:rsidR="005E7864">
        <w:fldChar w:fldCharType="separate"/>
      </w:r>
      <w:r w:rsidR="005E7864" w:rsidRPr="00214D4A">
        <w:rPr>
          <w:b/>
          <w:i/>
        </w:rPr>
        <w:t xml:space="preserve">Figura </w:t>
      </w:r>
      <w:r w:rsidR="005E7864">
        <w:rPr>
          <w:b/>
          <w:i/>
          <w:noProof/>
        </w:rPr>
        <w:t>35</w:t>
      </w:r>
      <w:r w:rsidR="005E7864">
        <w:fldChar w:fldCharType="end"/>
      </w:r>
      <w:r w:rsidR="00B662BD">
        <w:rPr>
          <w:lang w:val="en-US"/>
        </w:rPr>
        <w:t>:</w:t>
      </w:r>
    </w:p>
    <w:p w:rsidR="00AB600A" w:rsidRDefault="00AB600A" w:rsidP="00EC24A9">
      <w:pPr>
        <w:pStyle w:val="SinSangria"/>
        <w:numPr>
          <w:ilvl w:val="0"/>
          <w:numId w:val="33"/>
        </w:numPr>
      </w:pPr>
      <w:r>
        <w:t>Listado de préstamos.</w:t>
      </w:r>
    </w:p>
    <w:p w:rsidR="00AB600A" w:rsidRDefault="00AB600A" w:rsidP="00EC24A9">
      <w:pPr>
        <w:pStyle w:val="SinSangria"/>
        <w:numPr>
          <w:ilvl w:val="0"/>
          <w:numId w:val="33"/>
        </w:numPr>
      </w:pPr>
      <w:r>
        <w:t>Opción de búsqueda.</w:t>
      </w:r>
    </w:p>
    <w:p w:rsidR="00AB600A" w:rsidRDefault="00AB600A" w:rsidP="00EC24A9">
      <w:pPr>
        <w:pStyle w:val="SinSangria"/>
        <w:numPr>
          <w:ilvl w:val="0"/>
          <w:numId w:val="33"/>
        </w:numPr>
      </w:pPr>
      <w:r>
        <w:t>Botón de generar reporte.</w:t>
      </w:r>
    </w:p>
    <w:p w:rsidR="00214D4A" w:rsidRDefault="00214D4A" w:rsidP="00D36650">
      <w:pPr>
        <w:pStyle w:val="TITULOTablasyFiguras"/>
      </w:pPr>
      <w:bookmarkStart w:id="417" w:name="_Ref57918320"/>
      <w:bookmarkStart w:id="418" w:name="_Toc58005247"/>
      <w:bookmarkStart w:id="419" w:name="_Toc65263887"/>
      <w:bookmarkStart w:id="420" w:name="_Toc65264395"/>
      <w:bookmarkStart w:id="421" w:name="_Toc66541597"/>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37</w:t>
      </w:r>
      <w:r w:rsidR="00C06BE3" w:rsidRPr="00454AB9">
        <w:rPr>
          <w:i w:val="0"/>
          <w:noProof/>
        </w:rPr>
        <w:fldChar w:fldCharType="end"/>
      </w:r>
      <w:bookmarkEnd w:id="417"/>
      <w:r>
        <w:t xml:space="preserve"> </w:t>
      </w:r>
      <w:r>
        <w:br/>
      </w:r>
      <w:r w:rsidR="00454AB9" w:rsidRPr="00454AB9">
        <w:rPr>
          <w:b w:val="0"/>
        </w:rPr>
        <w:t>Módulo</w:t>
      </w:r>
      <w:r w:rsidRPr="00454AB9">
        <w:rPr>
          <w:b w:val="0"/>
        </w:rPr>
        <w:t xml:space="preserve"> Usuarios</w:t>
      </w:r>
      <w:bookmarkEnd w:id="418"/>
      <w:bookmarkEnd w:id="419"/>
      <w:bookmarkEnd w:id="420"/>
      <w:bookmarkEnd w:id="421"/>
    </w:p>
    <w:p w:rsidR="00AB600A" w:rsidRDefault="000D0AA7" w:rsidP="00D36650">
      <w:pPr>
        <w:pStyle w:val="TITULOTablasyFiguras"/>
      </w:pPr>
      <w:r w:rsidRPr="000D0AA7">
        <w:rPr>
          <w:noProof/>
          <w:lang w:val="en-US"/>
        </w:rPr>
        <w:drawing>
          <wp:inline distT="0" distB="0" distL="0" distR="0" wp14:anchorId="236DF165" wp14:editId="4BD28183">
            <wp:extent cx="5612130" cy="3156823"/>
            <wp:effectExtent l="0" t="0" r="7620" b="5715"/>
            <wp:docPr id="55" name="Imagen 55"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5E7864">
        <w:fldChar w:fldCharType="begin"/>
      </w:r>
      <w:r w:rsidR="005E7864">
        <w:instrText xml:space="preserve"> REF _Ref57918320 \h </w:instrText>
      </w:r>
      <w:r w:rsidR="005E7864">
        <w:fldChar w:fldCharType="separate"/>
      </w:r>
      <w:r w:rsidR="005E7864" w:rsidRPr="00214D4A">
        <w:rPr>
          <w:b/>
          <w:i/>
        </w:rPr>
        <w:t xml:space="preserve">Figura </w:t>
      </w:r>
      <w:r w:rsidR="005E7864">
        <w:rPr>
          <w:b/>
          <w:i/>
          <w:noProof/>
        </w:rPr>
        <w:t>36</w:t>
      </w:r>
      <w:r w:rsidR="005E7864">
        <w:fldChar w:fldCharType="end"/>
      </w:r>
      <w:r w:rsidR="00214D4A">
        <w:fldChar w:fldCharType="begin"/>
      </w:r>
      <w:r w:rsidR="00214D4A">
        <w:instrText xml:space="preserve"> REF _Ref57918320 \h </w:instrText>
      </w:r>
      <w:r w:rsidR="006B3F40">
        <w:instrText xml:space="preserve"> \* MERGEFORMAT </w:instrText>
      </w:r>
      <w:r w:rsidR="00214D4A">
        <w:fldChar w:fldCharType="end"/>
      </w:r>
      <w:r w:rsidR="00B662BD">
        <w:t>:</w:t>
      </w:r>
    </w:p>
    <w:p w:rsidR="00AB600A" w:rsidRDefault="00AB600A" w:rsidP="00EC24A9">
      <w:pPr>
        <w:pStyle w:val="SinSangria"/>
        <w:numPr>
          <w:ilvl w:val="0"/>
          <w:numId w:val="34"/>
        </w:numPr>
      </w:pPr>
      <w:r>
        <w:t>Listado de usuarios para ingresar al sistema.</w:t>
      </w:r>
    </w:p>
    <w:p w:rsidR="00AB600A" w:rsidRDefault="00AB600A" w:rsidP="00EC24A9">
      <w:pPr>
        <w:pStyle w:val="SinSangria"/>
        <w:numPr>
          <w:ilvl w:val="0"/>
          <w:numId w:val="34"/>
        </w:numPr>
      </w:pPr>
      <w:r>
        <w:t>Opción de búsqueda.</w:t>
      </w:r>
    </w:p>
    <w:p w:rsidR="00AB600A" w:rsidRDefault="00AB600A" w:rsidP="00EC24A9">
      <w:pPr>
        <w:pStyle w:val="SinSangria"/>
        <w:numPr>
          <w:ilvl w:val="0"/>
          <w:numId w:val="34"/>
        </w:numPr>
      </w:pPr>
      <w:r>
        <w:t xml:space="preserve">Botones </w:t>
      </w:r>
      <w:r w:rsidR="00842287">
        <w:t>de:</w:t>
      </w:r>
    </w:p>
    <w:p w:rsidR="00AB600A" w:rsidRDefault="00AB600A" w:rsidP="006B3F40">
      <w:pPr>
        <w:pStyle w:val="SinSangria"/>
        <w:ind w:left="720"/>
      </w:pPr>
      <w:r>
        <w:t>Eliminar</w:t>
      </w:r>
    </w:p>
    <w:p w:rsidR="00AB600A" w:rsidRDefault="00AB600A" w:rsidP="006B3F40">
      <w:pPr>
        <w:pStyle w:val="SinSangria"/>
        <w:ind w:left="720"/>
      </w:pPr>
      <w:r>
        <w:t xml:space="preserve">Editar </w:t>
      </w:r>
    </w:p>
    <w:p w:rsidR="00AB600A" w:rsidRDefault="00AB600A" w:rsidP="00EC24A9">
      <w:pPr>
        <w:pStyle w:val="SinSangria"/>
        <w:numPr>
          <w:ilvl w:val="0"/>
          <w:numId w:val="34"/>
        </w:numPr>
      </w:pPr>
      <w:r>
        <w:t>Botón de agregar usuario.</w:t>
      </w:r>
    </w:p>
    <w:p w:rsidR="00AB600A" w:rsidRDefault="00AB600A" w:rsidP="00EC24A9">
      <w:pPr>
        <w:pStyle w:val="SinSangria"/>
        <w:numPr>
          <w:ilvl w:val="0"/>
          <w:numId w:val="34"/>
        </w:numPr>
      </w:pPr>
      <w:r>
        <w:t>Menú de navegación</w:t>
      </w:r>
    </w:p>
    <w:p w:rsidR="00214D4A" w:rsidRDefault="00214D4A" w:rsidP="00D36650">
      <w:pPr>
        <w:pStyle w:val="TITULOTablasyFiguras"/>
      </w:pPr>
      <w:bookmarkStart w:id="422" w:name="_Ref57918399"/>
      <w:bookmarkStart w:id="423" w:name="_Toc58005248"/>
      <w:bookmarkStart w:id="424" w:name="_Toc65263888"/>
      <w:bookmarkStart w:id="425" w:name="_Toc65264396"/>
      <w:bookmarkStart w:id="426" w:name="_Toc66541598"/>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38</w:t>
      </w:r>
      <w:r w:rsidR="00C06BE3" w:rsidRPr="00454AB9">
        <w:rPr>
          <w:i w:val="0"/>
          <w:noProof/>
        </w:rPr>
        <w:fldChar w:fldCharType="end"/>
      </w:r>
      <w:bookmarkEnd w:id="422"/>
      <w:r>
        <w:br/>
      </w:r>
      <w:r w:rsidR="00454AB9" w:rsidRPr="00454AB9">
        <w:rPr>
          <w:b w:val="0"/>
        </w:rPr>
        <w:t>Módulo</w:t>
      </w:r>
      <w:r w:rsidRPr="00454AB9">
        <w:rPr>
          <w:b w:val="0"/>
        </w:rPr>
        <w:t xml:space="preserve"> Agregar, Editar Usuario</w:t>
      </w:r>
      <w:bookmarkEnd w:id="423"/>
      <w:bookmarkEnd w:id="424"/>
      <w:bookmarkEnd w:id="425"/>
      <w:bookmarkEnd w:id="426"/>
    </w:p>
    <w:p w:rsidR="00AB600A" w:rsidRDefault="000D0AA7" w:rsidP="00214D4A">
      <w:pPr>
        <w:pStyle w:val="natasAPA7maedicin"/>
      </w:pPr>
      <w:r w:rsidRPr="000D0AA7">
        <w:rPr>
          <w:noProof/>
          <w:lang w:val="en-US"/>
        </w:rPr>
        <w:drawing>
          <wp:inline distT="0" distB="0" distL="0" distR="0" wp14:anchorId="65BF65EA" wp14:editId="7AB5AE5A">
            <wp:extent cx="5612130" cy="3156823"/>
            <wp:effectExtent l="0" t="0" r="7620" b="5715"/>
            <wp:docPr id="57" name="Imagen 57" descr="C:\Users\USUARIO\Documents\interfaz\Diapositiv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interfaz\Diapositiva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AB600A" w:rsidP="006B3F40">
      <w:pPr>
        <w:pStyle w:val="SinSangria"/>
      </w:pPr>
      <w:r>
        <w:t xml:space="preserve">Descripción </w:t>
      </w:r>
      <w:r w:rsidR="005E7864">
        <w:fldChar w:fldCharType="begin"/>
      </w:r>
      <w:r w:rsidR="005E7864">
        <w:instrText xml:space="preserve"> REF _Ref57918399 \h </w:instrText>
      </w:r>
      <w:r w:rsidR="005E7864">
        <w:fldChar w:fldCharType="separate"/>
      </w:r>
      <w:r w:rsidR="005E7864" w:rsidRPr="00214D4A">
        <w:rPr>
          <w:b/>
          <w:i/>
        </w:rPr>
        <w:t xml:space="preserve">Figura </w:t>
      </w:r>
      <w:r w:rsidR="005E7864">
        <w:rPr>
          <w:b/>
          <w:i/>
          <w:noProof/>
        </w:rPr>
        <w:t>37</w:t>
      </w:r>
      <w:r w:rsidR="005E7864">
        <w:fldChar w:fldCharType="end"/>
      </w:r>
      <w:r w:rsidR="00214D4A">
        <w:t>:</w:t>
      </w:r>
    </w:p>
    <w:p w:rsidR="00AB600A" w:rsidRDefault="00AB600A" w:rsidP="00EC24A9">
      <w:pPr>
        <w:pStyle w:val="SinSangria"/>
        <w:numPr>
          <w:ilvl w:val="0"/>
          <w:numId w:val="35"/>
        </w:numPr>
      </w:pPr>
      <w:r>
        <w:t>Formulario de datos de lectores.</w:t>
      </w:r>
    </w:p>
    <w:p w:rsidR="00AB600A" w:rsidRDefault="00AB600A" w:rsidP="00EC24A9">
      <w:pPr>
        <w:pStyle w:val="SinSangria"/>
        <w:numPr>
          <w:ilvl w:val="0"/>
          <w:numId w:val="35"/>
        </w:numPr>
      </w:pPr>
      <w:r>
        <w:t xml:space="preserve">Botón de guardar datos. </w:t>
      </w:r>
    </w:p>
    <w:p w:rsidR="00AB600A" w:rsidRDefault="00AB600A" w:rsidP="00EC24A9">
      <w:pPr>
        <w:pStyle w:val="SinSangria"/>
        <w:numPr>
          <w:ilvl w:val="0"/>
          <w:numId w:val="35"/>
        </w:numPr>
      </w:pPr>
      <w:r>
        <w:t xml:space="preserve">Menú de navegación. </w:t>
      </w:r>
    </w:p>
    <w:p w:rsidR="00214D4A" w:rsidRDefault="00214D4A" w:rsidP="00D36650">
      <w:pPr>
        <w:pStyle w:val="TITULOTablasyFiguras"/>
      </w:pPr>
      <w:bookmarkStart w:id="427" w:name="_Ref57918469"/>
      <w:bookmarkStart w:id="428" w:name="_Toc58005249"/>
      <w:bookmarkStart w:id="429" w:name="_Toc65263889"/>
      <w:bookmarkStart w:id="430" w:name="_Toc65264397"/>
      <w:bookmarkStart w:id="431" w:name="_Toc66541599"/>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39</w:t>
      </w:r>
      <w:r w:rsidR="00C06BE3" w:rsidRPr="00454AB9">
        <w:rPr>
          <w:i w:val="0"/>
          <w:noProof/>
        </w:rPr>
        <w:fldChar w:fldCharType="end"/>
      </w:r>
      <w:bookmarkEnd w:id="427"/>
      <w:r>
        <w:br/>
      </w:r>
      <w:r w:rsidR="00454AB9" w:rsidRPr="00454AB9">
        <w:rPr>
          <w:b w:val="0"/>
        </w:rPr>
        <w:t>Módulo</w:t>
      </w:r>
      <w:r w:rsidRPr="00454AB9">
        <w:rPr>
          <w:b w:val="0"/>
        </w:rPr>
        <w:t xml:space="preserve"> Reportes</w:t>
      </w:r>
      <w:bookmarkEnd w:id="428"/>
      <w:bookmarkEnd w:id="429"/>
      <w:bookmarkEnd w:id="430"/>
      <w:bookmarkEnd w:id="431"/>
    </w:p>
    <w:p w:rsidR="00AB600A" w:rsidRDefault="000D0AA7" w:rsidP="00214D4A">
      <w:pPr>
        <w:pStyle w:val="natasAPA7maedicin"/>
      </w:pPr>
      <w:r w:rsidRPr="000D0AA7">
        <w:rPr>
          <w:noProof/>
          <w:lang w:val="en-US"/>
        </w:rPr>
        <w:drawing>
          <wp:inline distT="0" distB="0" distL="0" distR="0" wp14:anchorId="26EEA590" wp14:editId="2C524A53">
            <wp:extent cx="5612130" cy="3156823"/>
            <wp:effectExtent l="0" t="0" r="7620" b="5715"/>
            <wp:docPr id="58" name="Imagen 58" descr="C:\Users\USUARIO\Documents\interfaz\Diapositiv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ocuments\interfaz\Diapositiva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214D4A" w:rsidRDefault="00214D4A" w:rsidP="00214D4A">
      <w:pPr>
        <w:pStyle w:val="natasAPA7maedicin"/>
      </w:pPr>
      <w:r>
        <w:t>Fuente: Propia</w:t>
      </w:r>
    </w:p>
    <w:p w:rsidR="00AB600A" w:rsidRDefault="00214D4A" w:rsidP="006B3F40">
      <w:pPr>
        <w:pStyle w:val="SinSangria"/>
      </w:pPr>
      <w:r>
        <w:t xml:space="preserve">Descripción </w:t>
      </w:r>
      <w:r>
        <w:fldChar w:fldCharType="begin"/>
      </w:r>
      <w:r>
        <w:instrText xml:space="preserve"> REF _Ref57918469 \h </w:instrText>
      </w:r>
      <w:r w:rsidR="006B3F40">
        <w:instrText xml:space="preserve"> \* MERGEFORMAT </w:instrText>
      </w:r>
      <w:r>
        <w:fldChar w:fldCharType="separate"/>
      </w:r>
      <w:r w:rsidR="005E7864">
        <w:rPr>
          <w:b/>
        </w:rPr>
        <w:fldChar w:fldCharType="begin"/>
      </w:r>
      <w:r w:rsidR="005E7864">
        <w:instrText xml:space="preserve"> REF _Ref57918469 \h </w:instrText>
      </w:r>
      <w:r w:rsidR="005E7864">
        <w:rPr>
          <w:b/>
        </w:rPr>
      </w:r>
      <w:r w:rsidR="005E7864">
        <w:rPr>
          <w:b/>
        </w:rPr>
        <w:fldChar w:fldCharType="separate"/>
      </w:r>
      <w:r w:rsidR="005E7864" w:rsidRPr="00214D4A">
        <w:rPr>
          <w:b/>
          <w:i/>
        </w:rPr>
        <w:t xml:space="preserve">Figura </w:t>
      </w:r>
      <w:r w:rsidR="005E7864">
        <w:rPr>
          <w:b/>
          <w:i/>
          <w:noProof/>
        </w:rPr>
        <w:t>38</w:t>
      </w:r>
      <w:r w:rsidR="005E7864">
        <w:rPr>
          <w:b/>
        </w:rPr>
        <w:fldChar w:fldCharType="end"/>
      </w:r>
      <w:r>
        <w:fldChar w:fldCharType="end"/>
      </w:r>
      <w:r>
        <w:t>:</w:t>
      </w:r>
    </w:p>
    <w:p w:rsidR="00AB600A" w:rsidRDefault="00AB600A" w:rsidP="00EC24A9">
      <w:pPr>
        <w:pStyle w:val="SinSangria"/>
        <w:numPr>
          <w:ilvl w:val="0"/>
          <w:numId w:val="36"/>
        </w:numPr>
      </w:pPr>
      <w:r>
        <w:t>Formulario de generar reporte por fecha de préstamos.</w:t>
      </w:r>
    </w:p>
    <w:p w:rsidR="00AB600A" w:rsidRDefault="00AB600A" w:rsidP="00EC24A9">
      <w:pPr>
        <w:pStyle w:val="SinSangria"/>
        <w:numPr>
          <w:ilvl w:val="0"/>
          <w:numId w:val="36"/>
        </w:numPr>
      </w:pPr>
      <w:r>
        <w:t xml:space="preserve">Botón de descargar. </w:t>
      </w:r>
    </w:p>
    <w:p w:rsidR="00AB600A" w:rsidRDefault="00AB600A" w:rsidP="00EC24A9">
      <w:pPr>
        <w:pStyle w:val="SinSangria"/>
        <w:numPr>
          <w:ilvl w:val="0"/>
          <w:numId w:val="36"/>
        </w:numPr>
      </w:pPr>
      <w:r>
        <w:t xml:space="preserve">Menú de navegación. </w:t>
      </w:r>
    </w:p>
    <w:p w:rsidR="00AB600A" w:rsidRDefault="00AB600A" w:rsidP="00EC24A9">
      <w:pPr>
        <w:pStyle w:val="SinSangria"/>
        <w:numPr>
          <w:ilvl w:val="0"/>
          <w:numId w:val="36"/>
        </w:numPr>
      </w:pPr>
      <w:r>
        <w:t xml:space="preserve">Genera un archivo PDF como el que se muestra en la </w:t>
      </w:r>
      <w:r w:rsidR="005E7864">
        <w:fldChar w:fldCharType="begin"/>
      </w:r>
      <w:r w:rsidR="005E7864">
        <w:instrText xml:space="preserve"> REF _Ref64642591 \h </w:instrText>
      </w:r>
      <w:r w:rsidR="005E7864">
        <w:fldChar w:fldCharType="separate"/>
      </w:r>
      <w:r w:rsidR="005E7864" w:rsidRPr="00214D4A">
        <w:rPr>
          <w:b/>
        </w:rPr>
        <w:t xml:space="preserve">Figura </w:t>
      </w:r>
      <w:r w:rsidR="005E7864">
        <w:rPr>
          <w:b/>
          <w:noProof/>
        </w:rPr>
        <w:t>39</w:t>
      </w:r>
      <w:r w:rsidR="005E7864">
        <w:fldChar w:fldCharType="end"/>
      </w:r>
      <w:r w:rsidR="007B2889">
        <w:t>.</w:t>
      </w:r>
      <w:r>
        <w:fldChar w:fldCharType="begin"/>
      </w:r>
      <w:r>
        <w:instrText xml:space="preserve"> REF _Ref43265424 \h </w:instrText>
      </w:r>
      <w:r w:rsidR="006B3F40">
        <w:instrText xml:space="preserve"> \* MERGEFORMAT </w:instrText>
      </w:r>
      <w:r>
        <w:fldChar w:fldCharType="end"/>
      </w:r>
      <w:r w:rsidR="007B2889">
        <w:t xml:space="preserve"> </w:t>
      </w:r>
    </w:p>
    <w:p w:rsidR="00214D4A" w:rsidRDefault="00214D4A" w:rsidP="00D36650">
      <w:pPr>
        <w:pStyle w:val="TITULOTablasyFiguras"/>
      </w:pPr>
      <w:bookmarkStart w:id="432" w:name="_Ref64642591"/>
      <w:bookmarkStart w:id="433" w:name="_Toc58005250"/>
      <w:bookmarkStart w:id="434" w:name="_Toc65263890"/>
      <w:bookmarkStart w:id="435" w:name="_Toc65264398"/>
      <w:bookmarkStart w:id="436" w:name="_Toc66541600"/>
      <w:r w:rsidRPr="00454AB9">
        <w:rPr>
          <w:i w:val="0"/>
        </w:rPr>
        <w:lastRenderedPageBreak/>
        <w:t xml:space="preserve">Figura </w:t>
      </w:r>
      <w:r w:rsidR="00C06BE3" w:rsidRPr="00454AB9">
        <w:rPr>
          <w:i w:val="0"/>
        </w:rPr>
        <w:fldChar w:fldCharType="begin"/>
      </w:r>
      <w:r w:rsidR="00C06BE3" w:rsidRPr="00454AB9">
        <w:rPr>
          <w:i w:val="0"/>
        </w:rPr>
        <w:instrText xml:space="preserve"> SEQ Figura \* ARABIC </w:instrText>
      </w:r>
      <w:r w:rsidR="00C06BE3" w:rsidRPr="00454AB9">
        <w:rPr>
          <w:i w:val="0"/>
        </w:rPr>
        <w:fldChar w:fldCharType="separate"/>
      </w:r>
      <w:r w:rsidR="008F1C3C">
        <w:rPr>
          <w:i w:val="0"/>
          <w:noProof/>
        </w:rPr>
        <w:t>40</w:t>
      </w:r>
      <w:r w:rsidR="00C06BE3" w:rsidRPr="00454AB9">
        <w:rPr>
          <w:i w:val="0"/>
          <w:noProof/>
        </w:rPr>
        <w:fldChar w:fldCharType="end"/>
      </w:r>
      <w:bookmarkEnd w:id="432"/>
      <w:r>
        <w:t xml:space="preserve"> </w:t>
      </w:r>
      <w:r>
        <w:br/>
      </w:r>
      <w:r w:rsidR="00E24F4F">
        <w:rPr>
          <w:b w:val="0"/>
        </w:rPr>
        <w:t>Reporte</w:t>
      </w:r>
      <w:r w:rsidRPr="00454AB9">
        <w:rPr>
          <w:b w:val="0"/>
        </w:rPr>
        <w:t xml:space="preserve"> Prestamos</w:t>
      </w:r>
      <w:bookmarkEnd w:id="433"/>
      <w:bookmarkEnd w:id="434"/>
      <w:bookmarkEnd w:id="435"/>
      <w:bookmarkEnd w:id="436"/>
    </w:p>
    <w:p w:rsidR="00AB600A" w:rsidRDefault="00AB600A" w:rsidP="007B2889">
      <w:pPr>
        <w:pStyle w:val="natasAPA7maedicin"/>
      </w:pPr>
      <w:r>
        <w:rPr>
          <w:noProof/>
          <w:lang w:val="en-US"/>
        </w:rPr>
        <w:drawing>
          <wp:inline distT="0" distB="0" distL="0" distR="0" wp14:anchorId="7C261264" wp14:editId="5B9C92F8">
            <wp:extent cx="5632418" cy="3345083"/>
            <wp:effectExtent l="0" t="0" r="6985"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195" t="6680" r="6999" b="5849"/>
                    <a:stretch/>
                  </pic:blipFill>
                  <pic:spPr bwMode="auto">
                    <a:xfrm>
                      <a:off x="0" y="0"/>
                      <a:ext cx="5639580" cy="3349337"/>
                    </a:xfrm>
                    <a:prstGeom prst="rect">
                      <a:avLst/>
                    </a:prstGeom>
                    <a:ln>
                      <a:noFill/>
                    </a:ln>
                    <a:extLst>
                      <a:ext uri="{53640926-AAD7-44D8-BBD7-CCE9431645EC}">
                        <a14:shadowObscured xmlns:a14="http://schemas.microsoft.com/office/drawing/2010/main"/>
                      </a:ext>
                    </a:extLst>
                  </pic:spPr>
                </pic:pic>
              </a:graphicData>
            </a:graphic>
          </wp:inline>
        </w:drawing>
      </w:r>
    </w:p>
    <w:p w:rsidR="00214D4A" w:rsidRDefault="00214D4A" w:rsidP="00214D4A">
      <w:pPr>
        <w:pStyle w:val="natasAPA7maedicin"/>
      </w:pPr>
      <w:r>
        <w:t>Fuente: Propia</w:t>
      </w:r>
    </w:p>
    <w:p w:rsidR="009145DA" w:rsidRDefault="009145DA" w:rsidP="000373F0">
      <w:pPr>
        <w:pStyle w:val="Ttulo2"/>
      </w:pPr>
      <w:bookmarkStart w:id="437" w:name="_Toc65263752"/>
      <w:bookmarkStart w:id="438" w:name="_Toc66541548"/>
      <w:r>
        <w:t>PRUEBAS DE FUNCIONALIDAD</w:t>
      </w:r>
      <w:bookmarkEnd w:id="437"/>
      <w:bookmarkEnd w:id="438"/>
    </w:p>
    <w:p w:rsidR="00BC142C" w:rsidRPr="00BC142C" w:rsidRDefault="00BC142C" w:rsidP="00BC142C">
      <w:r>
        <w:t xml:space="preserve">Se realizó una prueba final de funcionalidad en conjunto con el </w:t>
      </w: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r>
        <w:rPr>
          <w:rFonts w:cs="Times New Roman"/>
          <w:szCs w:val="24"/>
        </w:rPr>
        <w:t xml:space="preserve"> administrador de la biblioteca </w:t>
      </w:r>
      <w:r w:rsidR="00B662BD">
        <w:rPr>
          <w:rFonts w:cs="Times New Roman"/>
          <w:szCs w:val="24"/>
        </w:rPr>
        <w:t>el</w:t>
      </w:r>
      <w:r w:rsidR="007426FE">
        <w:rPr>
          <w:rFonts w:cs="Times New Roman"/>
          <w:szCs w:val="24"/>
        </w:rPr>
        <w:t xml:space="preserve"> día miércoles 12</w:t>
      </w:r>
      <w:r>
        <w:rPr>
          <w:rFonts w:cs="Times New Roman"/>
          <w:szCs w:val="24"/>
        </w:rPr>
        <w:t xml:space="preserve"> de noviembre del año 2020 previo al proceso de acreditación de la </w:t>
      </w:r>
      <w:r w:rsidR="00B662BD">
        <w:rPr>
          <w:rFonts w:cs="Times New Roman"/>
          <w:szCs w:val="24"/>
        </w:rPr>
        <w:t>institución</w:t>
      </w:r>
      <w:r>
        <w:rPr>
          <w:rFonts w:cs="Times New Roman"/>
          <w:szCs w:val="24"/>
        </w:rPr>
        <w:t>.</w:t>
      </w:r>
    </w:p>
    <w:p w:rsidR="00D94751" w:rsidRPr="00E24F4F" w:rsidRDefault="00D94751" w:rsidP="00D36650">
      <w:pPr>
        <w:pStyle w:val="TITULOTablasyFiguras"/>
        <w:rPr>
          <w:b w:val="0"/>
        </w:rPr>
      </w:pPr>
      <w:bookmarkStart w:id="439" w:name="_Toc58005066"/>
      <w:bookmarkStart w:id="440" w:name="_Toc65264422"/>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5</w:t>
      </w:r>
      <w:r w:rsidR="00C06BE3" w:rsidRPr="00E24F4F">
        <w:rPr>
          <w:i w:val="0"/>
          <w:noProof/>
        </w:rPr>
        <w:fldChar w:fldCharType="end"/>
      </w:r>
      <w:r>
        <w:br/>
        <w:t xml:space="preserve"> </w:t>
      </w:r>
      <w:r w:rsidRPr="00E24F4F">
        <w:rPr>
          <w:b w:val="0"/>
        </w:rPr>
        <w:t>Funcionalidad Inicio de Sesión</w:t>
      </w:r>
      <w:bookmarkEnd w:id="439"/>
      <w:bookmarkEnd w:id="440"/>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A7074E" w:rsidRPr="00A7074E" w:rsidTr="00D6175A">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0373F0" w:rsidRPr="00A7074E" w:rsidRDefault="000373F0" w:rsidP="00D6175A">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w:t>
            </w:r>
            <w:r w:rsidR="00D6175A" w:rsidRPr="00A7074E">
              <w:rPr>
                <w:rFonts w:eastAsia="Times New Roman" w:cs="Times New Roman"/>
                <w:b/>
                <w:bCs/>
                <w:szCs w:val="24"/>
                <w:lang w:val="es-EC" w:eastAsia="es-ES"/>
              </w:rPr>
              <w:t xml:space="preserve">io : Inicio de Sesión </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916624" w:rsidRPr="00A7074E" w:rsidRDefault="00916624" w:rsidP="00916624">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916624" w:rsidRPr="00A7074E" w:rsidRDefault="00916624" w:rsidP="00916624">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916624" w:rsidRPr="00A7074E" w:rsidRDefault="00916624" w:rsidP="00916624">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916624" w:rsidRPr="00A7074E" w:rsidRDefault="007426FE" w:rsidP="007426F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00916624" w:rsidRPr="00A7074E">
              <w:rPr>
                <w:rFonts w:eastAsia="Times New Roman" w:cs="Times New Roman"/>
                <w:szCs w:val="24"/>
                <w:lang w:val="es-EC" w:eastAsia="es-ES"/>
              </w:rPr>
              <w:t>/2020</w:t>
            </w:r>
          </w:p>
        </w:tc>
      </w:tr>
      <w:tr w:rsidR="00A7074E" w:rsidRPr="00A7074E" w:rsidTr="000373F0">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0373F0" w:rsidRPr="00A7074E" w:rsidRDefault="006C73D5"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w:t>
            </w:r>
            <w:r w:rsidR="0055086A" w:rsidRPr="00A7074E">
              <w:rPr>
                <w:rFonts w:eastAsia="Times New Roman" w:cs="Times New Roman"/>
                <w:szCs w:val="24"/>
                <w:lang w:val="es-EC" w:eastAsia="es-ES"/>
              </w:rPr>
              <w:t>l</w:t>
            </w:r>
            <w:r w:rsidRPr="00A7074E">
              <w:rPr>
                <w:rFonts w:eastAsia="Times New Roman" w:cs="Times New Roman"/>
                <w:szCs w:val="24"/>
                <w:lang w:val="es-EC" w:eastAsia="es-ES"/>
              </w:rPr>
              <w:t xml:space="preserve"> administrador</w:t>
            </w:r>
            <w:r w:rsidR="0055086A" w:rsidRPr="00A7074E">
              <w:rPr>
                <w:rFonts w:eastAsia="Times New Roman" w:cs="Times New Roman"/>
                <w:szCs w:val="24"/>
                <w:lang w:val="es-EC" w:eastAsia="es-ES"/>
              </w:rPr>
              <w:t xml:space="preserve"> para el ingreso del sistema</w:t>
            </w:r>
            <w:r w:rsidRPr="00A7074E">
              <w:rPr>
                <w:rFonts w:eastAsia="Times New Roman" w:cs="Times New Roman"/>
                <w:szCs w:val="24"/>
                <w:lang w:val="es-EC" w:eastAsia="es-ES"/>
              </w:rPr>
              <w:t>.</w:t>
            </w:r>
          </w:p>
        </w:tc>
      </w:tr>
      <w:tr w:rsidR="00A7074E" w:rsidRPr="00A7074E" w:rsidTr="000373F0">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D6175A"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A7074E" w:rsidRPr="00A7074E" w:rsidTr="000373F0">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0373F0" w:rsidRPr="00A7074E" w:rsidRDefault="000373F0"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 xml:space="preserve">Si los datos son incorrectos se redirección al módulo de inicio de sesión y se </w:t>
            </w:r>
            <w:r w:rsidR="00257295" w:rsidRPr="00A7074E">
              <w:rPr>
                <w:rFonts w:eastAsia="Times New Roman" w:cs="Times New Roman"/>
                <w:szCs w:val="24"/>
                <w:lang w:eastAsia="es-EC"/>
              </w:rPr>
              <w:t xml:space="preserve"> </w:t>
            </w:r>
            <w:r w:rsidR="00326D9F" w:rsidRPr="00A7074E">
              <w:rPr>
                <w:rFonts w:eastAsia="Times New Roman" w:cs="Times New Roman"/>
                <w:szCs w:val="24"/>
                <w:lang w:eastAsia="es-EC"/>
              </w:rPr>
              <w:t xml:space="preserve"> </w:t>
            </w:r>
            <w:r w:rsidRPr="00A7074E">
              <w:rPr>
                <w:rFonts w:eastAsia="Times New Roman" w:cs="Times New Roman"/>
                <w:szCs w:val="24"/>
                <w:lang w:eastAsia="es-EC"/>
              </w:rPr>
              <w:t>mostrara un mensaje con el error obtenido.</w:t>
            </w:r>
          </w:p>
        </w:tc>
      </w:tr>
      <w:tr w:rsidR="00A7074E" w:rsidRPr="00A7074E" w:rsidTr="000373F0">
        <w:trPr>
          <w:trHeight w:val="458"/>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458"/>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0373F0">
        <w:trPr>
          <w:trHeight w:val="458"/>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0373F0" w:rsidRPr="00A7074E" w:rsidRDefault="000373F0"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del campo </w:t>
            </w:r>
            <w:r w:rsidR="00D6175A" w:rsidRPr="00A7074E">
              <w:rPr>
                <w:rFonts w:eastAsia="Times New Roman" w:cs="Times New Roman"/>
                <w:szCs w:val="24"/>
                <w:lang w:val="es-EC" w:eastAsia="es-ES"/>
              </w:rPr>
              <w:t>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0373F0" w:rsidRPr="00A7074E" w:rsidRDefault="00C06BE3" w:rsidP="000373F0">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391"/>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395"/>
        </w:trPr>
        <w:tc>
          <w:tcPr>
            <w:tcW w:w="1528"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0373F0" w:rsidRPr="00A7074E" w:rsidRDefault="000373F0" w:rsidP="000373F0">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0373F0" w:rsidRPr="00A7074E" w:rsidRDefault="000373F0" w:rsidP="000373F0">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D6175A">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0373F0" w:rsidRPr="00A7074E" w:rsidRDefault="000373F0" w:rsidP="000373F0">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0373F0" w:rsidRPr="00A7074E" w:rsidRDefault="000373F0" w:rsidP="000373F0">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0373F0" w:rsidRDefault="007E0E58" w:rsidP="00D94751">
      <w:pPr>
        <w:pStyle w:val="natasAPA7maedicin"/>
      </w:pPr>
      <w:r>
        <w:t>Fuente: Propia</w:t>
      </w:r>
    </w:p>
    <w:p w:rsidR="007E0E58" w:rsidRDefault="007E0E58" w:rsidP="00D36650">
      <w:pPr>
        <w:pStyle w:val="TITULOTablasyFiguras"/>
      </w:pPr>
      <w:bookmarkStart w:id="441" w:name="_Toc58005067"/>
      <w:bookmarkStart w:id="442" w:name="_Toc65264423"/>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6</w:t>
      </w:r>
      <w:r w:rsidR="00C06BE3" w:rsidRPr="00E24F4F">
        <w:rPr>
          <w:i w:val="0"/>
          <w:noProof/>
        </w:rPr>
        <w:fldChar w:fldCharType="end"/>
      </w:r>
      <w:r>
        <w:br/>
        <w:t xml:space="preserve"> </w:t>
      </w:r>
      <w:r w:rsidRPr="00E24F4F">
        <w:rPr>
          <w:b w:val="0"/>
        </w:rPr>
        <w:t>Funcionalidad Registro de Categoría</w:t>
      </w:r>
      <w:bookmarkEnd w:id="441"/>
      <w:bookmarkEnd w:id="442"/>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A7074E" w:rsidRPr="00A7074E" w:rsidTr="001E0966">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916624">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D6175A" w:rsidRPr="00A7074E" w:rsidRDefault="00916624" w:rsidP="001E0966">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D6175A" w:rsidRPr="00A7074E" w:rsidRDefault="00D6175A" w:rsidP="001E0966">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D6175A" w:rsidRPr="00A7074E" w:rsidRDefault="007426FE" w:rsidP="001E0966">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55086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w:t>
            </w:r>
            <w:r w:rsidR="00D6175A" w:rsidRPr="00A7074E">
              <w:rPr>
                <w:rFonts w:eastAsia="Times New Roman" w:cs="Times New Roman"/>
                <w:szCs w:val="24"/>
                <w:lang w:eastAsia="es-EC"/>
              </w:rPr>
              <w:t>ngresa correctamente el dato se guardarán.</w:t>
            </w:r>
          </w:p>
        </w:tc>
      </w:tr>
      <w:tr w:rsidR="00A7074E" w:rsidRPr="00A7074E"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916624">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916624">
        <w:trPr>
          <w:trHeight w:val="45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916624">
        <w:trPr>
          <w:trHeight w:val="475"/>
        </w:trPr>
        <w:tc>
          <w:tcPr>
            <w:tcW w:w="152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A7074E" w:rsidRDefault="007E0E58" w:rsidP="00A7074E">
      <w:pPr>
        <w:pStyle w:val="natasAPA7maedicin"/>
      </w:pPr>
      <w:r>
        <w:t>Fuente: Propia</w:t>
      </w:r>
    </w:p>
    <w:p w:rsidR="007E0E58" w:rsidRDefault="007E0E58" w:rsidP="00D36650">
      <w:pPr>
        <w:pStyle w:val="TITULOTablasyFiguras"/>
      </w:pPr>
      <w:bookmarkStart w:id="443" w:name="_Toc58005068"/>
      <w:bookmarkStart w:id="444" w:name="_Toc65264424"/>
      <w:r w:rsidRPr="00E24F4F">
        <w:rPr>
          <w:i w:val="0"/>
        </w:rPr>
        <w:lastRenderedPageBreak/>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7</w:t>
      </w:r>
      <w:r w:rsidR="00C06BE3" w:rsidRPr="00E24F4F">
        <w:rPr>
          <w:i w:val="0"/>
          <w:noProof/>
        </w:rPr>
        <w:fldChar w:fldCharType="end"/>
      </w:r>
      <w:r>
        <w:br/>
      </w:r>
      <w:r w:rsidRPr="00E24F4F">
        <w:rPr>
          <w:b w:val="0"/>
        </w:rPr>
        <w:t xml:space="preserve"> Funcionalidad Registro de Libros</w:t>
      </w:r>
      <w:bookmarkEnd w:id="443"/>
      <w:bookmarkEnd w:id="444"/>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ascii="Calibri" w:eastAsia="Times New Roman" w:hAnsi="Calibri" w:cs="Calibri"/>
                <w:sz w:val="22"/>
                <w:lang w:eastAsia="es-ES"/>
              </w:rPr>
            </w:pPr>
            <w:r w:rsidRPr="00A7074E">
              <w:t xml:space="preserve">Ing. Luis Miguel </w:t>
            </w:r>
            <w:proofErr w:type="spellStart"/>
            <w:r w:rsidRPr="00A7074E">
              <w:t>Yanchatipan</w:t>
            </w:r>
            <w:proofErr w:type="spellEnd"/>
            <w:r w:rsidRPr="00A7074E">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A7074E">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D6175A" w:rsidRPr="00A7074E" w:rsidRDefault="00D6175A" w:rsidP="00D6175A">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A7074E" w:rsidRPr="00A7074E" w:rsidTr="00A7074E">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55086A">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w:t>
            </w:r>
            <w:r w:rsidR="0055086A" w:rsidRPr="00A7074E">
              <w:rPr>
                <w:rFonts w:eastAsia="Times New Roman" w:cs="Times New Roman"/>
                <w:szCs w:val="24"/>
                <w:lang w:eastAsia="es-EC"/>
              </w:rPr>
              <w:t xml:space="preserve">, </w:t>
            </w:r>
            <w:r w:rsidRPr="00A7074E">
              <w:rPr>
                <w:rFonts w:eastAsia="Times New Roman" w:cs="Times New Roman"/>
                <w:szCs w:val="24"/>
                <w:lang w:eastAsia="es-EC"/>
              </w:rPr>
              <w:t>código</w:t>
            </w:r>
          </w:p>
        </w:tc>
      </w:tr>
      <w:tr w:rsidR="00A7074E" w:rsidRPr="00A7074E" w:rsidTr="00A7074E">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36650" w:rsidP="00EC24A9">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00D6175A" w:rsidRPr="00A7074E">
              <w:rPr>
                <w:rFonts w:eastAsia="Times New Roman" w:cs="Times New Roman"/>
                <w:szCs w:val="24"/>
                <w:lang w:eastAsia="es-EC"/>
              </w:rPr>
              <w:t>sesión con la cuenta de administrador.</w:t>
            </w:r>
          </w:p>
          <w:p w:rsidR="00D6175A" w:rsidRPr="00A7074E" w:rsidRDefault="00D6175A" w:rsidP="00EC24A9">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D6175A" w:rsidRPr="00A7074E" w:rsidRDefault="00D6175A" w:rsidP="00EC24A9">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A7074E" w:rsidRPr="00A7074E" w:rsidTr="00A7074E">
        <w:trPr>
          <w:trHeight w:val="458"/>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458"/>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458"/>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D6175A" w:rsidRPr="00A7074E" w:rsidRDefault="00AA505F" w:rsidP="00AA505F">
            <w:pPr>
              <w:spacing w:after="0" w:line="240" w:lineRule="auto"/>
              <w:ind w:firstLine="0"/>
              <w:jc w:val="center"/>
              <w:rPr>
                <w:rFonts w:eastAsia="Times New Roman" w:cs="Times New Roman"/>
                <w:szCs w:val="24"/>
                <w:lang w:eastAsia="es-ES"/>
              </w:rPr>
            </w:pPr>
            <w:proofErr w:type="spellStart"/>
            <w:r>
              <w:rPr>
                <w:rFonts w:eastAsia="Times New Roman" w:cs="Times New Roman"/>
                <w:szCs w:val="24"/>
                <w:lang w:val="es-EC" w:eastAsia="es-ES"/>
              </w:rPr>
              <w:t>Finaizado</w:t>
            </w:r>
            <w:proofErr w:type="spellEnd"/>
            <w:r w:rsidR="002D69A5">
              <w:rPr>
                <w:rFonts w:eastAsia="Times New Roman" w:cs="Times New Roman"/>
                <w:szCs w:val="24"/>
                <w:lang w:val="es-EC" w:eastAsia="es-ES"/>
              </w:rPr>
              <w:t xml:space="preserve">   </w:t>
            </w:r>
            <w:r w:rsidR="00C06BE3">
              <w:rPr>
                <w:rFonts w:eastAsia="Times New Roman" w:cs="Times New Roman"/>
                <w:szCs w:val="24"/>
                <w:lang w:val="es-EC" w:eastAsia="es-ES"/>
              </w:rPr>
              <w:t xml:space="preserve"> </w:t>
            </w: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687"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D6175A" w:rsidRPr="00A7074E" w:rsidRDefault="00D6175A"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D6175A" w:rsidRPr="00A7074E" w:rsidRDefault="00D6175A"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A7074E">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D6175A" w:rsidRPr="00A7074E" w:rsidRDefault="00D6175A"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A7074E" w:rsidRDefault="00D6175A"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D6175A" w:rsidRPr="009145DA" w:rsidRDefault="007E0E58" w:rsidP="007E0E58">
      <w:pPr>
        <w:pStyle w:val="natasAPA7maedicin"/>
      </w:pPr>
      <w:r>
        <w:t>Fuente: Propia</w:t>
      </w:r>
    </w:p>
    <w:p w:rsidR="007E0E58" w:rsidRDefault="007E0E58" w:rsidP="00D36650">
      <w:pPr>
        <w:pStyle w:val="TITULOTablasyFiguras"/>
      </w:pPr>
      <w:bookmarkStart w:id="445" w:name="_Toc58005069"/>
      <w:bookmarkStart w:id="446" w:name="_Toc65264425"/>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8</w:t>
      </w:r>
      <w:r w:rsidR="00C06BE3" w:rsidRPr="00E24F4F">
        <w:rPr>
          <w:i w:val="0"/>
          <w:noProof/>
        </w:rPr>
        <w:fldChar w:fldCharType="end"/>
      </w:r>
      <w:r>
        <w:br/>
        <w:t xml:space="preserve"> </w:t>
      </w:r>
      <w:r w:rsidRPr="00E24F4F">
        <w:rPr>
          <w:b w:val="0"/>
        </w:rPr>
        <w:t>Funcionalidad Registro de Lectores</w:t>
      </w:r>
      <w:bookmarkEnd w:id="445"/>
      <w:bookmarkEnd w:id="446"/>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BC142C" w:rsidRPr="00BC142C"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D6175A" w:rsidRPr="00BC142C" w:rsidRDefault="00D6175A" w:rsidP="001E0966">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BC142C" w:rsidRPr="00BC142C"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BC142C" w:rsidRDefault="00A7074E" w:rsidP="00A7074E">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BC142C" w:rsidRDefault="00A7074E" w:rsidP="00A7074E">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BC142C" w:rsidRDefault="00A7074E" w:rsidP="00A7074E">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BC142C"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BC142C" w:rsidRPr="00BC142C"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BC142C" w:rsidRPr="00BC142C"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D6175A" w:rsidRPr="00BC142C" w:rsidRDefault="00D6175A" w:rsidP="001E0966">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D6175A" w:rsidRPr="00BC142C" w:rsidRDefault="00D6175A" w:rsidP="00D6175A">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00D36650"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w:t>
            </w:r>
            <w:r w:rsidR="0055086A" w:rsidRPr="00BC142C">
              <w:rPr>
                <w:rFonts w:eastAsia="Times New Roman" w:cs="Times New Roman"/>
                <w:szCs w:val="24"/>
                <w:lang w:eastAsia="es-EC"/>
              </w:rPr>
              <w:t xml:space="preserve">éfono, tipo </w:t>
            </w:r>
            <w:r w:rsidRPr="00BC142C">
              <w:rPr>
                <w:rFonts w:eastAsia="Times New Roman" w:cs="Times New Roman"/>
                <w:szCs w:val="24"/>
                <w:lang w:eastAsia="es-EC"/>
              </w:rPr>
              <w:t>lector</w:t>
            </w:r>
          </w:p>
        </w:tc>
      </w:tr>
      <w:tr w:rsidR="00BC142C" w:rsidRPr="00BC142C"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BC142C"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BC142C">
              <w:rPr>
                <w:rFonts w:eastAsia="Times New Roman" w:cs="Times New Roman"/>
                <w:szCs w:val="24"/>
                <w:lang w:eastAsia="es-EC"/>
              </w:rPr>
              <w:t xml:space="preserve"> sesión con la cuenta de administrador.</w:t>
            </w:r>
          </w:p>
          <w:p w:rsidR="00CA2261" w:rsidRPr="00BC142C" w:rsidRDefault="00CA2261"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CA2261" w:rsidRPr="00BC142C" w:rsidRDefault="0055086A" w:rsidP="00EC24A9">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w:t>
            </w:r>
            <w:r w:rsidR="00CA2261" w:rsidRPr="00BC142C">
              <w:rPr>
                <w:rFonts w:eastAsia="Times New Roman" w:cs="Times New Roman"/>
                <w:szCs w:val="24"/>
                <w:lang w:eastAsia="es-EC"/>
              </w:rPr>
              <w:t>ngresa correctamente los datos se guardarán</w:t>
            </w:r>
          </w:p>
        </w:tc>
      </w:tr>
      <w:tr w:rsidR="00BC142C" w:rsidRPr="00BC142C"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r>
      <w:tr w:rsidR="00BC142C" w:rsidRPr="00BC142C"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BC142C" w:rsidRDefault="00C06BE3" w:rsidP="00CA226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BC142C" w:rsidRPr="00BC142C"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BC142C" w:rsidRPr="00BC142C"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BC142C" w:rsidRDefault="00CA2261" w:rsidP="00CA226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BC142C" w:rsidRDefault="00CA2261" w:rsidP="00CA226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BC142C" w:rsidRPr="00BC142C" w:rsidTr="00A7074E">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BC142C" w:rsidRDefault="00CA2261" w:rsidP="00CA226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w:t>
            </w:r>
            <w:r w:rsidR="0055086A" w:rsidRPr="00BC142C">
              <w:rPr>
                <w:rFonts w:eastAsia="Times New Roman" w:cs="Times New Roman"/>
                <w:b/>
                <w:bCs/>
                <w:szCs w:val="24"/>
                <w:lang w:val="es-EC" w:eastAsia="es-ES"/>
              </w:rPr>
              <w:t>s</w:t>
            </w:r>
            <w:r w:rsidRPr="00BC142C">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BC142C" w:rsidRDefault="00CA2261" w:rsidP="00CA226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7E0E58" w:rsidRDefault="007E0E58" w:rsidP="00C72091">
      <w:pPr>
        <w:pStyle w:val="TITULOTablasyFiguras"/>
      </w:pPr>
      <w:bookmarkStart w:id="447" w:name="_Toc58005070"/>
      <w:bookmarkStart w:id="448" w:name="_Toc65264426"/>
      <w:r w:rsidRPr="00C72091">
        <w:rPr>
          <w:i w:val="0"/>
        </w:rPr>
        <w:t xml:space="preserve">Tabla </w:t>
      </w:r>
      <w:r w:rsidRPr="00C72091">
        <w:rPr>
          <w:i w:val="0"/>
        </w:rPr>
        <w:fldChar w:fldCharType="begin"/>
      </w:r>
      <w:r w:rsidRPr="00C72091">
        <w:rPr>
          <w:i w:val="0"/>
        </w:rPr>
        <w:instrText xml:space="preserve"> SEQ Tabla \* ARABIC </w:instrText>
      </w:r>
      <w:r w:rsidRPr="00C72091">
        <w:rPr>
          <w:i w:val="0"/>
        </w:rPr>
        <w:fldChar w:fldCharType="separate"/>
      </w:r>
      <w:r w:rsidR="0039081A" w:rsidRPr="00C72091">
        <w:rPr>
          <w:i w:val="0"/>
          <w:noProof/>
        </w:rPr>
        <w:t>9</w:t>
      </w:r>
      <w:r w:rsidRPr="00C72091">
        <w:rPr>
          <w:i w:val="0"/>
        </w:rPr>
        <w:fldChar w:fldCharType="end"/>
      </w:r>
      <w:r>
        <w:br/>
      </w:r>
      <w:r w:rsidRPr="00C72091">
        <w:rPr>
          <w:b w:val="0"/>
        </w:rPr>
        <w:t>Funcionalidad Préstamo de Libros</w:t>
      </w:r>
      <w:bookmarkEnd w:id="447"/>
      <w:bookmarkEnd w:id="448"/>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D36650" w:rsidP="00CA2261">
            <w:pPr>
              <w:spacing w:after="0" w:line="240" w:lineRule="auto"/>
              <w:ind w:firstLine="0"/>
              <w:jc w:val="center"/>
              <w:rPr>
                <w:rFonts w:eastAsia="Times New Roman" w:cs="Times New Roman"/>
                <w:szCs w:val="24"/>
                <w:lang w:eastAsia="es-ES"/>
              </w:rPr>
            </w:pPr>
            <w:r>
              <w:t>C</w:t>
            </w:r>
            <w:r w:rsidRPr="00D36650">
              <w:t>édula</w:t>
            </w:r>
            <w:r w:rsidR="00CA2261" w:rsidRPr="00A7074E">
              <w:rPr>
                <w:rFonts w:eastAsia="Times New Roman" w:cs="Times New Roman"/>
                <w:szCs w:val="24"/>
                <w:lang w:eastAsia="es-EC"/>
              </w:rPr>
              <w:t xml:space="preserve"> de identidad del lector, fecha del préstamo</w:t>
            </w:r>
          </w:p>
        </w:tc>
      </w:tr>
      <w:tr w:rsidR="00A7074E" w:rsidRPr="00A7074E" w:rsidTr="001E0966">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00D36650" w:rsidRPr="00D36650">
              <w:t>cédula</w:t>
            </w:r>
            <w:r w:rsidRPr="00A7074E">
              <w:rPr>
                <w:rFonts w:eastAsia="Times New Roman" w:cs="Times New Roman"/>
                <w:szCs w:val="24"/>
                <w:lang w:eastAsia="es-EC"/>
              </w:rPr>
              <w:t xml:space="preserve"> del lector en el formulario.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A7074E" w:rsidRPr="00A7074E"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C06BE3" w:rsidP="001E0966">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Default="007E0E58" w:rsidP="007E0E58">
      <w:pPr>
        <w:pStyle w:val="natasAPA7maedicin"/>
      </w:pPr>
      <w:r>
        <w:t>Fuente: Propia</w:t>
      </w:r>
    </w:p>
    <w:p w:rsidR="00950C61" w:rsidRPr="00E24F4F" w:rsidRDefault="00950C61" w:rsidP="00D36650">
      <w:pPr>
        <w:pStyle w:val="TITULOTablasyFiguras"/>
        <w:rPr>
          <w:b w:val="0"/>
        </w:rPr>
      </w:pPr>
      <w:bookmarkStart w:id="449" w:name="_Toc58005071"/>
      <w:bookmarkStart w:id="450" w:name="_Toc65264427"/>
      <w:r w:rsidRPr="00E24F4F">
        <w:rPr>
          <w:i w:val="0"/>
        </w:rPr>
        <w:t xml:space="preserve">Tabla </w:t>
      </w:r>
      <w:r w:rsidR="00C06BE3" w:rsidRPr="00E24F4F">
        <w:rPr>
          <w:i w:val="0"/>
        </w:rPr>
        <w:fldChar w:fldCharType="begin"/>
      </w:r>
      <w:r w:rsidR="00C06BE3" w:rsidRPr="00E24F4F">
        <w:rPr>
          <w:i w:val="0"/>
        </w:rPr>
        <w:instrText xml:space="preserve"> SEQ Tabla \* ARABIC </w:instrText>
      </w:r>
      <w:r w:rsidR="00C06BE3" w:rsidRPr="00E24F4F">
        <w:rPr>
          <w:i w:val="0"/>
        </w:rPr>
        <w:fldChar w:fldCharType="separate"/>
      </w:r>
      <w:r w:rsidR="0039081A" w:rsidRPr="00E24F4F">
        <w:rPr>
          <w:i w:val="0"/>
          <w:noProof/>
        </w:rPr>
        <w:t>10</w:t>
      </w:r>
      <w:r w:rsidR="00C06BE3" w:rsidRPr="00E24F4F">
        <w:rPr>
          <w:i w:val="0"/>
          <w:noProof/>
        </w:rPr>
        <w:fldChar w:fldCharType="end"/>
      </w:r>
      <w:r>
        <w:br/>
        <w:t xml:space="preserve"> </w:t>
      </w:r>
      <w:r w:rsidRPr="00E24F4F">
        <w:rPr>
          <w:b w:val="0"/>
        </w:rPr>
        <w:t>Funcionalidad Devolución de Libros</w:t>
      </w:r>
      <w:bookmarkEnd w:id="449"/>
      <w:bookmarkEnd w:id="450"/>
    </w:p>
    <w:tbl>
      <w:tblPr>
        <w:tblW w:w="10273" w:type="dxa"/>
        <w:tblCellMar>
          <w:left w:w="70" w:type="dxa"/>
          <w:right w:w="70" w:type="dxa"/>
        </w:tblCellMar>
        <w:tblLook w:val="04A0" w:firstRow="1" w:lastRow="0" w:firstColumn="1" w:lastColumn="0" w:noHBand="0" w:noVBand="1"/>
      </w:tblPr>
      <w:tblGrid>
        <w:gridCol w:w="1687"/>
        <w:gridCol w:w="4188"/>
        <w:gridCol w:w="1409"/>
        <w:gridCol w:w="2989"/>
      </w:tblGrid>
      <w:tr w:rsidR="00A7074E" w:rsidRPr="00A7074E" w:rsidTr="001E0966">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A7074E" w:rsidRPr="00A7074E" w:rsidTr="00A7074E">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A7074E" w:rsidRPr="00A7074E" w:rsidRDefault="00A7074E" w:rsidP="00A7074E">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Responsable</w:t>
            </w:r>
          </w:p>
        </w:tc>
        <w:tc>
          <w:tcPr>
            <w:tcW w:w="427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A7074E" w:rsidRPr="00A7074E" w:rsidRDefault="00A7074E" w:rsidP="00A7074E">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A7074E" w:rsidRPr="00A7074E" w:rsidRDefault="00A7074E" w:rsidP="00A7074E">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048" w:type="dxa"/>
            <w:tcBorders>
              <w:top w:val="nil"/>
              <w:left w:val="nil"/>
              <w:bottom w:val="single" w:sz="4" w:space="0" w:color="auto"/>
              <w:right w:val="single" w:sz="4" w:space="0" w:color="auto"/>
            </w:tcBorders>
            <w:shd w:val="clear" w:color="000000" w:fill="D9E2F3"/>
            <w:vAlign w:val="center"/>
            <w:hideMark/>
          </w:tcPr>
          <w:p w:rsidR="00A7074E" w:rsidRPr="00A7074E" w:rsidRDefault="007426FE" w:rsidP="00A7074E">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A7074E" w:rsidRPr="00A7074E" w:rsidTr="001E0966">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CA2261" w:rsidRPr="00A7074E" w:rsidRDefault="00CA2261" w:rsidP="00CA226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A7074E" w:rsidRPr="00A7074E" w:rsidTr="001E0966">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B645C" w:rsidP="001E0966">
            <w:pPr>
              <w:spacing w:after="0" w:line="240" w:lineRule="auto"/>
              <w:ind w:firstLine="0"/>
              <w:jc w:val="center"/>
              <w:rPr>
                <w:rFonts w:eastAsia="Times New Roman" w:cs="Times New Roman"/>
                <w:szCs w:val="24"/>
                <w:lang w:eastAsia="es-ES"/>
              </w:rPr>
            </w:pPr>
            <w:r>
              <w:rPr>
                <w:rFonts w:eastAsia="Times New Roman" w:cs="Times New Roman"/>
                <w:szCs w:val="24"/>
                <w:lang w:eastAsia="es-EC"/>
              </w:rPr>
              <w:t>Título libro, o</w:t>
            </w:r>
            <w:r w:rsidR="00CA2261" w:rsidRPr="00A7074E">
              <w:rPr>
                <w:rFonts w:eastAsia="Times New Roman" w:cs="Times New Roman"/>
                <w:szCs w:val="24"/>
                <w:lang w:eastAsia="es-EC"/>
              </w:rPr>
              <w:t>pcional (nombres, apellidos del lector).</w:t>
            </w:r>
          </w:p>
        </w:tc>
      </w:tr>
      <w:tr w:rsidR="00A7074E" w:rsidRPr="00A7074E" w:rsidTr="001E0966">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CA2261" w:rsidRPr="00A7074E" w:rsidRDefault="00D36650" w:rsidP="00EC24A9">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00CA2261" w:rsidRPr="00A7074E">
              <w:rPr>
                <w:rFonts w:eastAsia="Times New Roman" w:cs="Times New Roman"/>
                <w:szCs w:val="24"/>
                <w:lang w:eastAsia="es-EC"/>
              </w:rPr>
              <w:t xml:space="preserve"> sesión con la cuenta de administrador.</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w:t>
            </w:r>
            <w:r w:rsidR="004234C7" w:rsidRPr="00A7074E">
              <w:rPr>
                <w:rFonts w:eastAsia="Times New Roman" w:cs="Times New Roman"/>
                <w:szCs w:val="24"/>
                <w:lang w:eastAsia="es-EC"/>
              </w:rPr>
              <w:t>tre</w:t>
            </w:r>
            <w:r w:rsidRPr="00A7074E">
              <w:rPr>
                <w:rFonts w:eastAsia="Times New Roman" w:cs="Times New Roman"/>
                <w:szCs w:val="24"/>
                <w:lang w:eastAsia="es-EC"/>
              </w:rPr>
              <w:t xml:space="preserve"> los préstamos con el título del libro.</w:t>
            </w:r>
          </w:p>
          <w:p w:rsidR="00CA2261" w:rsidRPr="00A7074E" w:rsidRDefault="00CA2261" w:rsidP="00EC24A9">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A7074E" w:rsidRPr="00A7074E"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1E0966">
        <w:trPr>
          <w:trHeight w:val="458"/>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r>
      <w:tr w:rsidR="00A7074E" w:rsidRPr="00A7074E" w:rsidTr="00A7074E">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27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CA2261" w:rsidRPr="00A7074E" w:rsidRDefault="001E0966" w:rsidP="001E0966">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CA2261" w:rsidRPr="00A7074E" w:rsidRDefault="00AA505F" w:rsidP="00AA505F">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A7074E" w:rsidRPr="00A7074E" w:rsidTr="00A7074E">
        <w:trPr>
          <w:trHeight w:val="45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A7074E" w:rsidRPr="00A7074E" w:rsidTr="00A7074E">
        <w:trPr>
          <w:trHeight w:val="475"/>
        </w:trPr>
        <w:tc>
          <w:tcPr>
            <w:tcW w:w="152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b/>
                <w:bCs/>
                <w:szCs w:val="24"/>
                <w:lang w:eastAsia="es-ES"/>
              </w:rPr>
            </w:pPr>
          </w:p>
        </w:tc>
        <w:tc>
          <w:tcPr>
            <w:tcW w:w="4279" w:type="dxa"/>
            <w:vMerge/>
            <w:tcBorders>
              <w:top w:val="single" w:sz="4" w:space="0" w:color="auto"/>
              <w:left w:val="single" w:sz="4" w:space="0" w:color="auto"/>
              <w:bottom w:val="single" w:sz="4" w:space="0" w:color="000000"/>
              <w:right w:val="single" w:sz="4" w:space="0" w:color="000000"/>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CA2261" w:rsidRPr="00A7074E" w:rsidRDefault="00CA2261" w:rsidP="001E0966">
            <w:pPr>
              <w:spacing w:after="0" w:line="240" w:lineRule="auto"/>
              <w:ind w:firstLine="0"/>
              <w:rPr>
                <w:rFonts w:eastAsia="Times New Roman" w:cs="Times New Roman"/>
                <w:szCs w:val="24"/>
                <w:lang w:eastAsia="es-ES"/>
              </w:rPr>
            </w:pPr>
          </w:p>
        </w:tc>
        <w:tc>
          <w:tcPr>
            <w:tcW w:w="3048" w:type="dxa"/>
            <w:tcBorders>
              <w:top w:val="nil"/>
              <w:left w:val="nil"/>
              <w:bottom w:val="single" w:sz="4" w:space="0" w:color="auto"/>
              <w:right w:val="single" w:sz="4" w:space="0" w:color="auto"/>
            </w:tcBorders>
            <w:shd w:val="clear" w:color="000000" w:fill="B4C6E7"/>
            <w:vAlign w:val="center"/>
            <w:hideMark/>
          </w:tcPr>
          <w:p w:rsidR="00CA2261" w:rsidRPr="00A7074E" w:rsidRDefault="00CA2261" w:rsidP="001E0966">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A7074E" w:rsidRPr="00A7074E" w:rsidTr="001E0966">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CA2261" w:rsidRPr="00A7074E" w:rsidRDefault="00CA2261" w:rsidP="001E0966">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w:t>
            </w:r>
            <w:r w:rsidR="0055086A" w:rsidRPr="00A7074E">
              <w:rPr>
                <w:rFonts w:eastAsia="Times New Roman" w:cs="Times New Roman"/>
                <w:b/>
                <w:bCs/>
                <w:szCs w:val="24"/>
                <w:lang w:val="es-EC" w:eastAsia="es-ES"/>
              </w:rPr>
              <w:t>s</w:t>
            </w:r>
            <w:r w:rsidRPr="00A7074E">
              <w:rPr>
                <w:rFonts w:eastAsia="Times New Roman" w:cs="Times New Roman"/>
                <w:b/>
                <w:bCs/>
                <w:szCs w:val="24"/>
                <w:lang w:val="es-EC" w:eastAsia="es-ES"/>
              </w:rPr>
              <w:t xml:space="preserve">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CA2261" w:rsidRPr="00A7074E" w:rsidRDefault="00CA2261" w:rsidP="001E0966">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CA2261" w:rsidRPr="00765A77" w:rsidRDefault="00950C61" w:rsidP="00950C61">
      <w:pPr>
        <w:pStyle w:val="natasAPA7maedicin"/>
      </w:pPr>
      <w:r>
        <w:t>Fuente: Propia</w:t>
      </w:r>
    </w:p>
    <w:p w:rsidR="006B781C" w:rsidRDefault="006B781C" w:rsidP="00DB3AEB">
      <w:pPr>
        <w:pStyle w:val="Ttulo1"/>
        <w:numPr>
          <w:ilvl w:val="0"/>
          <w:numId w:val="0"/>
        </w:numPr>
      </w:pPr>
      <w:bookmarkStart w:id="451" w:name="_Toc65263753"/>
      <w:bookmarkStart w:id="452" w:name="_Toc66541549"/>
    </w:p>
    <w:p w:rsidR="006B781C" w:rsidRDefault="006B781C" w:rsidP="00DB3AEB">
      <w:pPr>
        <w:pStyle w:val="Ttulo1"/>
        <w:numPr>
          <w:ilvl w:val="0"/>
          <w:numId w:val="0"/>
        </w:numPr>
      </w:pPr>
    </w:p>
    <w:p w:rsidR="006B781C" w:rsidRDefault="006B781C" w:rsidP="00DB3AEB">
      <w:pPr>
        <w:pStyle w:val="Ttulo1"/>
        <w:numPr>
          <w:ilvl w:val="0"/>
          <w:numId w:val="0"/>
        </w:numPr>
      </w:pPr>
    </w:p>
    <w:p w:rsidR="006B781C" w:rsidRDefault="006B781C" w:rsidP="00DB3AEB">
      <w:pPr>
        <w:pStyle w:val="Ttulo1"/>
        <w:numPr>
          <w:ilvl w:val="0"/>
          <w:numId w:val="0"/>
        </w:numPr>
      </w:pPr>
    </w:p>
    <w:p w:rsidR="006B781C" w:rsidRDefault="006B781C" w:rsidP="006B781C">
      <w:pPr>
        <w:pStyle w:val="Ttulo1"/>
        <w:numPr>
          <w:ilvl w:val="0"/>
          <w:numId w:val="0"/>
        </w:numPr>
        <w:jc w:val="left"/>
      </w:pPr>
    </w:p>
    <w:p w:rsidR="006B781C" w:rsidRPr="006B781C" w:rsidRDefault="006B781C" w:rsidP="006B781C"/>
    <w:p w:rsidR="006B781C" w:rsidRDefault="006B781C" w:rsidP="00DB3AEB">
      <w:pPr>
        <w:pStyle w:val="Ttulo1"/>
        <w:numPr>
          <w:ilvl w:val="0"/>
          <w:numId w:val="0"/>
        </w:numPr>
      </w:pPr>
    </w:p>
    <w:p w:rsidR="006B781C" w:rsidRDefault="006B781C" w:rsidP="00DB3AEB">
      <w:pPr>
        <w:pStyle w:val="Ttulo1"/>
        <w:numPr>
          <w:ilvl w:val="0"/>
          <w:numId w:val="0"/>
        </w:numPr>
      </w:pPr>
    </w:p>
    <w:p w:rsidR="006B781C" w:rsidRDefault="006B781C" w:rsidP="006B781C"/>
    <w:p w:rsidR="006B781C" w:rsidRPr="006B781C" w:rsidRDefault="006B781C" w:rsidP="006B781C"/>
    <w:p w:rsidR="00F06F52" w:rsidRDefault="00D36650" w:rsidP="00DB3AEB">
      <w:pPr>
        <w:pStyle w:val="Ttulo1"/>
        <w:numPr>
          <w:ilvl w:val="0"/>
          <w:numId w:val="0"/>
        </w:numPr>
      </w:pPr>
      <w:r>
        <w:lastRenderedPageBreak/>
        <w:t>CONCLUS</w:t>
      </w:r>
      <w:r w:rsidR="00F06F52">
        <w:t>IONES Y RECOMENDACIONES</w:t>
      </w:r>
      <w:bookmarkEnd w:id="451"/>
      <w:bookmarkEnd w:id="452"/>
    </w:p>
    <w:p w:rsidR="00E17822" w:rsidRPr="00E17822" w:rsidRDefault="00E17822" w:rsidP="00E17822">
      <w:pPr>
        <w:pStyle w:val="Prrafodelista"/>
        <w:keepNext/>
        <w:keepLines/>
        <w:numPr>
          <w:ilvl w:val="0"/>
          <w:numId w:val="1"/>
        </w:numPr>
        <w:spacing w:before="240" w:after="0"/>
        <w:contextualSpacing w:val="0"/>
        <w:jc w:val="center"/>
        <w:outlineLvl w:val="0"/>
        <w:rPr>
          <w:rFonts w:eastAsiaTheme="majorEastAsia" w:cstheme="majorBidi"/>
          <w:b/>
          <w:vanish/>
          <w:szCs w:val="32"/>
        </w:rPr>
      </w:pPr>
      <w:bookmarkStart w:id="453" w:name="_Toc65262005"/>
      <w:bookmarkStart w:id="454" w:name="_Toc65262093"/>
      <w:bookmarkStart w:id="455" w:name="_Toc65263754"/>
      <w:bookmarkStart w:id="456" w:name="_Toc65264246"/>
      <w:bookmarkStart w:id="457" w:name="_Toc65264324"/>
      <w:bookmarkStart w:id="458" w:name="_Toc65264651"/>
      <w:bookmarkStart w:id="459" w:name="_Toc66525884"/>
      <w:bookmarkStart w:id="460" w:name="_Toc66541470"/>
      <w:bookmarkStart w:id="461" w:name="_Toc66541550"/>
      <w:bookmarkStart w:id="462" w:name="_Toc43227848"/>
      <w:bookmarkStart w:id="463" w:name="_Toc43258319"/>
      <w:bookmarkEnd w:id="453"/>
      <w:bookmarkEnd w:id="454"/>
      <w:bookmarkEnd w:id="455"/>
      <w:bookmarkEnd w:id="456"/>
      <w:bookmarkEnd w:id="457"/>
      <w:bookmarkEnd w:id="458"/>
      <w:bookmarkEnd w:id="459"/>
      <w:bookmarkEnd w:id="460"/>
      <w:bookmarkEnd w:id="461"/>
    </w:p>
    <w:p w:rsidR="009145DA" w:rsidRDefault="009145DA" w:rsidP="00E17822">
      <w:pPr>
        <w:pStyle w:val="Ttulo2"/>
      </w:pPr>
      <w:bookmarkStart w:id="464" w:name="_Toc65263755"/>
      <w:bookmarkStart w:id="465" w:name="_Toc66541551"/>
      <w:r>
        <w:t>Conclusiones</w:t>
      </w:r>
      <w:bookmarkEnd w:id="462"/>
      <w:bookmarkEnd w:id="463"/>
      <w:bookmarkEnd w:id="464"/>
      <w:bookmarkEnd w:id="465"/>
    </w:p>
    <w:p w:rsidR="00407A4A" w:rsidRDefault="00407A4A" w:rsidP="00C24D93">
      <w:pPr>
        <w:pStyle w:val="SinSangria"/>
        <w:numPr>
          <w:ilvl w:val="0"/>
          <w:numId w:val="37"/>
        </w:numPr>
      </w:pPr>
      <w:r>
        <w:t xml:space="preserve">El desarrollo de Sprint o </w:t>
      </w:r>
      <w:r w:rsidR="00C24D93">
        <w:t>iteraciones e incremental que</w:t>
      </w:r>
      <w:r>
        <w:t xml:space="preserve"> se utiliza en la metodología ágil </w:t>
      </w:r>
      <w:proofErr w:type="spellStart"/>
      <w:r>
        <w:t>Scrum</w:t>
      </w:r>
      <w:proofErr w:type="spellEnd"/>
      <w:r w:rsidR="00C24D93">
        <w:t xml:space="preserve">, </w:t>
      </w:r>
      <w:r w:rsidR="00C24D93" w:rsidRPr="00407A4A">
        <w:t>nos permitió desarrollar el sistema</w:t>
      </w:r>
      <w:r w:rsidR="00C24D93">
        <w:t xml:space="preserve"> web</w:t>
      </w:r>
      <w:r w:rsidR="00C24D93" w:rsidRPr="00407A4A">
        <w:t xml:space="preserve"> </w:t>
      </w:r>
      <w:r w:rsidR="00C24D93">
        <w:t xml:space="preserve">bibliotecario </w:t>
      </w:r>
      <w:r w:rsidR="00C24D93" w:rsidRPr="00407A4A">
        <w:t>de una manera ordenada y agilizar el tiempo de desarrollo</w:t>
      </w:r>
      <w:r w:rsidR="00C24D93">
        <w:t>.</w:t>
      </w:r>
      <w:r>
        <w:t xml:space="preserve">  </w:t>
      </w:r>
    </w:p>
    <w:p w:rsidR="00E776AE" w:rsidRDefault="00407A4A" w:rsidP="00407A4A">
      <w:pPr>
        <w:pStyle w:val="SinSangria"/>
        <w:numPr>
          <w:ilvl w:val="0"/>
          <w:numId w:val="37"/>
        </w:numPr>
        <w:rPr>
          <w:ins w:id="466" w:author="Klever O." w:date="2021-03-18T14:27:00Z"/>
        </w:rPr>
      </w:pPr>
      <w:r>
        <w:t xml:space="preserve">El </w:t>
      </w:r>
      <w:r w:rsidRPr="00E24F4F">
        <w:rPr>
          <w:highlight w:val="yellow"/>
        </w:rPr>
        <w:t>sistema web</w:t>
      </w:r>
      <w:r>
        <w:t xml:space="preserve"> bibliotecario para el Instituto Tecnológico Superior Vicente León, brinda una gran ayuda al administrador de la biblioteca en el momento de realizar los procesos como préstamos, devoluciones, ingreso de libros e ingreso de nuevos lectores además de llevar toda la información en digital dentro de una base de datos.</w:t>
      </w:r>
    </w:p>
    <w:p w:rsidR="0039534C" w:rsidRPr="00407A4A" w:rsidRDefault="0039534C" w:rsidP="00407A4A">
      <w:pPr>
        <w:pStyle w:val="SinSangria"/>
        <w:numPr>
          <w:ilvl w:val="0"/>
          <w:numId w:val="37"/>
        </w:numPr>
      </w:pPr>
      <w:ins w:id="467" w:author="Klever O." w:date="2021-03-18T14:27:00Z">
        <w:r>
          <w:t>LAS CONCLUSIONES SIGUIEN IGUAL QUE LA ANTERIOR VEZ</w:t>
        </w:r>
      </w:ins>
      <w:bookmarkStart w:id="468" w:name="_GoBack"/>
      <w:bookmarkEnd w:id="468"/>
    </w:p>
    <w:p w:rsidR="009145DA" w:rsidRDefault="009145DA" w:rsidP="009145DA">
      <w:pPr>
        <w:pStyle w:val="Ttulo2"/>
      </w:pPr>
      <w:bookmarkStart w:id="469" w:name="_Toc43227849"/>
      <w:bookmarkStart w:id="470" w:name="_Toc43258320"/>
      <w:bookmarkStart w:id="471" w:name="_Toc65263756"/>
      <w:bookmarkStart w:id="472" w:name="_Toc66541552"/>
      <w:r>
        <w:t>Recomendaciones</w:t>
      </w:r>
      <w:bookmarkEnd w:id="469"/>
      <w:bookmarkEnd w:id="470"/>
      <w:bookmarkEnd w:id="471"/>
      <w:bookmarkEnd w:id="472"/>
    </w:p>
    <w:p w:rsidR="009145DA" w:rsidRDefault="009145DA" w:rsidP="00EC24A9">
      <w:pPr>
        <w:pStyle w:val="SinSangria"/>
        <w:numPr>
          <w:ilvl w:val="0"/>
          <w:numId w:val="32"/>
        </w:numPr>
      </w:pPr>
      <w:r>
        <w:t>Realizar un seguimiento con el administrador de la biblioteca para encontrar fallas dentro del sistema bibliotecario y fortalecerlas con actualizaciones que mejoren la funcionalidad del mismo.</w:t>
      </w:r>
    </w:p>
    <w:p w:rsidR="009145DA" w:rsidRDefault="009145DA" w:rsidP="00EC24A9">
      <w:pPr>
        <w:pStyle w:val="SinSangria"/>
        <w:numPr>
          <w:ilvl w:val="0"/>
          <w:numId w:val="32"/>
        </w:numPr>
      </w:pPr>
      <w:r>
        <w:t xml:space="preserve">En el módulo de préstamos se limitó la cantidad de libro que puede un lector solicitar: Se recomienda a futuro no limitar el préstamo de libros </w:t>
      </w:r>
    </w:p>
    <w:p w:rsidR="009145DA" w:rsidRDefault="009145DA" w:rsidP="00EC24A9">
      <w:pPr>
        <w:pStyle w:val="SinSangria"/>
        <w:numPr>
          <w:ilvl w:val="0"/>
          <w:numId w:val="32"/>
        </w:numPr>
      </w:pPr>
      <w:r>
        <w:t>Recomendamos realizar un módulo para la reserva de libros de la biblioteca.</w:t>
      </w:r>
    </w:p>
    <w:p w:rsidR="009145DA" w:rsidRDefault="009145DA" w:rsidP="00EC24A9">
      <w:pPr>
        <w:pStyle w:val="SinSangria"/>
        <w:numPr>
          <w:ilvl w:val="0"/>
          <w:numId w:val="32"/>
        </w:numPr>
      </w:pPr>
      <w:r>
        <w:t>Migrar la base de datos a un hosting para tener mayor almacenamiento dentro de la misma.</w:t>
      </w:r>
    </w:p>
    <w:p w:rsidR="00F17EB2" w:rsidRPr="001E4CC6" w:rsidRDefault="00F17EB2" w:rsidP="00EC24A9">
      <w:pPr>
        <w:pStyle w:val="SinSangria"/>
        <w:numPr>
          <w:ilvl w:val="0"/>
          <w:numId w:val="32"/>
        </w:numPr>
      </w:pPr>
      <w:r>
        <w:t xml:space="preserve">Se recomiendo construir una réplica de la base de datos </w:t>
      </w:r>
      <w:r w:rsidRPr="00F17EB2">
        <w:rPr>
          <w:highlight w:val="yellow"/>
        </w:rPr>
        <w:t>del sistema web</w:t>
      </w:r>
      <w:r>
        <w:t xml:space="preserve">, la cual </w:t>
      </w:r>
      <w:r w:rsidR="00F15B39" w:rsidRPr="00F15B39">
        <w:t>brindará</w:t>
      </w:r>
      <w:r>
        <w:t xml:space="preserve"> mayor seguridad a los datos existentes en caso de alguna falla.</w:t>
      </w:r>
    </w:p>
    <w:p w:rsidR="00F17EB2" w:rsidRDefault="00F17EB2" w:rsidP="00F17EB2">
      <w:pPr>
        <w:pStyle w:val="SinSangria"/>
        <w:ind w:left="360"/>
      </w:pPr>
    </w:p>
    <w:p w:rsidR="009457DF" w:rsidRDefault="009457DF" w:rsidP="006B781C">
      <w:pPr>
        <w:spacing w:after="0"/>
        <w:ind w:firstLine="0"/>
        <w:jc w:val="both"/>
      </w:pPr>
    </w:p>
    <w:p w:rsidR="00A77339" w:rsidRPr="009145DA" w:rsidRDefault="00A77339" w:rsidP="009145DA"/>
    <w:sdt>
      <w:sdtPr>
        <w:rPr>
          <w:rFonts w:eastAsiaTheme="minorHAnsi" w:cstheme="minorBidi"/>
          <w:b w:val="0"/>
          <w:szCs w:val="22"/>
        </w:rPr>
        <w:id w:val="-63574222"/>
        <w:docPartObj>
          <w:docPartGallery w:val="Bibliographies"/>
          <w:docPartUnique/>
        </w:docPartObj>
      </w:sdtPr>
      <w:sdtEndPr/>
      <w:sdtContent>
        <w:p w:rsidR="00A77339" w:rsidRDefault="00A77339" w:rsidP="001F3221">
          <w:pPr>
            <w:pStyle w:val="Ttulo1"/>
            <w:numPr>
              <w:ilvl w:val="0"/>
              <w:numId w:val="0"/>
            </w:numPr>
            <w:rPr>
              <w:rFonts w:eastAsiaTheme="minorHAnsi" w:cstheme="minorBidi"/>
              <w:b w:val="0"/>
              <w:szCs w:val="22"/>
            </w:rPr>
            <w:sectPr w:rsidR="00A77339" w:rsidSect="00A962D5">
              <w:footerReference w:type="default" r:id="rId48"/>
              <w:pgSz w:w="12240" w:h="15840" w:code="1"/>
              <w:pgMar w:top="1417" w:right="1701" w:bottom="1417" w:left="1701" w:header="709" w:footer="709" w:gutter="0"/>
              <w:pgNumType w:start="1"/>
              <w:cols w:space="708"/>
              <w:docGrid w:linePitch="360"/>
            </w:sectPr>
          </w:pPr>
        </w:p>
        <w:p w:rsidR="00BA2440" w:rsidRDefault="00BA2440" w:rsidP="001F3221">
          <w:pPr>
            <w:pStyle w:val="Ttulo1"/>
            <w:numPr>
              <w:ilvl w:val="0"/>
              <w:numId w:val="0"/>
            </w:numPr>
          </w:pPr>
          <w:bookmarkStart w:id="473" w:name="_Toc65263757"/>
          <w:bookmarkStart w:id="474" w:name="_Toc66541553"/>
          <w:r>
            <w:lastRenderedPageBreak/>
            <w:t>BIBLIOGRAFÍA</w:t>
          </w:r>
          <w:bookmarkEnd w:id="473"/>
          <w:bookmarkEnd w:id="474"/>
        </w:p>
        <w:sdt>
          <w:sdtPr>
            <w:id w:val="111145805"/>
            <w:bibliography/>
          </w:sdtPr>
          <w:sdtEndPr/>
          <w:sdtContent>
            <w:p w:rsidR="00C018A8" w:rsidRDefault="00BA2440" w:rsidP="00C018A8">
              <w:pPr>
                <w:pStyle w:val="Bibliografa"/>
                <w:ind w:left="720" w:hanging="720"/>
                <w:rPr>
                  <w:noProof/>
                  <w:szCs w:val="24"/>
                </w:rPr>
              </w:pPr>
              <w:r>
                <w:fldChar w:fldCharType="begin"/>
              </w:r>
              <w:r>
                <w:instrText>BIBLIOGRAPHY</w:instrText>
              </w:r>
              <w:r>
                <w:fldChar w:fldCharType="separate"/>
              </w:r>
              <w:r w:rsidR="00C018A8">
                <w:rPr>
                  <w:noProof/>
                </w:rPr>
                <w:t xml:space="preserve">AGUILAR GONZÁLEZ, A., FERNÁNDEZ ROCA, P., &amp; PUYUELO RAMIZ, P. (2007). </w:t>
              </w:r>
              <w:r w:rsidR="00C018A8">
                <w:rPr>
                  <w:i/>
                  <w:iCs/>
                  <w:noProof/>
                </w:rPr>
                <w:t>Gestión de la calidad en las bibliotecas: norma ISO 9001.</w:t>
              </w:r>
              <w:r w:rsidR="00C018A8">
                <w:rPr>
                  <w:noProof/>
                </w:rPr>
                <w:t xml:space="preserve"> Obtenido de Absysnet. com.: http://eprints.rclis.org/24256/1/Gesti%C3%B3n%20Calidad%20Bibliotecas.pdf</w:t>
              </w:r>
            </w:p>
            <w:p w:rsidR="00C018A8" w:rsidRDefault="00C018A8" w:rsidP="00C018A8">
              <w:pPr>
                <w:pStyle w:val="Bibliografa"/>
                <w:ind w:left="720" w:hanging="720"/>
                <w:rPr>
                  <w:noProof/>
                </w:rPr>
              </w:pPr>
              <w:r>
                <w:rPr>
                  <w:noProof/>
                </w:rPr>
                <w:t xml:space="preserve">Abreu, J. L. (2014). </w:t>
              </w:r>
              <w:r>
                <w:rPr>
                  <w:i/>
                  <w:iCs/>
                  <w:noProof/>
                </w:rPr>
                <w:t>El Método de la Investigación Research Method.</w:t>
              </w:r>
              <w:r>
                <w:rPr>
                  <w:noProof/>
                </w:rPr>
                <w:t xml:space="preserve"> Obtenido de Daena: International Journal of Good Conscience: http://www.spentamexico.org/v9-n3/A17.9(3)195-204.pdf</w:t>
              </w:r>
            </w:p>
            <w:p w:rsidR="00C018A8" w:rsidRDefault="00C018A8" w:rsidP="00C018A8">
              <w:pPr>
                <w:pStyle w:val="Bibliografa"/>
                <w:ind w:left="720" w:hanging="720"/>
                <w:rPr>
                  <w:noProof/>
                </w:rPr>
              </w:pPr>
              <w:r>
                <w:rPr>
                  <w:noProof/>
                </w:rPr>
                <w:t xml:space="preserve">Arias Gonzales, J. L. (2020). Métodos de investigación online. En </w:t>
              </w:r>
              <w:r>
                <w:rPr>
                  <w:i/>
                  <w:iCs/>
                  <w:noProof/>
                </w:rPr>
                <w:t>Herramientas digitales para recolectar datos.</w:t>
              </w:r>
              <w:r>
                <w:rPr>
                  <w:noProof/>
                </w:rPr>
                <w:t xml:space="preserve"> Arequipa-Perú: © Jose Luis Arias Gonzales.</w:t>
              </w:r>
            </w:p>
            <w:p w:rsidR="00C018A8" w:rsidRDefault="00C018A8" w:rsidP="00C018A8">
              <w:pPr>
                <w:pStyle w:val="Bibliografa"/>
                <w:ind w:left="720" w:hanging="720"/>
                <w:rPr>
                  <w:noProof/>
                </w:rPr>
              </w:pPr>
              <w:r>
                <w:rPr>
                  <w:noProof/>
                </w:rPr>
                <w:t xml:space="preserve">Baez, S. (20 de 10 de 2012). </w:t>
              </w:r>
              <w:r>
                <w:rPr>
                  <w:i/>
                  <w:iCs/>
                  <w:noProof/>
                </w:rPr>
                <w:t>knowdo</w:t>
              </w:r>
              <w:r>
                <w:rPr>
                  <w:noProof/>
                </w:rPr>
                <w:t>. Obtenido de Sistemas Web: http://knowdo.org/knowledge/39-sistemas-web</w:t>
              </w:r>
            </w:p>
            <w:p w:rsidR="00C018A8" w:rsidRDefault="00C018A8" w:rsidP="00C018A8">
              <w:pPr>
                <w:pStyle w:val="Bibliografa"/>
                <w:ind w:left="720" w:hanging="720"/>
                <w:rPr>
                  <w:noProof/>
                </w:rPr>
              </w:pPr>
              <w:r>
                <w:rPr>
                  <w:noProof/>
                </w:rPr>
                <w:t xml:space="preserve">Barreto, O. L. (2010). </w:t>
              </w:r>
              <w:r>
                <w:rPr>
                  <w:i/>
                  <w:iCs/>
                  <w:noProof/>
                </w:rPr>
                <w:t>.blogspot.com</w:t>
              </w:r>
              <w:r>
                <w:rPr>
                  <w:noProof/>
                </w:rPr>
                <w:t>. Obtenido de https://85517amdsi.blogspot.com/2010/</w:t>
              </w:r>
            </w:p>
            <w:p w:rsidR="00C018A8" w:rsidRDefault="00C018A8" w:rsidP="00C018A8">
              <w:pPr>
                <w:pStyle w:val="Bibliografa"/>
                <w:ind w:left="720" w:hanging="720"/>
                <w:rPr>
                  <w:noProof/>
                </w:rPr>
              </w:pPr>
              <w:r>
                <w:rPr>
                  <w:noProof/>
                </w:rPr>
                <w:t xml:space="preserve">Cerda, X., Gallegos, C., &amp; Merino, A. (2018). </w:t>
              </w:r>
              <w:r>
                <w:rPr>
                  <w:i/>
                  <w:iCs/>
                  <w:noProof/>
                </w:rPr>
                <w:t>DESARROLLO E IMPLEMENTACIÓN DEL SISTEMA BIBLIOTECARIO, QUE PERMITA LA GESTIÓN Y ADMINISTRACIÓN, APLICANDO NUEVAS TECNOLOGÍAS DE DESARROLLO PARA LA UNIVERSIDAD TECNICA DE ISRAEL</w:t>
              </w:r>
              <w:r>
                <w:rPr>
                  <w:noProof/>
                </w:rPr>
                <w:t>.</w:t>
              </w:r>
            </w:p>
            <w:p w:rsidR="00C018A8" w:rsidRDefault="00C018A8" w:rsidP="00C018A8">
              <w:pPr>
                <w:pStyle w:val="Bibliografa"/>
                <w:ind w:left="720" w:hanging="720"/>
                <w:rPr>
                  <w:noProof/>
                </w:rPr>
              </w:pPr>
              <w:r>
                <w:rPr>
                  <w:noProof/>
                </w:rPr>
                <w:t xml:space="preserve">Delgado, E. (2008). </w:t>
              </w:r>
              <w:r>
                <w:rPr>
                  <w:i/>
                  <w:iCs/>
                  <w:noProof/>
                </w:rPr>
                <w:t>Metodologías de desarrollo de software.¿ Cuál es el camino?</w:t>
              </w:r>
              <w:r>
                <w:rPr>
                  <w:noProof/>
                </w:rPr>
                <w:t xml:space="preserve"> Obtenido de Revista de arquitectura e ingeniería,: https://www.redalyc.org/pdf/1939/193915935003.pdf</w:t>
              </w:r>
            </w:p>
            <w:p w:rsidR="00C018A8" w:rsidRDefault="00C018A8" w:rsidP="00C018A8">
              <w:pPr>
                <w:pStyle w:val="Bibliografa"/>
                <w:ind w:left="720" w:hanging="720"/>
                <w:rPr>
                  <w:noProof/>
                </w:rPr>
              </w:pPr>
              <w:r>
                <w:rPr>
                  <w:noProof/>
                </w:rPr>
                <w:t xml:space="preserve">desarrolloweb.com. (23 de Noviembre de 2009). </w:t>
              </w:r>
              <w:r>
                <w:rPr>
                  <w:i/>
                  <w:iCs/>
                  <w:noProof/>
                </w:rPr>
                <w:t>CodeIgniter</w:t>
              </w:r>
              <w:r>
                <w:rPr>
                  <w:noProof/>
                </w:rPr>
                <w:t>. Obtenido de https://desarrolloweb.com/articulos/codeigniter.html</w:t>
              </w:r>
            </w:p>
            <w:p w:rsidR="00C018A8" w:rsidRDefault="00C018A8" w:rsidP="00C018A8">
              <w:pPr>
                <w:pStyle w:val="Bibliografa"/>
                <w:ind w:left="720" w:hanging="720"/>
                <w:rPr>
                  <w:noProof/>
                </w:rPr>
              </w:pPr>
              <w:r>
                <w:rPr>
                  <w:noProof/>
                </w:rPr>
                <w:lastRenderedPageBreak/>
                <w:t xml:space="preserve">desarrolloweb.com. (s.f.). </w:t>
              </w:r>
              <w:r>
                <w:rPr>
                  <w:i/>
                  <w:iCs/>
                  <w:noProof/>
                </w:rPr>
                <w:t>Angular</w:t>
              </w:r>
              <w:r>
                <w:rPr>
                  <w:noProof/>
                </w:rPr>
                <w:t>. Obtenido de https://desarrolloweb.com/home/angular</w:t>
              </w:r>
            </w:p>
            <w:p w:rsidR="00C018A8" w:rsidRDefault="00C018A8" w:rsidP="00C018A8">
              <w:pPr>
                <w:pStyle w:val="Bibliografa"/>
                <w:ind w:left="720" w:hanging="720"/>
                <w:rPr>
                  <w:noProof/>
                </w:rPr>
              </w:pPr>
              <w:r>
                <w:rPr>
                  <w:noProof/>
                </w:rPr>
                <w:t xml:space="preserve">DNS Web Docs. (16 de Julio de 2020). </w:t>
              </w:r>
              <w:r>
                <w:rPr>
                  <w:i/>
                  <w:iCs/>
                  <w:noProof/>
                </w:rPr>
                <w:t>Introducción a Express/Node</w:t>
              </w:r>
              <w:r>
                <w:rPr>
                  <w:noProof/>
                </w:rPr>
                <w:t>. Obtenido de https://developer.mozilla.org/es/docs/Learn/Server-side/Express_Nodejs/Introduction</w:t>
              </w:r>
            </w:p>
            <w:p w:rsidR="00C018A8" w:rsidRDefault="00C018A8" w:rsidP="00C018A8">
              <w:pPr>
                <w:pStyle w:val="Bibliografa"/>
                <w:ind w:left="720" w:hanging="720"/>
                <w:rPr>
                  <w:noProof/>
                </w:rPr>
              </w:pPr>
              <w:r>
                <w:rPr>
                  <w:noProof/>
                </w:rPr>
                <w:t xml:space="preserve">EcuRed. (2008). </w:t>
              </w:r>
              <w:r>
                <w:rPr>
                  <w:i/>
                  <w:iCs/>
                  <w:noProof/>
                </w:rPr>
                <w:t>Sistema informático</w:t>
              </w:r>
              <w:r>
                <w:rPr>
                  <w:noProof/>
                </w:rPr>
                <w:t>. Obtenido de https://www.ecured.cu/Sistema_inform%C3%A1tico</w:t>
              </w:r>
            </w:p>
            <w:p w:rsidR="00C018A8" w:rsidRDefault="00C018A8" w:rsidP="00C018A8">
              <w:pPr>
                <w:pStyle w:val="Bibliografa"/>
                <w:ind w:left="720" w:hanging="720"/>
                <w:rPr>
                  <w:noProof/>
                </w:rPr>
              </w:pPr>
              <w:r>
                <w:rPr>
                  <w:noProof/>
                </w:rPr>
                <w:t xml:space="preserve">Eddie Malca, V. (2013). </w:t>
              </w:r>
              <w:r>
                <w:rPr>
                  <w:i/>
                  <w:iCs/>
                  <w:noProof/>
                </w:rPr>
                <w:t>emprendedortecnologico.</w:t>
              </w:r>
              <w:r>
                <w:rPr>
                  <w:noProof/>
                </w:rPr>
                <w:t xml:space="preserve"> Obtenido de http://www.emprendedortecnologico.com/blog/wp-content/uploads/2013/01/Clase-1-Analisis-y-Diseno-de-Sistemas.pdf</w:t>
              </w:r>
            </w:p>
            <w:p w:rsidR="00C018A8" w:rsidRDefault="00C018A8" w:rsidP="00C018A8">
              <w:pPr>
                <w:pStyle w:val="Bibliografa"/>
                <w:ind w:left="720" w:hanging="720"/>
                <w:rPr>
                  <w:noProof/>
                </w:rPr>
              </w:pPr>
              <w:r>
                <w:rPr>
                  <w:noProof/>
                </w:rPr>
                <w:t xml:space="preserve">Equipo Geek. (26 de Marzo de 2020). </w:t>
              </w:r>
              <w:r>
                <w:rPr>
                  <w:i/>
                  <w:iCs/>
                  <w:noProof/>
                </w:rPr>
                <w:t>¿Qué es ReactJS? Conceptos básicos</w:t>
              </w:r>
              <w:r>
                <w:rPr>
                  <w:noProof/>
                </w:rPr>
                <w:t>. Obtenido de https://ifgeekthen.everis.com/es/que-es-reactjs-conceptos-basicos</w:t>
              </w:r>
            </w:p>
            <w:p w:rsidR="00C018A8" w:rsidRDefault="00C018A8" w:rsidP="00C018A8">
              <w:pPr>
                <w:pStyle w:val="Bibliografa"/>
                <w:ind w:left="720" w:hanging="720"/>
                <w:rPr>
                  <w:noProof/>
                </w:rPr>
              </w:pPr>
              <w:r>
                <w:rPr>
                  <w:noProof/>
                </w:rPr>
                <w:t xml:space="preserve">Espinel Sigcha, F. X. (2012). </w:t>
              </w:r>
              <w:r>
                <w:rPr>
                  <w:i/>
                  <w:iCs/>
                  <w:noProof/>
                </w:rPr>
                <w:t>Sistema electrónico para la inclusión de no videntes en la actividad laboral de manejo de estantería de biblioteca.</w:t>
              </w:r>
              <w:r>
                <w:rPr>
                  <w:noProof/>
                </w:rPr>
                <w:t xml:space="preserve"> Sangolquí: SANGOLQUÍ / ESPE / 2012.</w:t>
              </w:r>
            </w:p>
            <w:p w:rsidR="00C018A8" w:rsidRDefault="00C018A8" w:rsidP="00C018A8">
              <w:pPr>
                <w:pStyle w:val="Bibliografa"/>
                <w:ind w:left="720" w:hanging="720"/>
                <w:rPr>
                  <w:noProof/>
                </w:rPr>
              </w:pPr>
              <w:r>
                <w:rPr>
                  <w:noProof/>
                </w:rPr>
                <w:t xml:space="preserve">Florido, M. (1 de Enero de 2020). </w:t>
              </w:r>
              <w:r>
                <w:rPr>
                  <w:i/>
                  <w:iCs/>
                  <w:noProof/>
                </w:rPr>
                <w:t>20 Lenguajes de Programación más usados en 2021</w:t>
              </w:r>
              <w:r>
                <w:rPr>
                  <w:noProof/>
                </w:rPr>
                <w:t>. Obtenido de https://www.marketingandweb.es/marketing/lenguajes-de-programacion-mas-usados/</w:t>
              </w:r>
            </w:p>
            <w:p w:rsidR="00C018A8" w:rsidRDefault="00C018A8" w:rsidP="00C018A8">
              <w:pPr>
                <w:pStyle w:val="Bibliografa"/>
                <w:ind w:left="720" w:hanging="720"/>
                <w:rPr>
                  <w:noProof/>
                </w:rPr>
              </w:pPr>
              <w:r>
                <w:rPr>
                  <w:noProof/>
                </w:rPr>
                <w:t xml:space="preserve">Gómez Vega, E., &amp; Martín, A. (Mayo de 2015). </w:t>
              </w:r>
              <w:r>
                <w:rPr>
                  <w:i/>
                  <w:iCs/>
                  <w:noProof/>
                </w:rPr>
                <w:t>Sistemas Integrales de Gestión para Bibliotecas</w:t>
              </w:r>
              <w:r>
                <w:rPr>
                  <w:noProof/>
                </w:rPr>
                <w:t>. Obtenido de Una Aplicación en las Bibliotecas Académicas UNPA: http://eprints.rclis.org/30365/1/Sistemas%20Integrales%20de%20Gestion%20para%20Bibliotecas.%20una%20aplicacion%20en%20las%20bibliotecas%20academicas%20UNPA.pdf</w:t>
              </w:r>
            </w:p>
            <w:p w:rsidR="00C018A8" w:rsidRDefault="00C018A8" w:rsidP="00C018A8">
              <w:pPr>
                <w:pStyle w:val="Bibliografa"/>
                <w:ind w:left="720" w:hanging="720"/>
                <w:rPr>
                  <w:noProof/>
                </w:rPr>
              </w:pPr>
              <w:r>
                <w:rPr>
                  <w:noProof/>
                </w:rPr>
                <w:lastRenderedPageBreak/>
                <w:t xml:space="preserve">Lizardo, M. E. (15 de 11 de 2011). </w:t>
              </w:r>
              <w:r>
                <w:rPr>
                  <w:i/>
                  <w:iCs/>
                  <w:noProof/>
                </w:rPr>
                <w:t>Diferencias entre Metodologías Tradicionales y Ágiles</w:t>
              </w:r>
              <w:r>
                <w:rPr>
                  <w:noProof/>
                </w:rPr>
                <w:t>. Obtenido de https://arevalomaria.wordpress.com/2011/11/15/diferencias-entre-metodologias-tradicionales-y-agiles-metodologiasagiles/</w:t>
              </w:r>
            </w:p>
            <w:p w:rsidR="00C018A8" w:rsidRDefault="00C018A8" w:rsidP="00C018A8">
              <w:pPr>
                <w:pStyle w:val="Bibliografa"/>
                <w:ind w:left="720" w:hanging="720"/>
                <w:rPr>
                  <w:noProof/>
                </w:rPr>
              </w:pPr>
              <w:r>
                <w:rPr>
                  <w:noProof/>
                </w:rPr>
                <w:t xml:space="preserve">neoattack. (s.f.). </w:t>
              </w:r>
              <w:r>
                <w:rPr>
                  <w:i/>
                  <w:iCs/>
                  <w:noProof/>
                </w:rPr>
                <w:t>Framework</w:t>
              </w:r>
              <w:r>
                <w:rPr>
                  <w:noProof/>
                </w:rPr>
                <w:t>. Obtenido de https://neoattack.com/neowiki/framework/</w:t>
              </w:r>
            </w:p>
            <w:p w:rsidR="00C018A8" w:rsidRDefault="00C018A8" w:rsidP="00C018A8">
              <w:pPr>
                <w:pStyle w:val="Bibliografa"/>
                <w:ind w:left="720" w:hanging="720"/>
                <w:rPr>
                  <w:noProof/>
                </w:rPr>
              </w:pPr>
              <w:r>
                <w:rPr>
                  <w:noProof/>
                </w:rPr>
                <w:t xml:space="preserve">Pecho Orihuela, R. F. (2014). scribd. En R. F. Pecho Orihuela, </w:t>
              </w:r>
              <w:r>
                <w:rPr>
                  <w:i/>
                  <w:iCs/>
                  <w:noProof/>
                </w:rPr>
                <w:t>DESARROLLO DE UN SISTEMA DE GESTION DE BIBLIOTECAPARA MEJORAR LA ATENCION EN EL COLEGIO MARISCALCASTILLA.</w:t>
              </w:r>
              <w:r>
                <w:rPr>
                  <w:noProof/>
                </w:rPr>
                <w:t xml:space="preserve"> Peru.</w:t>
              </w:r>
            </w:p>
            <w:p w:rsidR="00C018A8" w:rsidRDefault="00C018A8" w:rsidP="00C018A8">
              <w:pPr>
                <w:pStyle w:val="Bibliografa"/>
                <w:ind w:left="720" w:hanging="720"/>
                <w:rPr>
                  <w:noProof/>
                </w:rPr>
              </w:pPr>
              <w:r>
                <w:rPr>
                  <w:noProof/>
                </w:rPr>
                <w:t xml:space="preserve">Pérez, O. A. (2011). uatro enfoques metodológicos para el desarrollo de Software RUP–MSF–XP-SCRUM. </w:t>
              </w:r>
              <w:r>
                <w:rPr>
                  <w:i/>
                  <w:iCs/>
                  <w:noProof/>
                </w:rPr>
                <w:t>Inventum</w:t>
              </w:r>
              <w:r>
                <w:rPr>
                  <w:noProof/>
                </w:rPr>
                <w:t>, 64-78.</w:t>
              </w:r>
            </w:p>
            <w:p w:rsidR="00C018A8" w:rsidRDefault="00C018A8" w:rsidP="00C018A8">
              <w:pPr>
                <w:pStyle w:val="Bibliografa"/>
                <w:ind w:left="720" w:hanging="720"/>
                <w:rPr>
                  <w:noProof/>
                </w:rPr>
              </w:pPr>
              <w:r>
                <w:rPr>
                  <w:noProof/>
                </w:rPr>
                <w:t xml:space="preserve">Quiroz, J. (2003). </w:t>
              </w:r>
              <w:r>
                <w:rPr>
                  <w:i/>
                  <w:iCs/>
                  <w:noProof/>
                </w:rPr>
                <w:t>El modelo relacional de base de datos.</w:t>
              </w:r>
              <w:r>
                <w:rPr>
                  <w:noProof/>
                </w:rPr>
                <w:t xml:space="preserve"> Boletín de Política Informática Núm. 6, 2003.</w:t>
              </w:r>
            </w:p>
            <w:p w:rsidR="00C018A8" w:rsidRDefault="00C018A8" w:rsidP="00C018A8">
              <w:pPr>
                <w:pStyle w:val="Bibliografa"/>
                <w:ind w:left="720" w:hanging="720"/>
                <w:rPr>
                  <w:noProof/>
                </w:rPr>
              </w:pPr>
              <w:r>
                <w:rPr>
                  <w:noProof/>
                </w:rPr>
                <w:t xml:space="preserve">Raffino, M. E. (17 de 6 de 2020). </w:t>
              </w:r>
              <w:r>
                <w:rPr>
                  <w:i/>
                  <w:iCs/>
                  <w:noProof/>
                </w:rPr>
                <w:t>Biblioteca</w:t>
              </w:r>
              <w:r>
                <w:rPr>
                  <w:noProof/>
                </w:rPr>
                <w:t>. Obtenido de https://concepto.de/biblioteca/.</w:t>
              </w:r>
            </w:p>
            <w:p w:rsidR="00C018A8" w:rsidRDefault="00C018A8" w:rsidP="00C018A8">
              <w:pPr>
                <w:pStyle w:val="Bibliografa"/>
                <w:ind w:left="720" w:hanging="720"/>
                <w:rPr>
                  <w:noProof/>
                </w:rPr>
              </w:pPr>
              <w:r>
                <w:rPr>
                  <w:noProof/>
                </w:rPr>
                <w:t xml:space="preserve">Raffino, M. E. (19 de Junio de 2020). </w:t>
              </w:r>
              <w:r>
                <w:rPr>
                  <w:i/>
                  <w:iCs/>
                  <w:noProof/>
                </w:rPr>
                <w:t>Diagrama de flujo</w:t>
              </w:r>
              <w:r>
                <w:rPr>
                  <w:noProof/>
                </w:rPr>
                <w:t>. Obtenido de https://concepto.de/diagrama-de-flujo/</w:t>
              </w:r>
            </w:p>
            <w:p w:rsidR="00C018A8" w:rsidRDefault="00C018A8" w:rsidP="00C018A8">
              <w:pPr>
                <w:pStyle w:val="Bibliografa"/>
                <w:ind w:left="720" w:hanging="720"/>
                <w:rPr>
                  <w:noProof/>
                </w:rPr>
              </w:pPr>
              <w:r>
                <w:rPr>
                  <w:noProof/>
                </w:rPr>
                <w:t xml:space="preserve">Raffino, M. E. (25 de Septiembre de 2020). </w:t>
              </w:r>
              <w:r>
                <w:rPr>
                  <w:i/>
                  <w:iCs/>
                  <w:noProof/>
                </w:rPr>
                <w:t>Entrevista</w:t>
              </w:r>
              <w:r>
                <w:rPr>
                  <w:noProof/>
                </w:rPr>
                <w:t>. Obtenido de https://concepto.de/entrevista/</w:t>
              </w:r>
            </w:p>
            <w:p w:rsidR="00C018A8" w:rsidRDefault="00C018A8" w:rsidP="00C018A8">
              <w:pPr>
                <w:pStyle w:val="Bibliografa"/>
                <w:ind w:left="720" w:hanging="720"/>
                <w:rPr>
                  <w:noProof/>
                </w:rPr>
              </w:pPr>
              <w:r>
                <w:rPr>
                  <w:noProof/>
                </w:rPr>
                <w:t xml:space="preserve">Ramos Chagoya, E. (1 de julio de 2008). </w:t>
              </w:r>
              <w:r>
                <w:rPr>
                  <w:i/>
                  <w:iCs/>
                  <w:noProof/>
                </w:rPr>
                <w:t>Métodos y técnicas de investigación</w:t>
              </w:r>
              <w:r>
                <w:rPr>
                  <w:noProof/>
                </w:rPr>
                <w:t>. Obtenido de https://www.gestiopolis.com/metodos-y-tecnicas-de-investigacion/</w:t>
              </w:r>
            </w:p>
            <w:p w:rsidR="00C018A8" w:rsidRDefault="00C018A8" w:rsidP="00C018A8">
              <w:pPr>
                <w:pStyle w:val="Bibliografa"/>
                <w:ind w:left="720" w:hanging="720"/>
                <w:rPr>
                  <w:noProof/>
                </w:rPr>
              </w:pPr>
              <w:r>
                <w:rPr>
                  <w:noProof/>
                </w:rPr>
                <w:t xml:space="preserve">Redator Rock Content. (20 de Abril de 2020). </w:t>
              </w:r>
              <w:r>
                <w:rPr>
                  <w:i/>
                  <w:iCs/>
                  <w:noProof/>
                </w:rPr>
                <w:t>¿Qué es un lenguaje de programación y qué tipos existen?</w:t>
              </w:r>
              <w:r>
                <w:rPr>
                  <w:noProof/>
                </w:rPr>
                <w:t xml:space="preserve"> Obtenido de https://rockcontent.com/es/blog/que-es-un-lenguaje-de-programacion/</w:t>
              </w:r>
            </w:p>
            <w:p w:rsidR="00C018A8" w:rsidRDefault="00C018A8" w:rsidP="00C018A8">
              <w:pPr>
                <w:pStyle w:val="Bibliografa"/>
                <w:ind w:left="720" w:hanging="720"/>
                <w:rPr>
                  <w:noProof/>
                </w:rPr>
              </w:pPr>
              <w:r>
                <w:rPr>
                  <w:noProof/>
                </w:rPr>
                <w:lastRenderedPageBreak/>
                <w:t xml:space="preserve">Ricon del Zorro. (11 de Abril de 2016). </w:t>
              </w:r>
              <w:r>
                <w:rPr>
                  <w:i/>
                  <w:iCs/>
                  <w:noProof/>
                </w:rPr>
                <w:t>HERRAMIENTAS VISUALES(GUI) PARA DISEÑO DE BD EN LINUX</w:t>
              </w:r>
              <w:r>
                <w:rPr>
                  <w:noProof/>
                </w:rPr>
                <w:t>. Obtenido de GESTOR DE BASE DE DATOS, PROGRAMACION, TECNOLOGÍAS,CURSOS,INFORMACION: https://ricondelzorro.wordpress.com/2016/04/11/herramientas-visualesgui-para-diseno-de-bd-en-linux/</w:t>
              </w:r>
            </w:p>
            <w:p w:rsidR="00C018A8" w:rsidRDefault="00C018A8" w:rsidP="00C018A8">
              <w:pPr>
                <w:pStyle w:val="Bibliografa"/>
                <w:ind w:left="720" w:hanging="720"/>
                <w:rPr>
                  <w:noProof/>
                </w:rPr>
              </w:pPr>
              <w:r>
                <w:rPr>
                  <w:noProof/>
                </w:rPr>
                <w:t xml:space="preserve">Sisalima Granda, M. X. (2011). Repositorio Institucional de la Universidad de las Fuerzas Armadas ESPE. En M. X. Sisalima Granda, </w:t>
              </w:r>
              <w:r>
                <w:rPr>
                  <w:i/>
                  <w:iCs/>
                  <w:noProof/>
                </w:rPr>
                <w:t>Incidencia de la estructura y organización de la biblioteca como elementos de apoyo académico en la formación de cadetes de la ESMIL en los años 2010-2011.</w:t>
              </w:r>
              <w:r>
                <w:rPr>
                  <w:noProof/>
                </w:rPr>
                <w:t xml:space="preserve"> Universidad de las Fuerzas Armadas ESPE. ESMIL. Carrera de Licenciatura en Ciencias Militares.</w:t>
              </w:r>
            </w:p>
            <w:p w:rsidR="00C018A8" w:rsidRDefault="00C018A8" w:rsidP="00C018A8">
              <w:pPr>
                <w:pStyle w:val="Bibliografa"/>
                <w:ind w:left="720" w:hanging="720"/>
                <w:rPr>
                  <w:noProof/>
                </w:rPr>
              </w:pPr>
              <w:r>
                <w:rPr>
                  <w:noProof/>
                </w:rPr>
                <w:t xml:space="preserve">TRIGÁS GALLEGO, M. (2012). </w:t>
              </w:r>
              <w:r>
                <w:rPr>
                  <w:i/>
                  <w:iCs/>
                  <w:noProof/>
                </w:rPr>
                <w:t>Metodologia scrum</w:t>
              </w:r>
              <w:r>
                <w:rPr>
                  <w:noProof/>
                </w:rPr>
                <w:t>. Obtenido de http://openaccess.uoc.edu/webapps/o2/bitstream/10609/17885/1/mtrigasTFC0612memoria.pdf</w:t>
              </w:r>
            </w:p>
            <w:p w:rsidR="00C018A8" w:rsidRDefault="00C018A8" w:rsidP="00C018A8">
              <w:pPr>
                <w:pStyle w:val="Bibliografa"/>
                <w:ind w:left="720" w:hanging="720"/>
                <w:rPr>
                  <w:noProof/>
                </w:rPr>
              </w:pPr>
              <w:r>
                <w:rPr>
                  <w:noProof/>
                </w:rPr>
                <w:t xml:space="preserve">universia. (23 de Marzo de 2020). </w:t>
              </w:r>
              <w:r>
                <w:rPr>
                  <w:i/>
                  <w:iCs/>
                  <w:noProof/>
                </w:rPr>
                <w:t>Los conceptos fundamentales de la metodología de investigación</w:t>
              </w:r>
              <w:r>
                <w:rPr>
                  <w:noProof/>
                </w:rPr>
                <w:t>. Obtenido de https://www.universia.net/mx/actualidad/habilidades/conceptos-fundamentales-metodologia-investigacion-1167677.html</w:t>
              </w:r>
            </w:p>
            <w:p w:rsidR="00C018A8" w:rsidRDefault="00C018A8" w:rsidP="00C018A8">
              <w:pPr>
                <w:pStyle w:val="Bibliografa"/>
                <w:ind w:left="720" w:hanging="720"/>
                <w:rPr>
                  <w:noProof/>
                </w:rPr>
              </w:pPr>
              <w:r>
                <w:rPr>
                  <w:noProof/>
                </w:rPr>
                <w:t xml:space="preserve">Valdés, D. P. (27 de 10 de 2007). </w:t>
              </w:r>
              <w:r>
                <w:rPr>
                  <w:i/>
                  <w:iCs/>
                  <w:noProof/>
                </w:rPr>
                <w:t>maestrosdelweb</w:t>
              </w:r>
              <w:r>
                <w:rPr>
                  <w:noProof/>
                </w:rPr>
                <w:t>. Obtenido de http://www.maestrosdelweb.com/que-son-las-bases-de-datos/</w:t>
              </w:r>
            </w:p>
            <w:p w:rsidR="009B25B7" w:rsidRDefault="00BA2440" w:rsidP="00C018A8">
              <w:r>
                <w:rPr>
                  <w:b/>
                  <w:bCs/>
                </w:rPr>
                <w:fldChar w:fldCharType="end"/>
              </w:r>
            </w:p>
          </w:sdtContent>
        </w:sdt>
      </w:sdtContent>
    </w:sdt>
    <w:p w:rsidR="009B25B7" w:rsidRDefault="009B25B7" w:rsidP="00950C61">
      <w:pPr>
        <w:ind w:firstLine="0"/>
      </w:pPr>
    </w:p>
    <w:p w:rsidR="005A7E6C" w:rsidRDefault="00F06F52" w:rsidP="005A7E6C">
      <w:pPr>
        <w:pStyle w:val="Ttulo1"/>
        <w:numPr>
          <w:ilvl w:val="0"/>
          <w:numId w:val="0"/>
        </w:numPr>
      </w:pPr>
      <w:bookmarkStart w:id="475" w:name="_Toc65263758"/>
      <w:bookmarkStart w:id="476" w:name="_Toc66541554"/>
      <w:r>
        <w:lastRenderedPageBreak/>
        <w:t>ANEXOS</w:t>
      </w:r>
      <w:bookmarkEnd w:id="475"/>
      <w:bookmarkEnd w:id="476"/>
    </w:p>
    <w:p w:rsidR="003D68BA" w:rsidRDefault="003D68BA" w:rsidP="003D68BA">
      <w:pPr>
        <w:pStyle w:val="Ttulo2"/>
        <w:numPr>
          <w:ilvl w:val="0"/>
          <w:numId w:val="0"/>
        </w:numPr>
      </w:pPr>
      <w:bookmarkStart w:id="477" w:name="_Ref65179141"/>
      <w:bookmarkStart w:id="478" w:name="_Ref65179261"/>
      <w:bookmarkStart w:id="479" w:name="_Toc65263759"/>
      <w:bookmarkStart w:id="480" w:name="_Toc66541555"/>
      <w:r>
        <w:t>ANEXO A:</w:t>
      </w:r>
      <w:bookmarkEnd w:id="477"/>
      <w:bookmarkEnd w:id="478"/>
      <w:bookmarkEnd w:id="479"/>
      <w:r w:rsidR="000F29E7">
        <w:t xml:space="preserve"> ENTREVISTA</w:t>
      </w:r>
      <w:bookmarkEnd w:id="480"/>
    </w:p>
    <w:tbl>
      <w:tblPr>
        <w:tblW w:w="8831" w:type="dxa"/>
        <w:tblCellMar>
          <w:left w:w="70" w:type="dxa"/>
          <w:right w:w="70" w:type="dxa"/>
        </w:tblCellMar>
        <w:tblLook w:val="04A0" w:firstRow="1" w:lastRow="0" w:firstColumn="1" w:lastColumn="0" w:noHBand="0" w:noVBand="1"/>
      </w:tblPr>
      <w:tblGrid>
        <w:gridCol w:w="2003"/>
        <w:gridCol w:w="1189"/>
        <w:gridCol w:w="1201"/>
        <w:gridCol w:w="746"/>
        <w:gridCol w:w="3692"/>
      </w:tblGrid>
      <w:tr w:rsidR="00375441" w:rsidRPr="00375441" w:rsidTr="00375441">
        <w:trPr>
          <w:trHeight w:val="269"/>
        </w:trPr>
        <w:tc>
          <w:tcPr>
            <w:tcW w:w="8831" w:type="dxa"/>
            <w:gridSpan w:val="5"/>
            <w:vMerge w:val="restart"/>
            <w:tcBorders>
              <w:top w:val="single" w:sz="4" w:space="0" w:color="auto"/>
              <w:left w:val="single" w:sz="4"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INSTITUTO SUPERIRO TECNOLÓGICO "VICENTE LEÓN"</w:t>
            </w:r>
          </w:p>
        </w:tc>
      </w:tr>
      <w:tr w:rsidR="00375441" w:rsidRPr="00375441" w:rsidTr="00375441">
        <w:trPr>
          <w:trHeight w:val="458"/>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458"/>
        </w:trPr>
        <w:tc>
          <w:tcPr>
            <w:tcW w:w="8831" w:type="dxa"/>
            <w:gridSpan w:val="5"/>
            <w:vMerge/>
            <w:tcBorders>
              <w:top w:val="single" w:sz="4"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Lugar</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BIBLIOTECA DEL INSTITUTO SUPERIRO TECNOLÓGICO "VICENTE LEÓN"</w:t>
            </w:r>
          </w:p>
        </w:tc>
      </w:tr>
      <w:tr w:rsidR="00375441" w:rsidRPr="00375441" w:rsidTr="00375441">
        <w:trPr>
          <w:trHeight w:val="458"/>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Entrevistado</w:t>
            </w:r>
          </w:p>
        </w:tc>
        <w:tc>
          <w:tcPr>
            <w:tcW w:w="6827" w:type="dxa"/>
            <w:gridSpan w:val="4"/>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Ing. Luis Miguel </w:t>
            </w:r>
            <w:proofErr w:type="spellStart"/>
            <w:r w:rsidRPr="00375441">
              <w:rPr>
                <w:rFonts w:ascii="Calibri" w:eastAsia="Times New Roman" w:hAnsi="Calibri" w:cs="Times New Roman"/>
                <w:color w:val="000000"/>
                <w:sz w:val="22"/>
                <w:lang w:eastAsia="es-ES"/>
              </w:rPr>
              <w:t>Yanchatipan</w:t>
            </w:r>
            <w:proofErr w:type="spellEnd"/>
            <w:r w:rsidRPr="00375441">
              <w:rPr>
                <w:rFonts w:ascii="Calibri" w:eastAsia="Times New Roman" w:hAnsi="Calibri" w:cs="Times New Roman"/>
                <w:color w:val="000000"/>
                <w:sz w:val="22"/>
                <w:lang w:eastAsia="es-ES"/>
              </w:rPr>
              <w:t xml:space="preserve"> Molina </w:t>
            </w:r>
          </w:p>
        </w:tc>
      </w:tr>
      <w:tr w:rsidR="00375441" w:rsidRPr="00375441" w:rsidTr="00375441">
        <w:trPr>
          <w:trHeight w:val="458"/>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6827" w:type="dxa"/>
            <w:gridSpan w:val="4"/>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2003" w:type="dxa"/>
            <w:vMerge w:val="restart"/>
            <w:tcBorders>
              <w:top w:val="nil"/>
              <w:left w:val="single" w:sz="4" w:space="0" w:color="auto"/>
              <w:bottom w:val="single" w:sz="8" w:space="0" w:color="000000"/>
              <w:right w:val="single" w:sz="8" w:space="0" w:color="auto"/>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Objetivo </w:t>
            </w:r>
          </w:p>
        </w:tc>
        <w:tc>
          <w:tcPr>
            <w:tcW w:w="23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Conocer de una forma detalla de como administra la </w:t>
            </w:r>
            <w:r w:rsidR="00191306" w:rsidRPr="00375441">
              <w:rPr>
                <w:rFonts w:ascii="Calibri" w:eastAsia="Times New Roman" w:hAnsi="Calibri" w:cs="Times New Roman"/>
                <w:color w:val="000000"/>
                <w:sz w:val="22"/>
                <w:lang w:eastAsia="es-ES"/>
              </w:rPr>
              <w:t>biblioteca</w:t>
            </w:r>
            <w:r w:rsidRPr="00375441">
              <w:rPr>
                <w:rFonts w:ascii="Calibri" w:eastAsia="Times New Roman" w:hAnsi="Calibri" w:cs="Times New Roman"/>
                <w:color w:val="000000"/>
                <w:sz w:val="22"/>
                <w:lang w:eastAsia="es-ES"/>
              </w:rPr>
              <w:t xml:space="preserve">. </w:t>
            </w:r>
          </w:p>
        </w:tc>
        <w:tc>
          <w:tcPr>
            <w:tcW w:w="74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Fecha</w:t>
            </w:r>
          </w:p>
        </w:tc>
        <w:tc>
          <w:tcPr>
            <w:tcW w:w="3690" w:type="dxa"/>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viernes, 21 de febrero de 2020</w:t>
            </w:r>
          </w:p>
        </w:tc>
      </w:tr>
      <w:tr w:rsidR="00375441" w:rsidRPr="00375441" w:rsidTr="00375441">
        <w:trPr>
          <w:trHeight w:val="458"/>
        </w:trPr>
        <w:tc>
          <w:tcPr>
            <w:tcW w:w="2003" w:type="dxa"/>
            <w:vMerge/>
            <w:tcBorders>
              <w:top w:val="nil"/>
              <w:left w:val="single" w:sz="4"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2390" w:type="dxa"/>
            <w:gridSpan w:val="2"/>
            <w:vMerge/>
            <w:tcBorders>
              <w:top w:val="single" w:sz="8" w:space="0" w:color="auto"/>
              <w:left w:val="single" w:sz="8"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c>
          <w:tcPr>
            <w:tcW w:w="746" w:type="dxa"/>
            <w:vMerge/>
            <w:tcBorders>
              <w:top w:val="nil"/>
              <w:left w:val="single" w:sz="8" w:space="0" w:color="auto"/>
              <w:bottom w:val="single" w:sz="8" w:space="0" w:color="000000"/>
              <w:right w:val="single" w:sz="8" w:space="0" w:color="auto"/>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3690" w:type="dxa"/>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Preguntas </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Respuestas </w:t>
            </w:r>
          </w:p>
        </w:tc>
      </w:tr>
      <w:tr w:rsidR="00375441" w:rsidRPr="00375441" w:rsidTr="00375441">
        <w:trPr>
          <w:trHeight w:val="458"/>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1. ¿Quiénes pueden utilizar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que pueden utilizar y solicitar libros de la biblioteca son los estudiantes y docentes del INSTITUTO SUPERIRO TECNOLÓGICO "VICENTE LEÓN"</w:t>
            </w:r>
          </w:p>
        </w:tc>
      </w:tr>
      <w:tr w:rsidR="00375441" w:rsidRPr="00375441" w:rsidTr="00375441">
        <w:trPr>
          <w:trHeight w:val="458"/>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2. ¿Tienen algún inventario de libros que existe dentro de la biblioteca?</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Contamos con un registro de todos los libros que existentes en la biblioteca con los datos específicos de cada libro dentro de un archivo de Excel</w:t>
            </w:r>
          </w:p>
        </w:tc>
      </w:tr>
      <w:tr w:rsidR="00375441" w:rsidRPr="00375441" w:rsidTr="00375441">
        <w:trPr>
          <w:trHeight w:val="458"/>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3. ¿Cómo llevan los procesos de préstamo de un libro?</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El proceso de préstamo de los libros se inicia con la recepción del carnet estudiantil o cedula de identidad, después se procede a la búsqueda del libro solicitado y el registro del libro y el estudiante o profesor que se lo solicito. Todos esto registros se los lleva en una carpeta específica. </w:t>
            </w:r>
          </w:p>
        </w:tc>
      </w:tr>
      <w:tr w:rsidR="00375441" w:rsidRPr="00375441" w:rsidTr="00375441">
        <w:trPr>
          <w:trHeight w:val="458"/>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single" w:sz="8"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4. ¿La biblioteca realiza prestamos donde los lectores puedan sacar los libros fuera de la institución?</w:t>
            </w:r>
          </w:p>
        </w:tc>
        <w:tc>
          <w:tcPr>
            <w:tcW w:w="5639" w:type="dxa"/>
            <w:gridSpan w:val="3"/>
            <w:vMerge w:val="restart"/>
            <w:tcBorders>
              <w:top w:val="single" w:sz="8" w:space="0" w:color="auto"/>
              <w:left w:val="single" w:sz="8" w:space="0" w:color="auto"/>
              <w:bottom w:val="single" w:sz="8"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No está permitido que puedan sacar los libros debido a que los estudiantes no realizan la entrega del libro y ocasión la pérdida del mismo para la biblioteca.</w:t>
            </w:r>
          </w:p>
        </w:tc>
      </w:tr>
      <w:tr w:rsidR="00375441" w:rsidRPr="00375441" w:rsidTr="00375441">
        <w:trPr>
          <w:trHeight w:val="458"/>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3192" w:type="dxa"/>
            <w:gridSpan w:val="2"/>
            <w:vMerge/>
            <w:tcBorders>
              <w:top w:val="single" w:sz="8" w:space="0" w:color="auto"/>
              <w:left w:val="single" w:sz="4" w:space="0" w:color="auto"/>
              <w:bottom w:val="single" w:sz="8"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8"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5. ¿Llevan un registro de los lectores que realizan un prestamos?</w:t>
            </w:r>
          </w:p>
        </w:tc>
        <w:tc>
          <w:tcPr>
            <w:tcW w:w="5639" w:type="dxa"/>
            <w:gridSpan w:val="3"/>
            <w:vMerge w:val="restart"/>
            <w:tcBorders>
              <w:top w:val="single" w:sz="8" w:space="0" w:color="auto"/>
              <w:left w:val="single" w:sz="8" w:space="0" w:color="auto"/>
              <w:bottom w:val="nil"/>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registros que se llevan son únicamente una hoja de préstamos donde registramos el libor prestado y a quien fue prestado.</w:t>
            </w:r>
          </w:p>
        </w:tc>
      </w:tr>
      <w:tr w:rsidR="00375441" w:rsidRPr="00375441" w:rsidTr="00375441">
        <w:trPr>
          <w:trHeight w:val="458"/>
        </w:trPr>
        <w:tc>
          <w:tcPr>
            <w:tcW w:w="3192" w:type="dxa"/>
            <w:gridSpan w:val="2"/>
            <w:vMerge/>
            <w:tcBorders>
              <w:top w:val="single" w:sz="8"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8" w:space="0" w:color="auto"/>
              <w:left w:val="single" w:sz="8" w:space="0" w:color="auto"/>
              <w:bottom w:val="nil"/>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6. ¿Los lectores conoce la disponibilidad del cada libro?</w:t>
            </w:r>
          </w:p>
        </w:tc>
        <w:tc>
          <w:tcPr>
            <w:tcW w:w="5639" w:type="dxa"/>
            <w:gridSpan w:val="3"/>
            <w:vMerge w:val="restart"/>
            <w:tcBorders>
              <w:top w:val="single" w:sz="4" w:space="0" w:color="auto"/>
              <w:left w:val="single" w:sz="8" w:space="0" w:color="auto"/>
              <w:bottom w:val="single" w:sz="4" w:space="0" w:color="000000"/>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Los únicos que conoces los libros son los encargados ya que ellos tienen el acceso al registro de libros y las hojas de préstamos para verificar que todavía no fue prestado el libro solicitado por el lector</w:t>
            </w:r>
          </w:p>
        </w:tc>
      </w:tr>
      <w:tr w:rsidR="00375441" w:rsidRPr="00375441" w:rsidTr="00375441">
        <w:trPr>
          <w:trHeight w:val="475"/>
        </w:trPr>
        <w:tc>
          <w:tcPr>
            <w:tcW w:w="3192" w:type="dxa"/>
            <w:gridSpan w:val="2"/>
            <w:vMerge/>
            <w:tcBorders>
              <w:top w:val="single" w:sz="4" w:space="0" w:color="auto"/>
              <w:left w:val="single" w:sz="4" w:space="0" w:color="auto"/>
              <w:bottom w:val="single" w:sz="4" w:space="0" w:color="000000"/>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7. ¿Los lectores encuentran el libro solicitado?</w:t>
            </w:r>
          </w:p>
        </w:tc>
        <w:tc>
          <w:tcPr>
            <w:tcW w:w="5639" w:type="dxa"/>
            <w:gridSpan w:val="3"/>
            <w:vMerge w:val="restart"/>
            <w:tcBorders>
              <w:top w:val="single" w:sz="4" w:space="0" w:color="auto"/>
              <w:left w:val="nil"/>
              <w:bottom w:val="single" w:sz="4" w:space="0" w:color="000000"/>
              <w:right w:val="nil"/>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Son muy pocas veces que el lector encuentra el libro, ya que ellos no conoces los libros que existen dentro de la biblioteca.</w:t>
            </w:r>
          </w:p>
        </w:tc>
      </w:tr>
      <w:tr w:rsidR="00375441" w:rsidRPr="00375441" w:rsidTr="00375441">
        <w:trPr>
          <w:trHeight w:val="475"/>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nil"/>
              <w:bottom w:val="single" w:sz="4" w:space="0" w:color="000000"/>
              <w:right w:val="nil"/>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3192" w:type="dxa"/>
            <w:gridSpan w:val="2"/>
            <w:vMerge w:val="restart"/>
            <w:tcBorders>
              <w:top w:val="single" w:sz="4" w:space="0" w:color="auto"/>
              <w:left w:val="single" w:sz="4" w:space="0" w:color="auto"/>
              <w:bottom w:val="nil"/>
              <w:right w:val="single" w:sz="8"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8. ¿Cree usted que el uso de un sistema </w:t>
            </w:r>
            <w:r>
              <w:rPr>
                <w:rFonts w:ascii="Calibri" w:eastAsia="Times New Roman" w:hAnsi="Calibri" w:cs="Times New Roman"/>
                <w:b/>
                <w:bCs/>
                <w:color w:val="000000"/>
                <w:sz w:val="22"/>
                <w:lang w:eastAsia="es-ES"/>
              </w:rPr>
              <w:t>beneficiaria</w:t>
            </w:r>
            <w:r w:rsidRPr="00375441">
              <w:rPr>
                <w:rFonts w:ascii="Calibri" w:eastAsia="Times New Roman" w:hAnsi="Calibri" w:cs="Times New Roman"/>
                <w:b/>
                <w:bCs/>
                <w:color w:val="000000"/>
                <w:sz w:val="22"/>
                <w:lang w:eastAsia="es-ES"/>
              </w:rPr>
              <w:t xml:space="preserve"> a los procesos realizados en la biblioteca ?</w:t>
            </w:r>
          </w:p>
        </w:tc>
        <w:tc>
          <w:tcPr>
            <w:tcW w:w="5639" w:type="dxa"/>
            <w:gridSpan w:val="3"/>
            <w:vMerge w:val="restart"/>
            <w:tcBorders>
              <w:top w:val="single" w:sz="4" w:space="0" w:color="auto"/>
              <w:left w:val="single" w:sz="8" w:space="0" w:color="auto"/>
              <w:bottom w:val="nil"/>
              <w:right w:val="single" w:sz="4" w:space="0" w:color="000000"/>
            </w:tcBorders>
            <w:shd w:val="clear" w:color="auto" w:fill="auto"/>
            <w:vAlign w:val="center"/>
            <w:hideMark/>
          </w:tcPr>
          <w:p w:rsidR="00375441" w:rsidRPr="00375441" w:rsidRDefault="00375441" w:rsidP="00375441">
            <w:pPr>
              <w:spacing w:after="0" w:line="240" w:lineRule="auto"/>
              <w:ind w:firstLine="0"/>
              <w:jc w:val="center"/>
              <w:rPr>
                <w:rFonts w:ascii="Calibri" w:eastAsia="Times New Roman" w:hAnsi="Calibri" w:cs="Times New Roman"/>
                <w:color w:val="000000"/>
                <w:sz w:val="22"/>
                <w:lang w:eastAsia="es-ES"/>
              </w:rPr>
            </w:pPr>
            <w:r w:rsidRPr="00375441">
              <w:rPr>
                <w:rFonts w:ascii="Calibri" w:eastAsia="Times New Roman" w:hAnsi="Calibri" w:cs="Times New Roman"/>
                <w:color w:val="000000"/>
                <w:sz w:val="22"/>
                <w:lang w:eastAsia="es-ES"/>
              </w:rPr>
              <w:t xml:space="preserve">El uso de un sistema que permita administrar la biblioteca seria de un gran beneficio ya que facilitaría los procesos y se brindaría un mejor servicio a los estudiantes </w:t>
            </w:r>
          </w:p>
        </w:tc>
      </w:tr>
      <w:tr w:rsidR="00375441" w:rsidRPr="00375441" w:rsidTr="00375441">
        <w:trPr>
          <w:trHeight w:val="661"/>
        </w:trPr>
        <w:tc>
          <w:tcPr>
            <w:tcW w:w="3192" w:type="dxa"/>
            <w:gridSpan w:val="2"/>
            <w:vMerge/>
            <w:tcBorders>
              <w:top w:val="single" w:sz="4" w:space="0" w:color="auto"/>
              <w:left w:val="single" w:sz="4" w:space="0" w:color="auto"/>
              <w:bottom w:val="nil"/>
              <w:right w:val="single" w:sz="8"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c>
          <w:tcPr>
            <w:tcW w:w="5639" w:type="dxa"/>
            <w:gridSpan w:val="3"/>
            <w:vMerge/>
            <w:tcBorders>
              <w:top w:val="single" w:sz="4" w:space="0" w:color="auto"/>
              <w:left w:val="single" w:sz="8" w:space="0" w:color="auto"/>
              <w:bottom w:val="nil"/>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269"/>
        </w:trPr>
        <w:tc>
          <w:tcPr>
            <w:tcW w:w="8831" w:type="dxa"/>
            <w:gridSpan w:val="5"/>
            <w:vMerge w:val="restart"/>
            <w:tcBorders>
              <w:top w:val="single" w:sz="8" w:space="0" w:color="auto"/>
              <w:left w:val="single" w:sz="4" w:space="0" w:color="auto"/>
              <w:bottom w:val="single" w:sz="8" w:space="0" w:color="000000"/>
              <w:right w:val="single" w:sz="4" w:space="0" w:color="000000"/>
            </w:tcBorders>
            <w:shd w:val="clear" w:color="auto" w:fill="auto"/>
            <w:noWrap/>
            <w:vAlign w:val="center"/>
            <w:hideMark/>
          </w:tcPr>
          <w:p w:rsidR="00375441" w:rsidRPr="00375441" w:rsidRDefault="00375441" w:rsidP="00375441">
            <w:pPr>
              <w:spacing w:after="0" w:line="240" w:lineRule="auto"/>
              <w:ind w:firstLine="0"/>
              <w:jc w:val="center"/>
              <w:rPr>
                <w:rFonts w:ascii="Calibri" w:eastAsia="Times New Roman" w:hAnsi="Calibri" w:cs="Times New Roman"/>
                <w:b/>
                <w:bCs/>
                <w:color w:val="000000"/>
                <w:sz w:val="22"/>
                <w:lang w:eastAsia="es-ES"/>
              </w:rPr>
            </w:pPr>
            <w:r w:rsidRPr="00375441">
              <w:rPr>
                <w:rFonts w:ascii="Calibri" w:eastAsia="Times New Roman" w:hAnsi="Calibri" w:cs="Times New Roman"/>
                <w:b/>
                <w:bCs/>
                <w:color w:val="000000"/>
                <w:sz w:val="22"/>
                <w:lang w:eastAsia="es-ES"/>
              </w:rPr>
              <w:t xml:space="preserve">Conclusiones </w:t>
            </w:r>
          </w:p>
        </w:tc>
      </w:tr>
      <w:tr w:rsidR="00375441" w:rsidRPr="00375441" w:rsidTr="00375441">
        <w:trPr>
          <w:trHeight w:val="458"/>
        </w:trPr>
        <w:tc>
          <w:tcPr>
            <w:tcW w:w="8831" w:type="dxa"/>
            <w:gridSpan w:val="5"/>
            <w:vMerge/>
            <w:tcBorders>
              <w:top w:val="single" w:sz="8" w:space="0" w:color="auto"/>
              <w:left w:val="single" w:sz="4" w:space="0" w:color="auto"/>
              <w:bottom w:val="single" w:sz="8"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b/>
                <w:bCs/>
                <w:color w:val="000000"/>
                <w:sz w:val="22"/>
                <w:lang w:eastAsia="es-ES"/>
              </w:rPr>
            </w:pPr>
          </w:p>
        </w:tc>
      </w:tr>
      <w:tr w:rsidR="00375441" w:rsidRPr="00375441" w:rsidTr="00375441">
        <w:trPr>
          <w:trHeight w:val="269"/>
        </w:trPr>
        <w:tc>
          <w:tcPr>
            <w:tcW w:w="8831" w:type="dxa"/>
            <w:gridSpan w:val="5"/>
            <w:vMerge w:val="restart"/>
            <w:tcBorders>
              <w:top w:val="single" w:sz="8" w:space="0" w:color="auto"/>
              <w:left w:val="single" w:sz="4" w:space="0" w:color="auto"/>
              <w:bottom w:val="single" w:sz="4" w:space="0" w:color="000000"/>
              <w:right w:val="single" w:sz="4" w:space="0" w:color="000000"/>
            </w:tcBorders>
            <w:shd w:val="clear" w:color="auto" w:fill="auto"/>
            <w:hideMark/>
          </w:tcPr>
          <w:p w:rsidR="00375441" w:rsidRDefault="00375441" w:rsidP="00375441">
            <w:pPr>
              <w:spacing w:after="0" w:line="240" w:lineRule="auto"/>
              <w:ind w:firstLine="0"/>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 xml:space="preserve">Al finalizar la entrevista el administrador nos mostró las herramientas que utiliza para poder gestionar la biblioteca y los proceso que realiza, se pudo concluir que las herramientas que utiliza para administrar la biblioteca no son muy adecuadas al momento de brindar un buen el servido a los lectores. Además, se pudo recopilar información necesaria para poder mejorar los procesos como: </w:t>
            </w:r>
          </w:p>
          <w:p w:rsidR="00375441"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Poner un listado de libros existentes a disposición de los lectores para evitar pérdida de tiempo</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Crear un registro de lectores para evitar para optimizar los procesos de préstamo.</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 xml:space="preserve">El ordenamiento del material bibliográfico por categoría </w:t>
            </w:r>
          </w:p>
          <w:p w:rsidR="00191306" w:rsidRDefault="00191306" w:rsidP="00375441">
            <w:pPr>
              <w:pStyle w:val="Prrafodelista"/>
              <w:numPr>
                <w:ilvl w:val="0"/>
                <w:numId w:val="52"/>
              </w:numPr>
              <w:spacing w:after="0" w:line="240" w:lineRule="auto"/>
              <w:rPr>
                <w:rFonts w:ascii="Calibri" w:eastAsia="Times New Roman" w:hAnsi="Calibri" w:cs="Times New Roman"/>
                <w:color w:val="000000"/>
                <w:sz w:val="22"/>
                <w:lang w:eastAsia="es-ES"/>
              </w:rPr>
            </w:pPr>
            <w:r>
              <w:rPr>
                <w:rFonts w:ascii="Calibri" w:eastAsia="Times New Roman" w:hAnsi="Calibri" w:cs="Times New Roman"/>
                <w:color w:val="000000"/>
                <w:sz w:val="22"/>
                <w:lang w:eastAsia="es-ES"/>
              </w:rPr>
              <w:t>Etc.</w:t>
            </w:r>
          </w:p>
          <w:p w:rsidR="00191306" w:rsidRPr="00191306" w:rsidRDefault="00191306" w:rsidP="00191306">
            <w:pPr>
              <w:spacing w:after="0" w:line="240" w:lineRule="auto"/>
              <w:ind w:firstLine="0"/>
              <w:rPr>
                <w:rFonts w:ascii="Calibri" w:eastAsia="Times New Roman" w:hAnsi="Calibri" w:cs="Times New Roman"/>
                <w:color w:val="000000"/>
                <w:sz w:val="22"/>
                <w:lang w:eastAsia="es-ES"/>
              </w:rPr>
            </w:pPr>
          </w:p>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r w:rsidR="00375441" w:rsidRPr="00375441" w:rsidTr="00375441">
        <w:trPr>
          <w:trHeight w:val="458"/>
        </w:trPr>
        <w:tc>
          <w:tcPr>
            <w:tcW w:w="8831" w:type="dxa"/>
            <w:gridSpan w:val="5"/>
            <w:vMerge/>
            <w:tcBorders>
              <w:top w:val="single" w:sz="8" w:space="0" w:color="auto"/>
              <w:left w:val="single" w:sz="4" w:space="0" w:color="auto"/>
              <w:bottom w:val="single" w:sz="4" w:space="0" w:color="000000"/>
              <w:right w:val="single" w:sz="4" w:space="0" w:color="000000"/>
            </w:tcBorders>
            <w:vAlign w:val="center"/>
            <w:hideMark/>
          </w:tcPr>
          <w:p w:rsidR="00375441" w:rsidRPr="00375441" w:rsidRDefault="00375441" w:rsidP="00375441">
            <w:pPr>
              <w:spacing w:after="0" w:line="240" w:lineRule="auto"/>
              <w:ind w:firstLine="0"/>
              <w:rPr>
                <w:rFonts w:ascii="Calibri" w:eastAsia="Times New Roman" w:hAnsi="Calibri" w:cs="Times New Roman"/>
                <w:color w:val="000000"/>
                <w:sz w:val="22"/>
                <w:lang w:eastAsia="es-ES"/>
              </w:rPr>
            </w:pPr>
          </w:p>
        </w:tc>
      </w:tr>
    </w:tbl>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3D68BA" w:rsidRDefault="003D68BA" w:rsidP="003D68BA">
      <w:pPr>
        <w:ind w:firstLine="0"/>
        <w:rPr>
          <w:b/>
        </w:rPr>
      </w:pPr>
    </w:p>
    <w:p w:rsidR="00F074E0" w:rsidRDefault="00F074E0" w:rsidP="003D68BA">
      <w:pPr>
        <w:ind w:firstLine="0"/>
        <w:rPr>
          <w:b/>
        </w:rPr>
      </w:pPr>
    </w:p>
    <w:p w:rsidR="00F074E0" w:rsidRDefault="00F074E0" w:rsidP="003D68BA">
      <w:pPr>
        <w:ind w:firstLine="0"/>
        <w:rPr>
          <w:b/>
        </w:rPr>
      </w:pPr>
    </w:p>
    <w:p w:rsidR="00F074E0" w:rsidRDefault="00F074E0" w:rsidP="003D68BA">
      <w:pPr>
        <w:ind w:firstLine="0"/>
        <w:rPr>
          <w:b/>
        </w:rPr>
      </w:pPr>
    </w:p>
    <w:p w:rsidR="003D68BA" w:rsidRDefault="003D68BA" w:rsidP="0022795A">
      <w:pPr>
        <w:pStyle w:val="Ttulo2"/>
        <w:numPr>
          <w:ilvl w:val="0"/>
          <w:numId w:val="0"/>
        </w:numPr>
        <w:ind w:left="1416" w:hanging="1416"/>
      </w:pPr>
      <w:bookmarkStart w:id="481" w:name="_Ref65179391"/>
      <w:bookmarkStart w:id="482" w:name="_Toc65263760"/>
      <w:bookmarkStart w:id="483" w:name="_Toc66541556"/>
      <w:r>
        <w:t xml:space="preserve">ANEXO B: FICHA DE </w:t>
      </w:r>
      <w:bookmarkEnd w:id="481"/>
      <w:bookmarkEnd w:id="482"/>
      <w:r w:rsidR="0022795A" w:rsidRPr="0022795A">
        <w:fldChar w:fldCharType="begin"/>
      </w:r>
      <w:r w:rsidR="0022795A" w:rsidRPr="0022795A">
        <w:instrText xml:space="preserve"> HYPERLINK "https://docs.google.com/document/d/1gM40AbnV1HOc9eypRqBLH9tUca937vAQ/edit" \l "heading=h.3ls5o66" </w:instrText>
      </w:r>
      <w:r w:rsidR="0022795A" w:rsidRPr="0022795A">
        <w:fldChar w:fldCharType="separate"/>
      </w:r>
      <w:r w:rsidR="0022795A" w:rsidRPr="0022795A">
        <w:rPr>
          <w:rStyle w:val="Hipervnculo"/>
          <w:color w:val="000000"/>
          <w:u w:val="none"/>
        </w:rPr>
        <w:t>OBSERVACIÓN</w:t>
      </w:r>
      <w:bookmarkEnd w:id="483"/>
      <w:r w:rsidR="0022795A" w:rsidRPr="0022795A">
        <w:rPr>
          <w:rStyle w:val="apple-tab-span"/>
          <w:color w:val="000000"/>
        </w:rPr>
        <w:tab/>
      </w:r>
      <w:r w:rsidR="0022795A" w:rsidRPr="0022795A">
        <w:fldChar w:fldCharType="end"/>
      </w:r>
    </w:p>
    <w:tbl>
      <w:tblPr>
        <w:tblW w:w="10230" w:type="dxa"/>
        <w:tblInd w:w="-5" w:type="dxa"/>
        <w:tblCellMar>
          <w:left w:w="70" w:type="dxa"/>
          <w:right w:w="70" w:type="dxa"/>
        </w:tblCellMar>
        <w:tblLook w:val="04A0" w:firstRow="1" w:lastRow="0" w:firstColumn="1" w:lastColumn="0" w:noHBand="0" w:noVBand="1"/>
      </w:tblPr>
      <w:tblGrid>
        <w:gridCol w:w="1748"/>
        <w:gridCol w:w="841"/>
        <w:gridCol w:w="1051"/>
        <w:gridCol w:w="841"/>
        <w:gridCol w:w="842"/>
        <w:gridCol w:w="2190"/>
        <w:gridCol w:w="2717"/>
      </w:tblGrid>
      <w:tr w:rsidR="003D68BA" w:rsidRPr="00D04255" w:rsidTr="00AD2FA0">
        <w:trPr>
          <w:trHeight w:val="34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8"/>
                <w:szCs w:val="28"/>
                <w:lang w:eastAsia="es-ES"/>
              </w:rPr>
            </w:pPr>
            <w:r w:rsidRPr="00D04255">
              <w:rPr>
                <w:rFonts w:ascii="Calibri" w:eastAsia="Times New Roman" w:hAnsi="Calibri" w:cs="Calibri"/>
                <w:color w:val="000000"/>
                <w:sz w:val="28"/>
                <w:szCs w:val="28"/>
                <w:lang w:eastAsia="es-ES"/>
              </w:rPr>
              <w:t>INSTITUTO SUPERIOR TECNOLOGICO VICENTE LEON</w:t>
            </w:r>
          </w:p>
        </w:tc>
      </w:tr>
      <w:tr w:rsidR="003D68BA" w:rsidRPr="00D04255" w:rsidTr="00AD2FA0">
        <w:trPr>
          <w:trHeight w:val="458"/>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8"/>
                <w:szCs w:val="28"/>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22795A" w:rsidRDefault="0022795A" w:rsidP="0022795A">
            <w:pPr>
              <w:spacing w:after="0" w:line="240" w:lineRule="auto"/>
              <w:ind w:firstLine="0"/>
              <w:jc w:val="center"/>
              <w:rPr>
                <w:rFonts w:asciiTheme="minorHAnsi" w:eastAsia="Times New Roman" w:hAnsiTheme="minorHAnsi" w:cstheme="minorHAnsi"/>
                <w:b/>
                <w:bCs/>
                <w:color w:val="000000"/>
                <w:sz w:val="22"/>
                <w:lang w:eastAsia="es-ES"/>
              </w:rPr>
            </w:pPr>
            <w:r w:rsidRPr="0022795A">
              <w:rPr>
                <w:rFonts w:asciiTheme="minorHAnsi" w:eastAsia="Times New Roman" w:hAnsiTheme="minorHAnsi" w:cstheme="minorHAnsi"/>
                <w:b/>
                <w:bCs/>
                <w:color w:val="000000"/>
                <w:sz w:val="22"/>
                <w:lang w:eastAsia="es-ES"/>
              </w:rPr>
              <w:t xml:space="preserve">LUGAR DE </w:t>
            </w:r>
            <w:hyperlink r:id="rId49" w:anchor="heading=h.3ls5o66" w:history="1">
              <w:r w:rsidRPr="0022795A">
                <w:rPr>
                  <w:rStyle w:val="Hipervnculo"/>
                  <w:rFonts w:asciiTheme="minorHAnsi" w:hAnsiTheme="minorHAnsi" w:cstheme="minorHAnsi"/>
                  <w:b/>
                  <w:color w:val="000000"/>
                  <w:sz w:val="22"/>
                  <w:u w:val="none"/>
                </w:rPr>
                <w:t>OBSERVACIÓN</w:t>
              </w:r>
              <w:r w:rsidRPr="0022795A">
                <w:rPr>
                  <w:rStyle w:val="apple-tab-span"/>
                  <w:rFonts w:asciiTheme="minorHAnsi" w:hAnsiTheme="minorHAnsi" w:cstheme="minorHAnsi"/>
                  <w:b/>
                  <w:color w:val="000000"/>
                  <w:sz w:val="22"/>
                </w:rPr>
                <w:tab/>
              </w:r>
            </w:hyperlink>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 BIBLIOTECA DEL INSTITUTO SUPERIOR TECNOLOGICO VICENTE LEON</w:t>
            </w:r>
          </w:p>
        </w:tc>
      </w:tr>
      <w:tr w:rsidR="003D68BA" w:rsidRPr="00D04255" w:rsidTr="00AD2FA0">
        <w:trPr>
          <w:trHeight w:val="458"/>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xml:space="preserve">ADMINISTRADOR DE LA BIBLIOTECA </w:t>
            </w:r>
          </w:p>
        </w:tc>
        <w:tc>
          <w:tcPr>
            <w:tcW w:w="8482"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Ing. LUIS MIGUEL YANCHATIPAN MOLINA </w:t>
            </w:r>
          </w:p>
        </w:tc>
      </w:tr>
      <w:tr w:rsidR="003D68BA" w:rsidRPr="00D04255" w:rsidTr="00AD2FA0">
        <w:trPr>
          <w:trHeight w:val="458"/>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8482" w:type="dxa"/>
            <w:gridSpan w:val="6"/>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174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OBJETIVO</w:t>
            </w:r>
          </w:p>
        </w:tc>
        <w:tc>
          <w:tcPr>
            <w:tcW w:w="3575"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CONOCER LOS PROCESOS QUE REALIZAN DENTRO DE LA BIBLIOTECA DE LA INSTITUCION</w:t>
            </w:r>
          </w:p>
        </w:tc>
        <w:tc>
          <w:tcPr>
            <w:tcW w:w="219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FECHA</w:t>
            </w:r>
          </w:p>
        </w:tc>
        <w:tc>
          <w:tcPr>
            <w:tcW w:w="27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viernes, 21 de febrero de 2020</w:t>
            </w:r>
          </w:p>
        </w:tc>
      </w:tr>
      <w:tr w:rsidR="003D68BA" w:rsidRPr="00D04255" w:rsidTr="00AD2FA0">
        <w:trPr>
          <w:trHeight w:val="458"/>
        </w:trPr>
        <w:tc>
          <w:tcPr>
            <w:tcW w:w="1748"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3575" w:type="dxa"/>
            <w:gridSpan w:val="4"/>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c>
          <w:tcPr>
            <w:tcW w:w="2190" w:type="dxa"/>
            <w:vMerge/>
            <w:tcBorders>
              <w:top w:val="nil"/>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c>
          <w:tcPr>
            <w:tcW w:w="2717" w:type="dxa"/>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ASPECTOS</w:t>
            </w:r>
          </w:p>
        </w:tc>
        <w:tc>
          <w:tcPr>
            <w:tcW w:w="273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OPCIONES</w:t>
            </w:r>
          </w:p>
        </w:tc>
        <w:tc>
          <w:tcPr>
            <w:tcW w:w="4907"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OBSERVACION</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PRESTAMOS Y DEVOLUCIONES DEL MATERIA BIBLIOGRAFICO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SI</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NO</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TALVES</w:t>
            </w:r>
          </w:p>
        </w:tc>
        <w:tc>
          <w:tcPr>
            <w:tcW w:w="4907" w:type="dxa"/>
            <w:gridSpan w:val="2"/>
            <w:vMerge/>
            <w:tcBorders>
              <w:top w:val="nil"/>
              <w:left w:val="nil"/>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p>
        </w:tc>
      </w:tr>
      <w:tr w:rsidR="003D68BA" w:rsidRPr="00D04255" w:rsidTr="00AD2FA0">
        <w:trPr>
          <w:trHeight w:val="605"/>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PREVIO AL PRESTAMO SE SABIA CON EXACTITUD EL LIBRO QUE SE QUERIA SOLICITAR </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NO SE CONOCIA CON EXACTITUD EL LIBRO QUE SE QUERIA SOLICITAR</w:t>
            </w:r>
          </w:p>
        </w:tc>
      </w:tr>
      <w:tr w:rsidR="003D68BA" w:rsidRPr="00D04255"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DE LA BIBLIOTECA CONOCE LA EXIXTENCIA DEL LIBRO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LA BUSQUEDA DEL LIBRO EN SU REGISTRO.</w:t>
            </w:r>
          </w:p>
        </w:tc>
      </w:tr>
      <w:tr w:rsidR="003D68BA" w:rsidRPr="00D04255" w:rsidTr="00AD2FA0">
        <w:trPr>
          <w:trHeight w:val="125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LLEVA ALGUN REGISTRO ESPESIFICO  DE PRESTAMOS PARA EVITAR PERDIDA DE LIBROS</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UTILIZA UN FICHA PARA EL REGISTRO DE LOS PRESTAMOS REALIZADOS. ESTA FICHA CONTIENE INFORMACION BASICA DEL LIBRO COMO DEL LECTOR.</w:t>
            </w:r>
          </w:p>
        </w:tc>
      </w:tr>
      <w:tr w:rsidR="003D68BA" w:rsidRPr="00D04255" w:rsidTr="00AD2FA0">
        <w:trPr>
          <w:trHeight w:val="1152"/>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ADMINISTRADOR REALIZA ALGUN ADICIONAL ANTES REALIZAR EL PRESTAMO.</w:t>
            </w:r>
          </w:p>
        </w:tc>
        <w:tc>
          <w:tcPr>
            <w:tcW w:w="1051"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RECOGE LA CEDULA DE IDENTIDAD O CARNET ESTUDIANTIL ANTES DE REALIZAR EL PRESTAMO Y REALIZA SU RESPECTIVA DEVOLUCION CUANDO SE REGRESA EL LIBRO.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DEL MATERIAL BIBLIOGRAFICO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1049"/>
        </w:trPr>
        <w:tc>
          <w:tcPr>
            <w:tcW w:w="2589"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ENCONTRO EL SOLICITADO</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NO SABER ESPESIFICAMENTE EL LIBRO, EL ADMINISTRADOR NOMBRA LOS LIBROS CON CARACTERISTICAS SIMILARES</w:t>
            </w:r>
          </w:p>
        </w:tc>
      </w:tr>
      <w:tr w:rsidR="003D68BA" w:rsidRPr="00D04255" w:rsidTr="00AD2FA0">
        <w:trPr>
          <w:trHeight w:val="886"/>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lastRenderedPageBreak/>
              <w:t>SE ENCUENTRA TODO EL MATERIAL BIBLIGRAFICO EN ORDEN.</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SE ENCUATRAN TODO EL MATERIA BIBLIOGRAFICO ORGANIZADO POR CATEGORIAZ Y ALMACENADO EN ANAQUELES.</w:t>
            </w:r>
          </w:p>
        </w:tc>
      </w:tr>
      <w:tr w:rsidR="003D68BA" w:rsidRPr="00D04255" w:rsidTr="00AD2FA0">
        <w:trPr>
          <w:trHeight w:val="79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TIENE UN RESGISTRO DE LOS LIBROS EXISTENTES DENTRO DE LA BIBLIOTECA</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4907" w:type="dxa"/>
            <w:gridSpan w:val="2"/>
            <w:tcBorders>
              <w:top w:val="single" w:sz="4" w:space="0" w:color="auto"/>
              <w:left w:val="nil"/>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CUENTA CON UN REGISTRO DIGITAL EN EXCEL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MANEJO DE LECTORES</w:t>
            </w:r>
          </w:p>
        </w:tc>
        <w:tc>
          <w:tcPr>
            <w:tcW w:w="105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noWrap/>
            <w:vAlign w:val="bottom"/>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LLEVA ALGUN REGISTRO DE LECTORES </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U</w:t>
            </w:r>
            <w:r>
              <w:rPr>
                <w:rFonts w:ascii="Calibri" w:eastAsia="Times New Roman" w:hAnsi="Calibri" w:cs="Calibri"/>
                <w:color w:val="000000"/>
                <w:sz w:val="22"/>
                <w:lang w:eastAsia="es-ES"/>
              </w:rPr>
              <w:t xml:space="preserve">NICO REGISTRO QUE SE LLEVA </w:t>
            </w:r>
            <w:r w:rsidRPr="00D04255">
              <w:rPr>
                <w:rFonts w:ascii="Calibri" w:eastAsia="Times New Roman" w:hAnsi="Calibri" w:cs="Calibri"/>
                <w:color w:val="000000"/>
                <w:sz w:val="22"/>
                <w:lang w:eastAsia="es-ES"/>
              </w:rPr>
              <w:t xml:space="preserve"> EL REGISTRO DE PRESTAMO DONDE SE RESITRA LOS DATOS DEL LECTOR</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LIBRO PUEDE SALIR DE LA INSITIUCION PREVIO AL PROCESO DE PRESTAMO</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295"/>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OTROS ASPECTOS</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r>
      <w:tr w:rsidR="003D68BA" w:rsidRPr="00D04255" w:rsidTr="00AD2FA0">
        <w:trPr>
          <w:trHeight w:val="827"/>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LOS LECTORES CONOCEN EL MATERIAL BIBLIOGRAFICO EXISTENTE</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MOMENTO DE SOLICITAR UN LIBRO EXIXTE UNA INSERTIDUMBRE SI EXISTE O ESTA DISPONIBLE EL LIBRO</w:t>
            </w:r>
          </w:p>
        </w:tc>
      </w:tr>
      <w:tr w:rsidR="003D68BA" w:rsidRPr="00D04255" w:rsidTr="00AD2FA0">
        <w:trPr>
          <w:trHeight w:val="1374"/>
        </w:trPr>
        <w:tc>
          <w:tcPr>
            <w:tcW w:w="25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EL TIEMPO QUE REALIZA EL ADMINISTRADOR EN EL PROCESO DE BUSQUEDA Y PRESTAMO ES ACORDE AL TIEMPO DISPONIBLE DEL LECTOR</w:t>
            </w:r>
          </w:p>
        </w:tc>
        <w:tc>
          <w:tcPr>
            <w:tcW w:w="105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841"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X</w:t>
            </w:r>
          </w:p>
        </w:tc>
        <w:tc>
          <w:tcPr>
            <w:tcW w:w="842" w:type="dxa"/>
            <w:tcBorders>
              <w:top w:val="nil"/>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w:t>
            </w:r>
          </w:p>
        </w:tc>
        <w:tc>
          <w:tcPr>
            <w:tcW w:w="4907" w:type="dxa"/>
            <w:gridSpan w:val="2"/>
            <w:tcBorders>
              <w:top w:val="single" w:sz="4" w:space="0" w:color="auto"/>
              <w:left w:val="nil"/>
              <w:bottom w:val="single" w:sz="4" w:space="0" w:color="auto"/>
              <w:right w:val="single" w:sz="4" w:space="0" w:color="auto"/>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 xml:space="preserve">EXISTE MUCHOS PROBLEMAS AL INICIAR EL PROCESO DE BUSQUEDA YA EL NO SE CONOCE LA EXIXTENCIA DEL LIBRO Y SE PIERDE MUCHO TIEMPO AL REALIZAR UNA ELECCION DE LOS LIBROS EXIXTENTES </w:t>
            </w:r>
          </w:p>
        </w:tc>
      </w:tr>
      <w:tr w:rsidR="003D68BA" w:rsidRPr="00D04255" w:rsidTr="00AD2FA0">
        <w:trPr>
          <w:trHeight w:val="295"/>
        </w:trPr>
        <w:tc>
          <w:tcPr>
            <w:tcW w:w="10230" w:type="dxa"/>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rsidR="003D68BA" w:rsidRPr="00D04255" w:rsidRDefault="003D68BA" w:rsidP="00AD2FA0">
            <w:pPr>
              <w:spacing w:after="0" w:line="240" w:lineRule="auto"/>
              <w:ind w:firstLine="0"/>
              <w:jc w:val="center"/>
              <w:rPr>
                <w:rFonts w:ascii="Calibri" w:eastAsia="Times New Roman" w:hAnsi="Calibri" w:cs="Calibri"/>
                <w:b/>
                <w:bCs/>
                <w:color w:val="000000"/>
                <w:sz w:val="22"/>
                <w:lang w:eastAsia="es-ES"/>
              </w:rPr>
            </w:pPr>
            <w:r w:rsidRPr="00D04255">
              <w:rPr>
                <w:rFonts w:ascii="Calibri" w:eastAsia="Times New Roman" w:hAnsi="Calibri" w:cs="Calibri"/>
                <w:b/>
                <w:bCs/>
                <w:color w:val="000000"/>
                <w:sz w:val="22"/>
                <w:lang w:eastAsia="es-ES"/>
              </w:rPr>
              <w:t>CONCLUCIONES</w:t>
            </w:r>
          </w:p>
        </w:tc>
      </w:tr>
      <w:tr w:rsidR="003D68BA" w:rsidRPr="00D04255" w:rsidTr="00AD2FA0">
        <w:trPr>
          <w:trHeight w:val="552"/>
        </w:trPr>
        <w:tc>
          <w:tcPr>
            <w:tcW w:w="10230" w:type="dxa"/>
            <w:gridSpan w:val="7"/>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3D68BA" w:rsidRDefault="003D68BA" w:rsidP="00AD2FA0">
            <w:pPr>
              <w:spacing w:after="0" w:line="240" w:lineRule="auto"/>
              <w:ind w:firstLine="0"/>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AL TERMINAR DE</w:t>
            </w:r>
            <w:r>
              <w:rPr>
                <w:rFonts w:ascii="Calibri" w:eastAsia="Times New Roman" w:hAnsi="Calibri" w:cs="Calibri"/>
                <w:color w:val="000000"/>
                <w:sz w:val="22"/>
                <w:lang w:eastAsia="es-ES"/>
              </w:rPr>
              <w:t xml:space="preserve"> REALIZAR ESTA OBSERVACION DE LO</w:t>
            </w:r>
            <w:r w:rsidRPr="00D04255">
              <w:rPr>
                <w:rFonts w:ascii="Calibri" w:eastAsia="Times New Roman" w:hAnsi="Calibri" w:cs="Calibri"/>
                <w:color w:val="000000"/>
                <w:sz w:val="22"/>
                <w:lang w:eastAsia="es-ES"/>
              </w:rPr>
              <w:t>S PROCESOS DE LA BIBLIOTECA, SE PUEDO CONOCER ALGUNOS PROBLEMAS QUE EXIXTEN EN LOS PROCESOS COMO</w:t>
            </w:r>
            <w:r>
              <w:rPr>
                <w:rFonts w:ascii="Calibri" w:eastAsia="Times New Roman" w:hAnsi="Calibri" w:cs="Calibri"/>
                <w:color w:val="000000"/>
                <w:sz w:val="22"/>
                <w:lang w:eastAsia="es-ES"/>
              </w:rPr>
              <w:t>:</w:t>
            </w:r>
          </w:p>
          <w:p w:rsidR="003D68BA" w:rsidRPr="00D04255"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LA FALTA DE INFORMACION AL SOLICITAR UN LIBRO QUE GENERA UNA PERDIDA</w:t>
            </w:r>
            <w:r>
              <w:rPr>
                <w:rFonts w:ascii="Calibri" w:eastAsia="Times New Roman" w:hAnsi="Calibri" w:cs="Calibri"/>
                <w:color w:val="000000"/>
                <w:sz w:val="22"/>
                <w:lang w:eastAsia="es-ES"/>
              </w:rPr>
              <w:t xml:space="preserve"> DE TIEMPO.</w:t>
            </w:r>
          </w:p>
          <w:p w:rsidR="003D68BA" w:rsidRPr="00D04255" w:rsidRDefault="00191306" w:rsidP="00191306">
            <w:pPr>
              <w:pStyle w:val="Prrafodelista"/>
              <w:numPr>
                <w:ilvl w:val="0"/>
                <w:numId w:val="53"/>
              </w:numPr>
              <w:spacing w:after="0" w:line="240" w:lineRule="auto"/>
              <w:rPr>
                <w:rFonts w:ascii="Calibri" w:eastAsia="Times New Roman" w:hAnsi="Calibri" w:cs="Calibri"/>
                <w:color w:val="000000"/>
                <w:sz w:val="22"/>
                <w:lang w:eastAsia="es-ES"/>
              </w:rPr>
            </w:pPr>
            <w:bookmarkStart w:id="484" w:name="_Ref65179015"/>
            <w:r>
              <w:rPr>
                <w:rFonts w:ascii="Calibri" w:eastAsia="Times New Roman" w:hAnsi="Calibri" w:cs="Calibri"/>
                <w:color w:val="000000"/>
                <w:sz w:val="22"/>
                <w:lang w:eastAsia="es-ES"/>
              </w:rPr>
              <w:t>NO TENER UN REG</w:t>
            </w:r>
            <w:r w:rsidR="003D68BA" w:rsidRPr="00D04255">
              <w:rPr>
                <w:rFonts w:ascii="Calibri" w:eastAsia="Times New Roman" w:hAnsi="Calibri" w:cs="Calibri"/>
                <w:color w:val="000000"/>
                <w:sz w:val="22"/>
                <w:lang w:eastAsia="es-ES"/>
              </w:rPr>
              <w:t>I</w:t>
            </w:r>
            <w:r>
              <w:rPr>
                <w:rFonts w:ascii="Calibri" w:eastAsia="Times New Roman" w:hAnsi="Calibri" w:cs="Calibri"/>
                <w:color w:val="000000"/>
                <w:sz w:val="22"/>
                <w:lang w:eastAsia="es-ES"/>
              </w:rPr>
              <w:t>S</w:t>
            </w:r>
            <w:r w:rsidR="003D68BA" w:rsidRPr="00D04255">
              <w:rPr>
                <w:rFonts w:ascii="Calibri" w:eastAsia="Times New Roman" w:hAnsi="Calibri" w:cs="Calibri"/>
                <w:color w:val="000000"/>
                <w:sz w:val="22"/>
                <w:lang w:eastAsia="es-ES"/>
              </w:rPr>
              <w:t>TRO DE LOS LECTORES IMPLICA EL REGISTRO DE PRESTAMOS A LECTORES NO</w:t>
            </w:r>
            <w:r w:rsidR="003D68BA">
              <w:rPr>
                <w:rFonts w:ascii="Calibri" w:eastAsia="Times New Roman" w:hAnsi="Calibri" w:cs="Calibri"/>
                <w:color w:val="000000"/>
                <w:sz w:val="22"/>
                <w:lang w:eastAsia="es-ES"/>
              </w:rPr>
              <w:t>.</w:t>
            </w:r>
            <w:r w:rsidR="003D68BA" w:rsidRPr="00D04255">
              <w:rPr>
                <w:rFonts w:ascii="Calibri" w:eastAsia="Times New Roman" w:hAnsi="Calibri" w:cs="Calibri"/>
                <w:color w:val="000000"/>
                <w:sz w:val="22"/>
                <w:lang w:eastAsia="es-ES"/>
              </w:rPr>
              <w:t xml:space="preserve"> EXISTENTES O FALSOS LECTORES</w:t>
            </w:r>
            <w:bookmarkEnd w:id="484"/>
          </w:p>
          <w:p w:rsidR="003D68BA" w:rsidRDefault="003D68BA" w:rsidP="00191306">
            <w:pPr>
              <w:pStyle w:val="Prrafodelista"/>
              <w:numPr>
                <w:ilvl w:val="0"/>
                <w:numId w:val="53"/>
              </w:numPr>
              <w:spacing w:after="0" w:line="240" w:lineRule="auto"/>
              <w:rPr>
                <w:rFonts w:ascii="Calibri" w:eastAsia="Times New Roman" w:hAnsi="Calibri" w:cs="Calibri"/>
                <w:color w:val="000000"/>
                <w:sz w:val="22"/>
                <w:lang w:eastAsia="es-ES"/>
              </w:rPr>
            </w:pPr>
            <w:r w:rsidRPr="00D04255">
              <w:rPr>
                <w:rFonts w:ascii="Calibri" w:eastAsia="Times New Roman" w:hAnsi="Calibri" w:cs="Calibri"/>
                <w:color w:val="000000"/>
                <w:sz w:val="22"/>
                <w:lang w:eastAsia="es-ES"/>
              </w:rPr>
              <w:t>PERDIDAD DE TIEMPO EN LA BUSQUEDA DE LIBROS</w:t>
            </w:r>
            <w:r>
              <w:rPr>
                <w:rFonts w:ascii="Calibri" w:eastAsia="Times New Roman" w:hAnsi="Calibri" w:cs="Calibri"/>
                <w:color w:val="000000"/>
                <w:sz w:val="22"/>
                <w:lang w:eastAsia="es-ES"/>
              </w:rPr>
              <w:t>.</w:t>
            </w:r>
            <w:r w:rsidRPr="00D04255">
              <w:rPr>
                <w:rFonts w:ascii="Calibri" w:eastAsia="Times New Roman" w:hAnsi="Calibri" w:cs="Calibri"/>
                <w:color w:val="000000"/>
                <w:sz w:val="22"/>
                <w:lang w:eastAsia="es-ES"/>
              </w:rPr>
              <w:t xml:space="preserve"> </w:t>
            </w:r>
          </w:p>
          <w:p w:rsidR="003D68BA" w:rsidRPr="00295278" w:rsidRDefault="003D68BA" w:rsidP="00AD2FA0">
            <w:pPr>
              <w:spacing w:after="0" w:line="240" w:lineRule="auto"/>
              <w:ind w:firstLine="0"/>
              <w:rPr>
                <w:rFonts w:ascii="Calibri" w:eastAsia="Times New Roman" w:hAnsi="Calibri" w:cs="Calibri"/>
                <w:color w:val="000000"/>
                <w:sz w:val="22"/>
                <w:lang w:eastAsia="es-ES"/>
              </w:rPr>
            </w:pPr>
            <w:r>
              <w:rPr>
                <w:rFonts w:ascii="Calibri" w:eastAsia="Times New Roman" w:hAnsi="Calibri" w:cs="Calibri"/>
                <w:color w:val="000000"/>
                <w:sz w:val="22"/>
                <w:lang w:eastAsia="es-ES"/>
              </w:rPr>
              <w:t>ENTRE OTROS PROBLEMAS. SE TOMARÁ TODA LA INFORMACION NECESARIA DE ESTAS OBSERVACIONES PARA EL DESARROLLO DEL SISTEMA WEB QUE PERMITA AGILAZAR LOS PROCESOS DESARROLLADOS DENTRO DE LA BIBLIOTECA.</w:t>
            </w:r>
          </w:p>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458"/>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458"/>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r w:rsidR="003D68BA" w:rsidRPr="00D04255" w:rsidTr="00AD2FA0">
        <w:trPr>
          <w:trHeight w:val="458"/>
        </w:trPr>
        <w:tc>
          <w:tcPr>
            <w:tcW w:w="10230" w:type="dxa"/>
            <w:gridSpan w:val="7"/>
            <w:vMerge/>
            <w:tcBorders>
              <w:top w:val="single" w:sz="4" w:space="0" w:color="auto"/>
              <w:left w:val="single" w:sz="4" w:space="0" w:color="auto"/>
              <w:bottom w:val="single" w:sz="4" w:space="0" w:color="auto"/>
              <w:right w:val="single" w:sz="4" w:space="0" w:color="auto"/>
            </w:tcBorders>
            <w:vAlign w:val="center"/>
            <w:hideMark/>
          </w:tcPr>
          <w:p w:rsidR="003D68BA" w:rsidRPr="00D04255" w:rsidRDefault="003D68BA" w:rsidP="00AD2FA0">
            <w:pPr>
              <w:spacing w:after="0" w:line="240" w:lineRule="auto"/>
              <w:ind w:firstLine="0"/>
              <w:rPr>
                <w:rFonts w:ascii="Calibri" w:eastAsia="Times New Roman" w:hAnsi="Calibri" w:cs="Calibri"/>
                <w:color w:val="000000"/>
                <w:sz w:val="22"/>
                <w:lang w:eastAsia="es-ES"/>
              </w:rPr>
            </w:pPr>
          </w:p>
        </w:tc>
      </w:tr>
    </w:tbl>
    <w:p w:rsidR="003D68BA" w:rsidRPr="00D04255" w:rsidRDefault="003D68BA" w:rsidP="003D68BA">
      <w:pPr>
        <w:ind w:firstLine="0"/>
        <w:rPr>
          <w:b/>
        </w:rPr>
      </w:pPr>
    </w:p>
    <w:p w:rsidR="003D68BA" w:rsidRPr="003D68BA" w:rsidRDefault="003D68BA" w:rsidP="003D68BA"/>
    <w:p w:rsidR="0002141E" w:rsidRDefault="005A7E6C" w:rsidP="005A7E6C">
      <w:pPr>
        <w:pStyle w:val="Ttulo2"/>
        <w:numPr>
          <w:ilvl w:val="0"/>
          <w:numId w:val="0"/>
        </w:numPr>
      </w:pPr>
      <w:bookmarkStart w:id="485" w:name="_Toc65263761"/>
      <w:bookmarkStart w:id="486" w:name="_Toc66541557"/>
      <w:r>
        <w:lastRenderedPageBreak/>
        <w:t>ANEXO</w:t>
      </w:r>
      <w:r w:rsidR="003D68BA">
        <w:t xml:space="preserve"> C</w:t>
      </w:r>
      <w:r>
        <w:t>: DI</w:t>
      </w:r>
      <w:r w:rsidR="00F15B39">
        <w:t>A</w:t>
      </w:r>
      <w:r>
        <w:t xml:space="preserve">GRAMA DE PROCESO DE </w:t>
      </w:r>
      <w:r w:rsidR="0022795A">
        <w:t>P</w:t>
      </w:r>
      <w:hyperlink r:id="rId50" w:anchor="heading=h.4kx3h1s" w:history="1">
        <w:r w:rsidR="0022795A" w:rsidRPr="0022795A">
          <w:rPr>
            <w:rStyle w:val="Hipervnculo"/>
            <w:color w:val="000000"/>
            <w:u w:val="none"/>
          </w:rPr>
          <w:t>RÉSTAMOS</w:t>
        </w:r>
      </w:hyperlink>
      <w:r w:rsidRPr="0022795A">
        <w:t xml:space="preserve"> </w:t>
      </w:r>
      <w:r>
        <w:t>DE LIBROS</w:t>
      </w:r>
      <w:bookmarkEnd w:id="485"/>
      <w:bookmarkEnd w:id="486"/>
    </w:p>
    <w:p w:rsidR="005A7E6C" w:rsidRDefault="005A7E6C" w:rsidP="0002141E">
      <w:r w:rsidRPr="003D535D">
        <w:rPr>
          <w:noProof/>
          <w:lang w:val="en-US"/>
        </w:rPr>
        <w:drawing>
          <wp:inline distT="0" distB="0" distL="0" distR="0" wp14:anchorId="20BF0BB0" wp14:editId="5C301F60">
            <wp:extent cx="5070911" cy="7154240"/>
            <wp:effectExtent l="0" t="0" r="0" b="8890"/>
            <wp:docPr id="20" name="Imagen 20" descr="C:\Users\USUARIO\Desktop\Diagrama de Procesos de Nego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Diagrama de Procesos de Negocio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596" cy="7162261"/>
                    </a:xfrm>
                    <a:prstGeom prst="rect">
                      <a:avLst/>
                    </a:prstGeom>
                    <a:noFill/>
                    <a:ln>
                      <a:noFill/>
                    </a:ln>
                  </pic:spPr>
                </pic:pic>
              </a:graphicData>
            </a:graphic>
          </wp:inline>
        </w:drawing>
      </w:r>
    </w:p>
    <w:p w:rsidR="005A7E6C" w:rsidRDefault="005A7E6C" w:rsidP="005A7E6C"/>
    <w:p w:rsidR="005A7E6C" w:rsidRDefault="005A7E6C" w:rsidP="005A7E6C">
      <w:pPr>
        <w:pStyle w:val="Ttulo2"/>
        <w:numPr>
          <w:ilvl w:val="0"/>
          <w:numId w:val="0"/>
        </w:numPr>
      </w:pPr>
      <w:bookmarkStart w:id="487" w:name="_Toc65263762"/>
      <w:bookmarkStart w:id="488" w:name="_Toc66541558"/>
      <w:r>
        <w:lastRenderedPageBreak/>
        <w:t>ANEXO</w:t>
      </w:r>
      <w:r w:rsidR="003D68BA">
        <w:t xml:space="preserve"> C</w:t>
      </w:r>
      <w:r>
        <w:t xml:space="preserve">: DIAGRAMA DE PROCESO DE </w:t>
      </w:r>
      <w:hyperlink r:id="rId51" w:anchor="heading=h.302dr9l" w:history="1">
        <w:r w:rsidR="0022795A" w:rsidRPr="0022795A">
          <w:rPr>
            <w:rStyle w:val="Hipervnculo"/>
            <w:color w:val="000000"/>
            <w:u w:val="none"/>
          </w:rPr>
          <w:t>DEVOLUCIÓN</w:t>
        </w:r>
      </w:hyperlink>
      <w:r w:rsidRPr="0022795A">
        <w:t xml:space="preserve"> </w:t>
      </w:r>
      <w:r>
        <w:t>DE LIBROS</w:t>
      </w:r>
      <w:bookmarkEnd w:id="487"/>
      <w:bookmarkEnd w:id="488"/>
    </w:p>
    <w:p w:rsidR="005A7E6C" w:rsidRPr="005A7E6C" w:rsidRDefault="005A7E6C" w:rsidP="005A7E6C">
      <w:r w:rsidRPr="003D535D">
        <w:rPr>
          <w:noProof/>
          <w:lang w:val="en-US"/>
        </w:rPr>
        <w:drawing>
          <wp:inline distT="0" distB="0" distL="0" distR="0" wp14:anchorId="3D3087CF" wp14:editId="09D6D330">
            <wp:extent cx="5581650" cy="5143500"/>
            <wp:effectExtent l="0" t="0" r="0" b="0"/>
            <wp:docPr id="21" name="Imagen 21" descr="C:\Users\USUARIO\Desktop\Diagrama devolucion de lib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Diagrama devolucion de libr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5143500"/>
                    </a:xfrm>
                    <a:prstGeom prst="rect">
                      <a:avLst/>
                    </a:prstGeom>
                    <a:noFill/>
                    <a:ln>
                      <a:noFill/>
                    </a:ln>
                  </pic:spPr>
                </pic:pic>
              </a:graphicData>
            </a:graphic>
          </wp:inline>
        </w:drawing>
      </w:r>
    </w:p>
    <w:p w:rsidR="000373F0" w:rsidRDefault="005A7E6C" w:rsidP="009B25B7">
      <w:pPr>
        <w:pStyle w:val="Ttulo2"/>
        <w:numPr>
          <w:ilvl w:val="0"/>
          <w:numId w:val="0"/>
        </w:numPr>
      </w:pPr>
      <w:bookmarkStart w:id="489" w:name="_Toc65263763"/>
      <w:bookmarkStart w:id="490" w:name="_Toc66541559"/>
      <w:r>
        <w:lastRenderedPageBreak/>
        <w:t>ANEXO</w:t>
      </w:r>
      <w:r w:rsidR="003D68BA">
        <w:t xml:space="preserve"> E</w:t>
      </w:r>
      <w:r>
        <w:t>: DI</w:t>
      </w:r>
      <w:r w:rsidR="00F15B39">
        <w:t>A</w:t>
      </w:r>
      <w:r>
        <w:t>GRAMA DE BASE DE DATOS</w:t>
      </w:r>
      <w:bookmarkEnd w:id="489"/>
      <w:bookmarkEnd w:id="490"/>
    </w:p>
    <w:p w:rsidR="005A7E6C" w:rsidRPr="005A7E6C" w:rsidRDefault="005A7E6C" w:rsidP="005A7E6C">
      <w:r w:rsidRPr="009F4C65">
        <w:rPr>
          <w:noProof/>
          <w:lang w:val="en-US"/>
        </w:rPr>
        <w:drawing>
          <wp:inline distT="0" distB="0" distL="0" distR="0" wp14:anchorId="11709AC1" wp14:editId="27ED8813">
            <wp:extent cx="5943600" cy="5195570"/>
            <wp:effectExtent l="0" t="0" r="0" b="5080"/>
            <wp:docPr id="19" name="Imagen 19" descr="C:\Users\USUARIO\Documents\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Base de da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95570"/>
                    </a:xfrm>
                    <a:prstGeom prst="rect">
                      <a:avLst/>
                    </a:prstGeom>
                    <a:noFill/>
                    <a:ln>
                      <a:noFill/>
                    </a:ln>
                  </pic:spPr>
                </pic:pic>
              </a:graphicData>
            </a:graphic>
          </wp:inline>
        </w:drawing>
      </w:r>
    </w:p>
    <w:p w:rsidR="000373F0" w:rsidRDefault="000373F0" w:rsidP="000373F0"/>
    <w:p w:rsidR="005A7E6C" w:rsidRDefault="005A7E6C" w:rsidP="005A7E6C">
      <w:pPr>
        <w:pStyle w:val="Ttulo2"/>
        <w:numPr>
          <w:ilvl w:val="0"/>
          <w:numId w:val="0"/>
        </w:numPr>
        <w:rPr>
          <w:rFonts w:eastAsiaTheme="minorHAnsi" w:cstheme="minorBidi"/>
          <w:b w:val="0"/>
          <w:szCs w:val="22"/>
        </w:rPr>
      </w:pPr>
    </w:p>
    <w:p w:rsidR="00E24F4F" w:rsidRDefault="00E24F4F" w:rsidP="00E24F4F"/>
    <w:p w:rsidR="00E24F4F" w:rsidRPr="00E24F4F" w:rsidRDefault="00E24F4F" w:rsidP="00E24F4F"/>
    <w:p w:rsidR="005A7E6C" w:rsidRPr="005A7E6C" w:rsidRDefault="005A7E6C" w:rsidP="005A7E6C"/>
    <w:p w:rsidR="00E24F4F" w:rsidRPr="00E24F4F" w:rsidRDefault="005A7E6C" w:rsidP="00E24F4F">
      <w:pPr>
        <w:pStyle w:val="Ttulo2"/>
        <w:numPr>
          <w:ilvl w:val="0"/>
          <w:numId w:val="0"/>
        </w:numPr>
      </w:pPr>
      <w:bookmarkStart w:id="491" w:name="_Toc65263764"/>
      <w:bookmarkStart w:id="492" w:name="_Toc66541560"/>
      <w:r>
        <w:lastRenderedPageBreak/>
        <w:t>ANEXO</w:t>
      </w:r>
      <w:r w:rsidR="003D68BA">
        <w:t xml:space="preserve"> F</w:t>
      </w:r>
      <w:r>
        <w:t>: PRU</w:t>
      </w:r>
      <w:r w:rsidR="00F15B39">
        <w:t>E</w:t>
      </w:r>
      <w:r>
        <w:t>BAS DE FUNCIONALIDAD</w:t>
      </w:r>
      <w:bookmarkEnd w:id="491"/>
      <w:bookmarkEnd w:id="492"/>
    </w:p>
    <w:tbl>
      <w:tblPr>
        <w:tblW w:w="10273" w:type="dxa"/>
        <w:tblCellMar>
          <w:left w:w="70" w:type="dxa"/>
          <w:right w:w="70" w:type="dxa"/>
        </w:tblCellMar>
        <w:tblLook w:val="04A0" w:firstRow="1" w:lastRow="0" w:firstColumn="1" w:lastColumn="0" w:noHBand="0" w:noVBand="1"/>
      </w:tblPr>
      <w:tblGrid>
        <w:gridCol w:w="1687"/>
        <w:gridCol w:w="4049"/>
        <w:gridCol w:w="1272"/>
        <w:gridCol w:w="3265"/>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Inicio de Sesión </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 datos del administrador para el ingreso del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Correo electrónico y clave</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Ingrese los campos correspondientes en el módulo de inicio de sesión.</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C"/>
              </w:rPr>
            </w:pPr>
            <w:r w:rsidRPr="00A7074E">
              <w:rPr>
                <w:rFonts w:eastAsia="Times New Roman" w:cs="Times New Roman"/>
                <w:szCs w:val="24"/>
                <w:lang w:eastAsia="es-EC"/>
              </w:rPr>
              <w:t>Si los datos son correctos tendrá acceso a todas las funcionalidades del sistema.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los datos son incorrectos se redirección al módulo de inicio de sesión y se   mostrara un mensaje con el error obtenido.</w:t>
            </w:r>
          </w:p>
        </w:tc>
      </w:tr>
      <w:tr w:rsidR="00E24F4F" w:rsidRPr="00A7074E"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de inicio de sesión</w:t>
            </w:r>
          </w:p>
        </w:tc>
        <w:tc>
          <w:tcPr>
            <w:tcW w:w="1276"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391"/>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39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276"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2011"/>
        <w:gridCol w:w="2046"/>
        <w:gridCol w:w="1263"/>
        <w:gridCol w:w="3266"/>
      </w:tblGrid>
      <w:tr w:rsidR="00E24F4F" w:rsidRPr="00A7074E" w:rsidTr="00682AE1">
        <w:trPr>
          <w:trHeight w:val="565"/>
        </w:trPr>
        <w:tc>
          <w:tcPr>
            <w:tcW w:w="10273" w:type="dxa"/>
            <w:gridSpan w:val="5"/>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 xml:space="preserve">Escenario : Registro de categorías </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4"/>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gridSpan w:val="2"/>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276"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332"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4"/>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las categorías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Categoría</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4"/>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Iniciar sesión con la cuenta de administrador.</w:t>
            </w:r>
          </w:p>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E24F4F" w:rsidRPr="00A7074E"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4"/>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2034"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Validación del campo para el correcto ingreso de las categorías</w:t>
            </w:r>
          </w:p>
        </w:tc>
        <w:tc>
          <w:tcPr>
            <w:tcW w:w="3379" w:type="dxa"/>
            <w:gridSpan w:val="2"/>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Finalizado</w:t>
            </w: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2034"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79" w:type="dxa"/>
            <w:gridSpan w:val="2"/>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332"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lastRenderedPageBreak/>
              <w:t>Resultados Obtenidos</w:t>
            </w:r>
          </w:p>
        </w:tc>
        <w:tc>
          <w:tcPr>
            <w:tcW w:w="8745" w:type="dxa"/>
            <w:gridSpan w:val="4"/>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3978"/>
        <w:gridCol w:w="1418"/>
        <w:gridCol w:w="3190"/>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Registro de Libros</w:t>
            </w:r>
          </w:p>
        </w:tc>
      </w:tr>
      <w:tr w:rsidR="00E24F4F" w:rsidRPr="00A7074E"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3978"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ascii="Calibri" w:eastAsia="Times New Roman" w:hAnsi="Calibri" w:cs="Calibri"/>
                <w:sz w:val="22"/>
                <w:lang w:eastAsia="es-ES"/>
              </w:rPr>
            </w:pPr>
            <w:r w:rsidRPr="00A7074E">
              <w:t xml:space="preserve">Ing. Luis Miguel </w:t>
            </w:r>
            <w:proofErr w:type="spellStart"/>
            <w:r w:rsidRPr="00A7074E">
              <w:t>Yanchatipan</w:t>
            </w:r>
            <w:proofErr w:type="spellEnd"/>
            <w:r w:rsidRPr="00A7074E">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Solo podrá gestionar los libros  el administrador registrado en el sistema.</w:t>
            </w:r>
          </w:p>
        </w:tc>
      </w:tr>
      <w:tr w:rsidR="00E24F4F" w:rsidRPr="00A7074E" w:rsidTr="00682AE1">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Título, autor, </w:t>
            </w:r>
            <w:r w:rsidRPr="00A7074E">
              <w:rPr>
                <w:rFonts w:eastAsia="Times New Roman" w:cs="Times New Roman"/>
                <w:szCs w:val="24"/>
                <w:lang w:eastAsia="es-EC"/>
              </w:rPr>
              <w:t>edición, editorial, idioma, ISBN, año publicación, categoría, stock, código</w:t>
            </w:r>
          </w:p>
        </w:tc>
      </w:tr>
      <w:tr w:rsidR="00E24F4F" w:rsidRPr="00A7074E" w:rsidTr="00682AE1">
        <w:trPr>
          <w:trHeight w:val="276"/>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Pr>
                <w:rFonts w:eastAsia="Times New Roman" w:cs="Times New Roman"/>
                <w:szCs w:val="24"/>
                <w:lang w:eastAsia="es-EC"/>
              </w:rPr>
              <w:t xml:space="preserve">Iniciar </w:t>
            </w:r>
            <w:r w:rsidRPr="00A7074E">
              <w:rPr>
                <w:rFonts w:eastAsia="Times New Roman" w:cs="Times New Roman"/>
                <w:szCs w:val="24"/>
                <w:lang w:eastAsia="es-EC"/>
              </w:rPr>
              <w:t>sesión con la cuenta de administrador.</w:t>
            </w:r>
          </w:p>
          <w:p w:rsidR="00E24F4F" w:rsidRPr="00A7074E" w:rsidRDefault="00E24F4F" w:rsidP="00682AE1">
            <w:pPr>
              <w:pStyle w:val="Prrafodelista"/>
              <w:numPr>
                <w:ilvl w:val="0"/>
                <w:numId w:val="10"/>
              </w:numPr>
              <w:spacing w:after="0" w:line="240" w:lineRule="auto"/>
              <w:jc w:val="both"/>
              <w:rPr>
                <w:rFonts w:eastAsia="Times New Roman" w:cs="Times New Roman"/>
                <w:szCs w:val="24"/>
                <w:lang w:eastAsia="es-EC"/>
              </w:rPr>
            </w:pPr>
            <w:r w:rsidRPr="00A7074E">
              <w:rPr>
                <w:rFonts w:eastAsia="Times New Roman" w:cs="Times New Roman"/>
                <w:szCs w:val="24"/>
                <w:lang w:eastAsia="es-EC"/>
              </w:rPr>
              <w:t>Ingrese en el campo del formulario la categoría.</w:t>
            </w:r>
          </w:p>
          <w:p w:rsidR="00E24F4F" w:rsidRPr="00A7074E" w:rsidRDefault="00E24F4F" w:rsidP="00682AE1">
            <w:pPr>
              <w:pStyle w:val="Prrafodelista"/>
              <w:numPr>
                <w:ilvl w:val="0"/>
                <w:numId w:val="10"/>
              </w:numPr>
              <w:spacing w:after="0" w:line="240" w:lineRule="auto"/>
              <w:rPr>
                <w:rFonts w:eastAsia="Times New Roman" w:cs="Times New Roman"/>
                <w:szCs w:val="24"/>
                <w:lang w:eastAsia="es-ES"/>
              </w:rPr>
            </w:pPr>
            <w:r w:rsidRPr="00A7074E">
              <w:rPr>
                <w:rFonts w:eastAsia="Times New Roman" w:cs="Times New Roman"/>
                <w:szCs w:val="24"/>
                <w:lang w:eastAsia="es-EC"/>
              </w:rPr>
              <w:t>Si Ingresa correctamente el dato se guardarán.</w:t>
            </w:r>
          </w:p>
        </w:tc>
      </w:tr>
      <w:tr w:rsidR="00E24F4F" w:rsidRPr="00A7074E" w:rsidTr="00682AE1">
        <w:trPr>
          <w:trHeight w:val="458"/>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458"/>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458"/>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3978"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los campos para el correcto ingreso de los libros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3978"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Default="00E24F4F" w:rsidP="00E24F4F">
      <w:pPr>
        <w:pStyle w:val="TITULOTablasyFiguras"/>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BC142C"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rPr>
                <w:rFonts w:eastAsia="Times New Roman" w:cs="Times New Roman"/>
                <w:b/>
                <w:bCs/>
                <w:szCs w:val="24"/>
                <w:lang w:eastAsia="es-ES"/>
              </w:rPr>
            </w:pPr>
            <w:r w:rsidRPr="00BC142C">
              <w:rPr>
                <w:rFonts w:eastAsia="Times New Roman" w:cs="Times New Roman"/>
                <w:b/>
                <w:bCs/>
                <w:szCs w:val="24"/>
                <w:lang w:val="es-EC" w:eastAsia="es-ES"/>
              </w:rPr>
              <w:t>Escenario : Registro de Lectores</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Sistema Web Bibliotecario</w:t>
            </w:r>
          </w:p>
        </w:tc>
      </w:tr>
      <w:tr w:rsidR="00E24F4F" w:rsidRPr="00BC142C"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cs="Times New Roman"/>
                <w:szCs w:val="24"/>
              </w:rPr>
              <w:t xml:space="preserve">Ing. Luis Miguel </w:t>
            </w:r>
            <w:proofErr w:type="spellStart"/>
            <w:r w:rsidRPr="00BC142C">
              <w:rPr>
                <w:rFonts w:cs="Times New Roman"/>
                <w:szCs w:val="24"/>
              </w:rPr>
              <w:t>Yanchatipan</w:t>
            </w:r>
            <w:proofErr w:type="spellEnd"/>
            <w:r w:rsidRPr="00BC142C">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sidRPr="00BC142C">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BC142C"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BC142C"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eastAsia="es-ES"/>
              </w:rPr>
              <w:t>Solo podrá registrar lectores  el administrador registrado en el sistema.</w:t>
            </w:r>
          </w:p>
        </w:tc>
      </w:tr>
      <w:tr w:rsidR="00E24F4F" w:rsidRPr="00BC142C"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Nombre,</w:t>
            </w:r>
            <w:r w:rsidRPr="00BC142C">
              <w:rPr>
                <w:rFonts w:eastAsia="Times New Roman" w:cs="Times New Roman"/>
                <w:szCs w:val="24"/>
                <w:lang w:eastAsia="es-EC"/>
              </w:rPr>
              <w:t xml:space="preserve"> apellidos,</w:t>
            </w:r>
            <w:r w:rsidRPr="00D36650">
              <w:rPr>
                <w:rFonts w:eastAsia="Times New Roman" w:cs="Times New Roman"/>
                <w:szCs w:val="24"/>
                <w:lang w:eastAsia="es-EC"/>
              </w:rPr>
              <w:t xml:space="preserve"> </w:t>
            </w:r>
            <w:r w:rsidRPr="00D36650">
              <w:t>cédula</w:t>
            </w:r>
            <w:r w:rsidRPr="00D36650">
              <w:rPr>
                <w:rFonts w:eastAsia="Times New Roman" w:cs="Times New Roman"/>
                <w:szCs w:val="24"/>
                <w:lang w:eastAsia="es-EC"/>
              </w:rPr>
              <w:t xml:space="preserve"> </w:t>
            </w:r>
            <w:r w:rsidRPr="00BC142C">
              <w:rPr>
                <w:rFonts w:eastAsia="Times New Roman" w:cs="Times New Roman"/>
                <w:szCs w:val="24"/>
                <w:lang w:eastAsia="es-EC"/>
              </w:rPr>
              <w:t>de identidad, dirección, teléfono, tipo lector</w:t>
            </w:r>
          </w:p>
        </w:tc>
      </w:tr>
      <w:tr w:rsidR="00E24F4F" w:rsidRPr="00BC142C" w:rsidTr="00682AE1">
        <w:trPr>
          <w:trHeight w:val="293"/>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BC142C">
              <w:rPr>
                <w:rFonts w:eastAsia="Times New Roman" w:cs="Times New Roman"/>
                <w:szCs w:val="24"/>
                <w:lang w:eastAsia="es-EC"/>
              </w:rPr>
              <w:t xml:space="preserve"> sesión con la cuenta de administrador.</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Ingrese los campos correspondientes en el formulario.</w:t>
            </w:r>
          </w:p>
          <w:p w:rsidR="00E24F4F" w:rsidRPr="00BC142C" w:rsidRDefault="00E24F4F" w:rsidP="00682AE1">
            <w:pPr>
              <w:pStyle w:val="Prrafodelista"/>
              <w:numPr>
                <w:ilvl w:val="0"/>
                <w:numId w:val="11"/>
              </w:numPr>
              <w:spacing w:after="0" w:line="240" w:lineRule="auto"/>
              <w:jc w:val="both"/>
              <w:rPr>
                <w:rFonts w:eastAsia="Times New Roman" w:cs="Times New Roman"/>
                <w:szCs w:val="24"/>
                <w:lang w:eastAsia="es-EC"/>
              </w:rPr>
            </w:pPr>
            <w:r w:rsidRPr="00BC142C">
              <w:rPr>
                <w:rFonts w:eastAsia="Times New Roman" w:cs="Times New Roman"/>
                <w:szCs w:val="24"/>
                <w:lang w:eastAsia="es-EC"/>
              </w:rPr>
              <w:t>Si ingresa correctamente los datos se guardarán</w:t>
            </w:r>
          </w:p>
        </w:tc>
      </w:tr>
      <w:tr w:rsidR="00E24F4F" w:rsidRPr="00BC142C"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r>
      <w:tr w:rsidR="00E24F4F" w:rsidRPr="00BC142C"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Validación </w:t>
            </w:r>
            <w:r w:rsidRPr="00BC142C">
              <w:rPr>
                <w:rFonts w:eastAsia="Times New Roman" w:cs="Times New Roman"/>
                <w:szCs w:val="24"/>
                <w:lang w:eastAsia="es-EC"/>
              </w:rPr>
              <w:t>de los campos para el correcto ingreso de nuevos lectores</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w:t>
            </w:r>
          </w:p>
        </w:tc>
      </w:tr>
      <w:tr w:rsidR="00E24F4F" w:rsidRPr="00BC142C"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Si X</w:t>
            </w:r>
          </w:p>
        </w:tc>
      </w:tr>
      <w:tr w:rsidR="00E24F4F" w:rsidRPr="00BC142C"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BC142C"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BC142C" w:rsidRDefault="00E24F4F" w:rsidP="00682AE1">
            <w:pPr>
              <w:spacing w:after="0" w:line="240" w:lineRule="auto"/>
              <w:ind w:firstLine="0"/>
              <w:jc w:val="center"/>
              <w:rPr>
                <w:rFonts w:eastAsia="Times New Roman" w:cs="Times New Roman"/>
                <w:szCs w:val="24"/>
                <w:lang w:eastAsia="es-ES"/>
              </w:rPr>
            </w:pPr>
            <w:r w:rsidRPr="00BC142C">
              <w:rPr>
                <w:rFonts w:eastAsia="Times New Roman" w:cs="Times New Roman"/>
                <w:szCs w:val="24"/>
                <w:lang w:val="es-EC" w:eastAsia="es-ES"/>
              </w:rPr>
              <w:t xml:space="preserve">No  </w:t>
            </w:r>
          </w:p>
        </w:tc>
      </w:tr>
      <w:tr w:rsidR="00E24F4F" w:rsidRPr="00BC142C" w:rsidTr="00682AE1">
        <w:trPr>
          <w:trHeight w:val="540"/>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BC142C" w:rsidRDefault="00E24F4F" w:rsidP="00682AE1">
            <w:pPr>
              <w:spacing w:after="0" w:line="240" w:lineRule="auto"/>
              <w:ind w:firstLine="0"/>
              <w:jc w:val="center"/>
              <w:rPr>
                <w:rFonts w:eastAsia="Times New Roman" w:cs="Times New Roman"/>
                <w:b/>
                <w:bCs/>
                <w:szCs w:val="24"/>
                <w:lang w:eastAsia="es-ES"/>
              </w:rPr>
            </w:pPr>
            <w:r w:rsidRPr="00BC142C">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BC142C" w:rsidRDefault="00E24F4F" w:rsidP="00682AE1">
            <w:pPr>
              <w:spacing w:after="0" w:line="240" w:lineRule="auto"/>
              <w:ind w:firstLine="0"/>
              <w:jc w:val="both"/>
              <w:rPr>
                <w:rFonts w:eastAsia="Times New Roman" w:cs="Times New Roman"/>
                <w:b/>
                <w:bCs/>
                <w:szCs w:val="24"/>
                <w:lang w:eastAsia="es-ES"/>
              </w:rPr>
            </w:pPr>
            <w:r w:rsidRPr="00BC142C">
              <w:rPr>
                <w:rFonts w:eastAsia="Times New Roman" w:cs="Times New Roman"/>
                <w:b/>
                <w:bCs/>
                <w:szCs w:val="24"/>
                <w:lang w:val="es-EC" w:eastAsia="es-ES"/>
              </w:rPr>
              <w:t>Errores: Ninguno.</w:t>
            </w:r>
          </w:p>
        </w:tc>
      </w:tr>
    </w:tbl>
    <w:p w:rsidR="00E24F4F" w:rsidRDefault="00E24F4F" w:rsidP="00E24F4F">
      <w:pPr>
        <w:pStyle w:val="Descripcin"/>
        <w:keepNext/>
        <w:ind w:firstLine="0"/>
      </w:pPr>
    </w:p>
    <w:tbl>
      <w:tblPr>
        <w:tblW w:w="10273" w:type="dxa"/>
        <w:tblCellMar>
          <w:left w:w="70" w:type="dxa"/>
          <w:right w:w="70" w:type="dxa"/>
        </w:tblCellMar>
        <w:tblLook w:val="04A0" w:firstRow="1" w:lastRow="0" w:firstColumn="1" w:lastColumn="0" w:noHBand="0" w:noVBand="1"/>
      </w:tblPr>
      <w:tblGrid>
        <w:gridCol w:w="1687"/>
        <w:gridCol w:w="4048"/>
        <w:gridCol w:w="1410"/>
        <w:gridCol w:w="3128"/>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Préstamo de Libros</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745"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682AE1">
        <w:trPr>
          <w:trHeight w:val="451"/>
        </w:trPr>
        <w:tc>
          <w:tcPr>
            <w:tcW w:w="1528"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37"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1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3190"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682AE1">
        <w:trPr>
          <w:trHeight w:val="518"/>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745"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prestamos el administrador registrado en el sistema.</w:t>
            </w:r>
          </w:p>
        </w:tc>
      </w:tr>
      <w:tr w:rsidR="00E24F4F" w:rsidRPr="00A7074E" w:rsidTr="00682AE1">
        <w:trPr>
          <w:trHeight w:val="224"/>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t>C</w:t>
            </w:r>
            <w:r w:rsidRPr="00D36650">
              <w:t>édula</w:t>
            </w:r>
            <w:r w:rsidRPr="00A7074E">
              <w:rPr>
                <w:rFonts w:eastAsia="Times New Roman" w:cs="Times New Roman"/>
                <w:szCs w:val="24"/>
                <w:lang w:eastAsia="es-EC"/>
              </w:rPr>
              <w:t xml:space="preserve"> de identidad del lector, fecha del préstamo</w:t>
            </w:r>
          </w:p>
        </w:tc>
      </w:tr>
      <w:tr w:rsidR="00E24F4F" w:rsidRPr="00A7074E" w:rsidTr="00682AE1">
        <w:trPr>
          <w:trHeight w:val="276"/>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745"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Selecciones el libro que desea realizar el préstamo.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 xml:space="preserve">Ingrese el número de </w:t>
            </w:r>
            <w:r w:rsidRPr="00D36650">
              <w:t>cédula</w:t>
            </w:r>
            <w:r w:rsidRPr="00A7074E">
              <w:rPr>
                <w:rFonts w:eastAsia="Times New Roman" w:cs="Times New Roman"/>
                <w:szCs w:val="24"/>
                <w:lang w:eastAsia="es-EC"/>
              </w:rPr>
              <w:t xml:space="preserve"> del lector en el formulario.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existe se realizará el préstamo dentro del sistema</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Si el lector no existe se re direccionará al módulo de registro de nuevo lector.</w:t>
            </w:r>
          </w:p>
        </w:tc>
      </w:tr>
      <w:tr w:rsidR="00E24F4F" w:rsidRPr="00A7074E"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458"/>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745"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682AE1">
        <w:trPr>
          <w:trHeight w:val="70"/>
        </w:trPr>
        <w:tc>
          <w:tcPr>
            <w:tcW w:w="1528"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37"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val="es-EC" w:eastAsia="es-ES"/>
              </w:rPr>
              <w:t xml:space="preserve">Validación </w:t>
            </w:r>
            <w:r w:rsidRPr="00A7074E">
              <w:rPr>
                <w:rFonts w:eastAsia="Times New Roman" w:cs="Times New Roman"/>
                <w:szCs w:val="24"/>
                <w:lang w:eastAsia="es-EC"/>
              </w:rPr>
              <w:t>de lector existente y e ingreso del préstamo al sistema</w:t>
            </w:r>
          </w:p>
        </w:tc>
        <w:tc>
          <w:tcPr>
            <w:tcW w:w="141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Pr>
                <w:rFonts w:eastAsia="Times New Roman" w:cs="Times New Roman"/>
                <w:szCs w:val="24"/>
                <w:lang w:val="es-EC" w:eastAsia="es-ES"/>
              </w:rPr>
              <w:t xml:space="preserve">Finalizado </w:t>
            </w: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682AE1">
        <w:trPr>
          <w:trHeight w:val="45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682AE1">
        <w:trPr>
          <w:trHeight w:val="475"/>
        </w:trPr>
        <w:tc>
          <w:tcPr>
            <w:tcW w:w="152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37"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1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3190"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682AE1">
        <w:trPr>
          <w:trHeight w:val="532"/>
        </w:trPr>
        <w:tc>
          <w:tcPr>
            <w:tcW w:w="1528"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745"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E24F4F" w:rsidRPr="00E24F4F" w:rsidRDefault="00E24F4F" w:rsidP="00E24F4F">
      <w:pPr>
        <w:pStyle w:val="natasAPA7maedicin"/>
        <w:ind w:left="0"/>
      </w:pPr>
    </w:p>
    <w:tbl>
      <w:tblPr>
        <w:tblW w:w="10273" w:type="dxa"/>
        <w:tblCellMar>
          <w:left w:w="70" w:type="dxa"/>
          <w:right w:w="70" w:type="dxa"/>
        </w:tblCellMar>
        <w:tblLook w:val="04A0" w:firstRow="1" w:lastRow="0" w:firstColumn="1" w:lastColumn="0" w:noHBand="0" w:noVBand="1"/>
      </w:tblPr>
      <w:tblGrid>
        <w:gridCol w:w="1687"/>
        <w:gridCol w:w="4189"/>
        <w:gridCol w:w="1408"/>
        <w:gridCol w:w="2989"/>
      </w:tblGrid>
      <w:tr w:rsidR="00E24F4F" w:rsidRPr="00A7074E" w:rsidTr="00682AE1">
        <w:trPr>
          <w:trHeight w:val="565"/>
        </w:trPr>
        <w:tc>
          <w:tcPr>
            <w:tcW w:w="10273" w:type="dxa"/>
            <w:gridSpan w:val="4"/>
            <w:tcBorders>
              <w:top w:val="single" w:sz="4" w:space="0" w:color="auto"/>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rPr>
                <w:rFonts w:eastAsia="Times New Roman" w:cs="Times New Roman"/>
                <w:b/>
                <w:bCs/>
                <w:szCs w:val="24"/>
                <w:lang w:eastAsia="es-ES"/>
              </w:rPr>
            </w:pPr>
            <w:r w:rsidRPr="00A7074E">
              <w:rPr>
                <w:rFonts w:eastAsia="Times New Roman" w:cs="Times New Roman"/>
                <w:b/>
                <w:bCs/>
                <w:szCs w:val="24"/>
                <w:lang w:val="es-EC" w:eastAsia="es-ES"/>
              </w:rPr>
              <w:t>Escenario : Devolución de Libros</w:t>
            </w:r>
          </w:p>
        </w:tc>
      </w:tr>
      <w:tr w:rsidR="00E24F4F" w:rsidRPr="00A7074E" w:rsidTr="00AA505F">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Lista de Módulos</w:t>
            </w:r>
          </w:p>
        </w:tc>
        <w:tc>
          <w:tcPr>
            <w:tcW w:w="8586" w:type="dxa"/>
            <w:gridSpan w:val="3"/>
            <w:tcBorders>
              <w:top w:val="single" w:sz="4" w:space="0" w:color="auto"/>
              <w:left w:val="nil"/>
              <w:bottom w:val="single" w:sz="4" w:space="0" w:color="000000"/>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Sistema Web Bibliotecario</w:t>
            </w:r>
          </w:p>
        </w:tc>
      </w:tr>
      <w:tr w:rsidR="00E24F4F" w:rsidRPr="00A7074E" w:rsidTr="00AA505F">
        <w:trPr>
          <w:trHeight w:val="451"/>
        </w:trPr>
        <w:tc>
          <w:tcPr>
            <w:tcW w:w="1687" w:type="dxa"/>
            <w:tcBorders>
              <w:top w:val="nil"/>
              <w:left w:val="single" w:sz="4" w:space="0" w:color="auto"/>
              <w:bottom w:val="single" w:sz="4" w:space="0" w:color="auto"/>
              <w:right w:val="nil"/>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Responsable</w:t>
            </w:r>
          </w:p>
        </w:tc>
        <w:tc>
          <w:tcPr>
            <w:tcW w:w="4189" w:type="dxa"/>
            <w:tcBorders>
              <w:top w:val="single" w:sz="4" w:space="0" w:color="auto"/>
              <w:left w:val="single" w:sz="4" w:space="0" w:color="auto"/>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cs="Times New Roman"/>
                <w:szCs w:val="24"/>
              </w:rPr>
              <w:t xml:space="preserve">Ing. Luis Miguel </w:t>
            </w:r>
            <w:proofErr w:type="spellStart"/>
            <w:r w:rsidRPr="00A7074E">
              <w:rPr>
                <w:rFonts w:cs="Times New Roman"/>
                <w:szCs w:val="24"/>
              </w:rPr>
              <w:t>Yanchatipan</w:t>
            </w:r>
            <w:proofErr w:type="spellEnd"/>
            <w:r w:rsidRPr="00A7074E">
              <w:rPr>
                <w:rFonts w:cs="Times New Roman"/>
                <w:szCs w:val="24"/>
              </w:rPr>
              <w:t xml:space="preserve"> Molina</w:t>
            </w:r>
          </w:p>
        </w:tc>
        <w:tc>
          <w:tcPr>
            <w:tcW w:w="1408"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sidRPr="00A7074E">
              <w:rPr>
                <w:rFonts w:eastAsia="Times New Roman" w:cs="Times New Roman"/>
                <w:szCs w:val="24"/>
                <w:lang w:val="es-EC" w:eastAsia="es-ES"/>
              </w:rPr>
              <w:t xml:space="preserve">Fecha </w:t>
            </w:r>
          </w:p>
        </w:tc>
        <w:tc>
          <w:tcPr>
            <w:tcW w:w="2989" w:type="dxa"/>
            <w:tcBorders>
              <w:top w:val="nil"/>
              <w:left w:val="nil"/>
              <w:bottom w:val="single" w:sz="4" w:space="0" w:color="auto"/>
              <w:right w:val="single" w:sz="4" w:space="0" w:color="auto"/>
            </w:tcBorders>
            <w:shd w:val="clear" w:color="000000" w:fill="D9E2F3"/>
            <w:vAlign w:val="center"/>
            <w:hideMark/>
          </w:tcPr>
          <w:p w:rsidR="00E24F4F" w:rsidRPr="00A7074E" w:rsidRDefault="00E24F4F" w:rsidP="00682AE1">
            <w:pPr>
              <w:spacing w:after="0" w:line="240" w:lineRule="auto"/>
              <w:ind w:firstLine="0"/>
              <w:rPr>
                <w:rFonts w:eastAsia="Times New Roman" w:cs="Times New Roman"/>
                <w:szCs w:val="24"/>
                <w:lang w:eastAsia="es-ES"/>
              </w:rPr>
            </w:pPr>
            <w:r>
              <w:rPr>
                <w:rFonts w:eastAsia="Times New Roman" w:cs="Times New Roman"/>
                <w:szCs w:val="24"/>
                <w:lang w:val="es-EC" w:eastAsia="es-ES"/>
              </w:rPr>
              <w:t>12/11</w:t>
            </w:r>
            <w:r w:rsidRPr="00A7074E">
              <w:rPr>
                <w:rFonts w:eastAsia="Times New Roman" w:cs="Times New Roman"/>
                <w:szCs w:val="24"/>
                <w:lang w:val="es-EC" w:eastAsia="es-ES"/>
              </w:rPr>
              <w:t>/2020</w:t>
            </w:r>
          </w:p>
        </w:tc>
      </w:tr>
      <w:tr w:rsidR="00E24F4F" w:rsidRPr="00A7074E" w:rsidTr="00AA505F">
        <w:trPr>
          <w:trHeight w:val="518"/>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Precondiciones</w:t>
            </w:r>
          </w:p>
        </w:tc>
        <w:tc>
          <w:tcPr>
            <w:tcW w:w="8586" w:type="dxa"/>
            <w:gridSpan w:val="3"/>
            <w:tcBorders>
              <w:top w:val="nil"/>
              <w:left w:val="nil"/>
              <w:bottom w:val="single" w:sz="4" w:space="0" w:color="auto"/>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S"/>
              </w:rPr>
              <w:t xml:space="preserve">Solo </w:t>
            </w:r>
            <w:r w:rsidRPr="00A7074E">
              <w:rPr>
                <w:rFonts w:eastAsia="Times New Roman" w:cs="Times New Roman"/>
                <w:szCs w:val="24"/>
                <w:lang w:eastAsia="es-EC"/>
              </w:rPr>
              <w:t>podrá realizar la devolución de libros el administrador registrado en el sistema.</w:t>
            </w:r>
          </w:p>
        </w:tc>
      </w:tr>
      <w:tr w:rsidR="00E24F4F" w:rsidRPr="00A7074E" w:rsidTr="00AA505F">
        <w:trPr>
          <w:trHeight w:val="224"/>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Datos de entrada</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eastAsia="es-EC"/>
              </w:rPr>
              <w:t>Título libro, Opcional (nombres, apellidos del lector).</w:t>
            </w:r>
          </w:p>
        </w:tc>
      </w:tr>
      <w:tr w:rsidR="00E24F4F" w:rsidRPr="00A7074E" w:rsidTr="00AA505F">
        <w:trPr>
          <w:trHeight w:val="293"/>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 xml:space="preserve">Descripción de  los pasos </w:t>
            </w:r>
          </w:p>
        </w:tc>
        <w:tc>
          <w:tcPr>
            <w:tcW w:w="8586" w:type="dxa"/>
            <w:gridSpan w:val="3"/>
            <w:vMerge w:val="restart"/>
            <w:tcBorders>
              <w:top w:val="single" w:sz="4" w:space="0" w:color="auto"/>
              <w:left w:val="single" w:sz="4" w:space="0" w:color="auto"/>
              <w:bottom w:val="single" w:sz="4" w:space="0" w:color="000000"/>
              <w:right w:val="single" w:sz="4" w:space="0" w:color="000000"/>
            </w:tcBorders>
            <w:shd w:val="clear" w:color="000000" w:fill="B4C6E7"/>
            <w:hideMark/>
          </w:tcPr>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Pr>
                <w:rFonts w:eastAsia="Times New Roman" w:cs="Times New Roman"/>
                <w:szCs w:val="24"/>
                <w:lang w:eastAsia="es-EC"/>
              </w:rPr>
              <w:t>Iniciar</w:t>
            </w:r>
            <w:r w:rsidRPr="00A7074E">
              <w:rPr>
                <w:rFonts w:eastAsia="Times New Roman" w:cs="Times New Roman"/>
                <w:szCs w:val="24"/>
                <w:lang w:eastAsia="es-EC"/>
              </w:rPr>
              <w:t xml:space="preserve"> sesión con la cuenta de administrador.</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una búsqueda entre los préstamos con el título del libro.</w:t>
            </w:r>
          </w:p>
          <w:p w:rsidR="00E24F4F" w:rsidRPr="00A7074E" w:rsidRDefault="00E24F4F" w:rsidP="00682AE1">
            <w:pPr>
              <w:pStyle w:val="Prrafodelista"/>
              <w:numPr>
                <w:ilvl w:val="0"/>
                <w:numId w:val="11"/>
              </w:numPr>
              <w:spacing w:after="0" w:line="240" w:lineRule="auto"/>
              <w:jc w:val="both"/>
              <w:rPr>
                <w:rFonts w:eastAsia="Times New Roman" w:cs="Times New Roman"/>
                <w:szCs w:val="24"/>
                <w:lang w:eastAsia="es-EC"/>
              </w:rPr>
            </w:pPr>
            <w:r w:rsidRPr="00A7074E">
              <w:rPr>
                <w:rFonts w:eastAsia="Times New Roman" w:cs="Times New Roman"/>
                <w:szCs w:val="24"/>
                <w:lang w:eastAsia="es-EC"/>
              </w:rPr>
              <w:t>Realizar la devolución del libro</w:t>
            </w:r>
          </w:p>
        </w:tc>
      </w:tr>
      <w:tr w:rsidR="00E24F4F" w:rsidRPr="00A7074E" w:rsidTr="00AA505F">
        <w:trPr>
          <w:trHeight w:val="458"/>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AA505F">
        <w:trPr>
          <w:trHeight w:val="458"/>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AA505F">
        <w:trPr>
          <w:trHeight w:val="458"/>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8586" w:type="dxa"/>
            <w:gridSpan w:val="3"/>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r>
      <w:tr w:rsidR="00E24F4F" w:rsidRPr="00A7074E" w:rsidTr="00AA505F">
        <w:trPr>
          <w:trHeight w:val="70"/>
        </w:trPr>
        <w:tc>
          <w:tcPr>
            <w:tcW w:w="1687" w:type="dxa"/>
            <w:vMerge w:val="restart"/>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esperados</w:t>
            </w:r>
          </w:p>
        </w:tc>
        <w:tc>
          <w:tcPr>
            <w:tcW w:w="4189" w:type="dxa"/>
            <w:vMerge w:val="restart"/>
            <w:tcBorders>
              <w:top w:val="single" w:sz="4" w:space="0" w:color="auto"/>
              <w:left w:val="single" w:sz="4" w:space="0" w:color="auto"/>
              <w:bottom w:val="single" w:sz="4" w:space="0" w:color="000000"/>
              <w:right w:val="single" w:sz="4" w:space="0" w:color="000000"/>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C"/>
              </w:rPr>
            </w:pPr>
            <w:r w:rsidRPr="00A7074E">
              <w:rPr>
                <w:rFonts w:eastAsia="Times New Roman" w:cs="Times New Roman"/>
                <w:szCs w:val="24"/>
                <w:lang w:eastAsia="es-EC"/>
              </w:rPr>
              <w:t xml:space="preserve">Devolución del libro correctamente </w:t>
            </w:r>
          </w:p>
        </w:tc>
        <w:tc>
          <w:tcPr>
            <w:tcW w:w="1408" w:type="dxa"/>
            <w:vMerge w:val="restart"/>
            <w:tcBorders>
              <w:top w:val="nil"/>
              <w:left w:val="single" w:sz="4" w:space="0" w:color="auto"/>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Cumplido</w:t>
            </w:r>
          </w:p>
        </w:tc>
        <w:tc>
          <w:tcPr>
            <w:tcW w:w="2989"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w:t>
            </w:r>
          </w:p>
        </w:tc>
      </w:tr>
      <w:tr w:rsidR="00E24F4F" w:rsidRPr="00A7074E" w:rsidTr="00AA505F">
        <w:trPr>
          <w:trHeight w:val="45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8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0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Si X</w:t>
            </w:r>
          </w:p>
        </w:tc>
      </w:tr>
      <w:tr w:rsidR="00E24F4F" w:rsidRPr="00A7074E" w:rsidTr="00AA505F">
        <w:trPr>
          <w:trHeight w:val="475"/>
        </w:trPr>
        <w:tc>
          <w:tcPr>
            <w:tcW w:w="1687"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b/>
                <w:bCs/>
                <w:szCs w:val="24"/>
                <w:lang w:eastAsia="es-ES"/>
              </w:rPr>
            </w:pPr>
          </w:p>
        </w:tc>
        <w:tc>
          <w:tcPr>
            <w:tcW w:w="4189" w:type="dxa"/>
            <w:vMerge/>
            <w:tcBorders>
              <w:top w:val="single" w:sz="4" w:space="0" w:color="auto"/>
              <w:left w:val="single" w:sz="4" w:space="0" w:color="auto"/>
              <w:bottom w:val="single" w:sz="4" w:space="0" w:color="000000"/>
              <w:right w:val="single" w:sz="4" w:space="0" w:color="000000"/>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1408" w:type="dxa"/>
            <w:vMerge/>
            <w:tcBorders>
              <w:top w:val="nil"/>
              <w:left w:val="single" w:sz="4" w:space="0" w:color="auto"/>
              <w:bottom w:val="single" w:sz="4" w:space="0" w:color="auto"/>
              <w:right w:val="single" w:sz="4" w:space="0" w:color="auto"/>
            </w:tcBorders>
            <w:vAlign w:val="center"/>
            <w:hideMark/>
          </w:tcPr>
          <w:p w:rsidR="00E24F4F" w:rsidRPr="00A7074E" w:rsidRDefault="00E24F4F" w:rsidP="00682AE1">
            <w:pPr>
              <w:spacing w:after="0" w:line="240" w:lineRule="auto"/>
              <w:ind w:firstLine="0"/>
              <w:rPr>
                <w:rFonts w:eastAsia="Times New Roman" w:cs="Times New Roman"/>
                <w:szCs w:val="24"/>
                <w:lang w:eastAsia="es-ES"/>
              </w:rPr>
            </w:pPr>
          </w:p>
        </w:tc>
        <w:tc>
          <w:tcPr>
            <w:tcW w:w="2989" w:type="dxa"/>
            <w:tcBorders>
              <w:top w:val="nil"/>
              <w:left w:val="nil"/>
              <w:bottom w:val="single" w:sz="4" w:space="0" w:color="auto"/>
              <w:right w:val="single" w:sz="4" w:space="0" w:color="auto"/>
            </w:tcBorders>
            <w:shd w:val="clear" w:color="000000" w:fill="B4C6E7"/>
            <w:vAlign w:val="center"/>
            <w:hideMark/>
          </w:tcPr>
          <w:p w:rsidR="00E24F4F" w:rsidRPr="00A7074E" w:rsidRDefault="00E24F4F" w:rsidP="00682AE1">
            <w:pPr>
              <w:spacing w:after="0" w:line="240" w:lineRule="auto"/>
              <w:ind w:firstLine="0"/>
              <w:jc w:val="center"/>
              <w:rPr>
                <w:rFonts w:eastAsia="Times New Roman" w:cs="Times New Roman"/>
                <w:szCs w:val="24"/>
                <w:lang w:eastAsia="es-ES"/>
              </w:rPr>
            </w:pPr>
            <w:r w:rsidRPr="00A7074E">
              <w:rPr>
                <w:rFonts w:eastAsia="Times New Roman" w:cs="Times New Roman"/>
                <w:szCs w:val="24"/>
                <w:lang w:val="es-EC" w:eastAsia="es-ES"/>
              </w:rPr>
              <w:t xml:space="preserve">No  </w:t>
            </w:r>
          </w:p>
        </w:tc>
      </w:tr>
      <w:tr w:rsidR="00E24F4F" w:rsidRPr="00A7074E" w:rsidTr="00AA505F">
        <w:trPr>
          <w:trHeight w:val="532"/>
        </w:trPr>
        <w:tc>
          <w:tcPr>
            <w:tcW w:w="1687" w:type="dxa"/>
            <w:tcBorders>
              <w:top w:val="nil"/>
              <w:left w:val="single" w:sz="4" w:space="0" w:color="auto"/>
              <w:bottom w:val="single" w:sz="4" w:space="0" w:color="auto"/>
              <w:right w:val="single" w:sz="4" w:space="0" w:color="auto"/>
            </w:tcBorders>
            <w:shd w:val="clear" w:color="000000" w:fill="4472C4"/>
            <w:vAlign w:val="center"/>
            <w:hideMark/>
          </w:tcPr>
          <w:p w:rsidR="00E24F4F" w:rsidRPr="00A7074E" w:rsidRDefault="00E24F4F" w:rsidP="00682AE1">
            <w:pPr>
              <w:spacing w:after="0" w:line="240" w:lineRule="auto"/>
              <w:ind w:firstLine="0"/>
              <w:jc w:val="center"/>
              <w:rPr>
                <w:rFonts w:eastAsia="Times New Roman" w:cs="Times New Roman"/>
                <w:b/>
                <w:bCs/>
                <w:szCs w:val="24"/>
                <w:lang w:eastAsia="es-ES"/>
              </w:rPr>
            </w:pPr>
            <w:r w:rsidRPr="00A7074E">
              <w:rPr>
                <w:rFonts w:eastAsia="Times New Roman" w:cs="Times New Roman"/>
                <w:b/>
                <w:bCs/>
                <w:szCs w:val="24"/>
                <w:lang w:val="es-EC" w:eastAsia="es-ES"/>
              </w:rPr>
              <w:t>Resultados Obtenidos</w:t>
            </w:r>
          </w:p>
        </w:tc>
        <w:tc>
          <w:tcPr>
            <w:tcW w:w="8586" w:type="dxa"/>
            <w:gridSpan w:val="3"/>
            <w:tcBorders>
              <w:top w:val="single" w:sz="4" w:space="0" w:color="auto"/>
              <w:left w:val="nil"/>
              <w:bottom w:val="single" w:sz="4" w:space="0" w:color="auto"/>
              <w:right w:val="single" w:sz="4" w:space="0" w:color="000000"/>
            </w:tcBorders>
            <w:shd w:val="clear" w:color="000000" w:fill="D9E2F3"/>
            <w:vAlign w:val="center"/>
            <w:hideMark/>
          </w:tcPr>
          <w:p w:rsidR="00E24F4F" w:rsidRPr="00A7074E" w:rsidRDefault="00E24F4F" w:rsidP="00682AE1">
            <w:pPr>
              <w:spacing w:after="0" w:line="240" w:lineRule="auto"/>
              <w:ind w:firstLine="0"/>
              <w:jc w:val="both"/>
              <w:rPr>
                <w:rFonts w:eastAsia="Times New Roman" w:cs="Times New Roman"/>
                <w:b/>
                <w:bCs/>
                <w:szCs w:val="24"/>
                <w:lang w:eastAsia="es-ES"/>
              </w:rPr>
            </w:pPr>
            <w:r w:rsidRPr="00A7074E">
              <w:rPr>
                <w:rFonts w:eastAsia="Times New Roman" w:cs="Times New Roman"/>
                <w:b/>
                <w:bCs/>
                <w:szCs w:val="24"/>
                <w:lang w:val="es-EC" w:eastAsia="es-ES"/>
              </w:rPr>
              <w:t>Errores: Ninguno.</w:t>
            </w:r>
          </w:p>
        </w:tc>
      </w:tr>
    </w:tbl>
    <w:p w:rsidR="005A7E6C" w:rsidRPr="00AA505F" w:rsidRDefault="00AA505F" w:rsidP="00AA505F">
      <w:pPr>
        <w:pStyle w:val="Ttulo2"/>
        <w:numPr>
          <w:ilvl w:val="0"/>
          <w:numId w:val="0"/>
        </w:numPr>
        <w:rPr>
          <w:u w:val="single"/>
        </w:rPr>
      </w:pPr>
      <w:bookmarkStart w:id="493" w:name="_Toc66541561"/>
      <w:r>
        <w:lastRenderedPageBreak/>
        <w:t>ANEXO G: FICHA DE REGISTRO DE PRESTAMOS</w:t>
      </w:r>
      <w:bookmarkEnd w:id="493"/>
    </w:p>
    <w:p w:rsidR="00AA505F" w:rsidRDefault="00AA505F" w:rsidP="00AA505F">
      <w:pPr>
        <w:pStyle w:val="natasAPA7maedicin"/>
        <w:rPr>
          <w:noProof/>
        </w:rPr>
      </w:pPr>
      <w:r w:rsidRPr="0002141E">
        <w:rPr>
          <w:noProof/>
          <w:lang w:val="en-US"/>
        </w:rPr>
        <w:drawing>
          <wp:inline distT="0" distB="0" distL="0" distR="0" wp14:anchorId="6035EBA9" wp14:editId="0F9EA9E9">
            <wp:extent cx="5351929" cy="6804025"/>
            <wp:effectExtent l="0" t="0" r="1270" b="0"/>
            <wp:docPr id="2" name="Imagen 2" desc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6481" cy="6822526"/>
                    </a:xfrm>
                    <a:prstGeom prst="rect">
                      <a:avLst/>
                    </a:prstGeom>
                    <a:noFill/>
                    <a:ln>
                      <a:noFill/>
                    </a:ln>
                  </pic:spPr>
                </pic:pic>
              </a:graphicData>
            </a:graphic>
          </wp:inline>
        </w:drawing>
      </w:r>
    </w:p>
    <w:p w:rsidR="005A7E6C" w:rsidRPr="00AA505F" w:rsidRDefault="005A7E6C" w:rsidP="008C5033">
      <w:pPr>
        <w:ind w:firstLine="0"/>
        <w:rPr>
          <w:lang w:val="es-PE"/>
        </w:rPr>
      </w:pPr>
    </w:p>
    <w:sectPr w:rsidR="005A7E6C" w:rsidRPr="00AA505F" w:rsidSect="00F074E0">
      <w:headerReference w:type="default" r:id="rId53"/>
      <w:footerReference w:type="default" r:id="rId54"/>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1DBC" w:rsidRDefault="00C41DBC" w:rsidP="00F06F52">
      <w:pPr>
        <w:spacing w:after="0" w:line="240" w:lineRule="auto"/>
      </w:pPr>
      <w:r>
        <w:separator/>
      </w:r>
    </w:p>
  </w:endnote>
  <w:endnote w:type="continuationSeparator" w:id="0">
    <w:p w:rsidR="00C41DBC" w:rsidRDefault="00C41DBC" w:rsidP="00F0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26075"/>
      <w:docPartObj>
        <w:docPartGallery w:val="Page Numbers (Bottom of Page)"/>
        <w:docPartUnique/>
      </w:docPartObj>
    </w:sdtPr>
    <w:sdtEndPr/>
    <w:sdtContent>
      <w:p w:rsidR="001F43FD" w:rsidRDefault="001F43FD">
        <w:pPr>
          <w:pStyle w:val="Piedepgina"/>
          <w:jc w:val="center"/>
        </w:pPr>
        <w:r>
          <w:fldChar w:fldCharType="begin"/>
        </w:r>
        <w:r>
          <w:instrText>PAGE   \* MERGEFORMAT</w:instrText>
        </w:r>
        <w:r>
          <w:fldChar w:fldCharType="separate"/>
        </w:r>
        <w:r w:rsidR="007B6146">
          <w:rPr>
            <w:noProof/>
          </w:rPr>
          <w:t>XIII</w:t>
        </w:r>
        <w:r>
          <w:fldChar w:fldCharType="end"/>
        </w:r>
      </w:p>
    </w:sdtContent>
  </w:sdt>
  <w:p w:rsidR="001F43FD" w:rsidRDefault="001F43F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867000"/>
      <w:docPartObj>
        <w:docPartGallery w:val="Page Numbers (Bottom of Page)"/>
        <w:docPartUnique/>
      </w:docPartObj>
    </w:sdtPr>
    <w:sdtEndPr/>
    <w:sdtContent>
      <w:p w:rsidR="001F43FD" w:rsidRDefault="001F43FD">
        <w:pPr>
          <w:pStyle w:val="Piedepgina"/>
          <w:jc w:val="center"/>
        </w:pPr>
        <w:r>
          <w:fldChar w:fldCharType="begin"/>
        </w:r>
        <w:r>
          <w:instrText>PAGE   \* MERGEFORMAT</w:instrText>
        </w:r>
        <w:r>
          <w:fldChar w:fldCharType="separate"/>
        </w:r>
        <w:r w:rsidR="0039534C">
          <w:rPr>
            <w:noProof/>
          </w:rPr>
          <w:t>70</w:t>
        </w:r>
        <w:r>
          <w:fldChar w:fldCharType="end"/>
        </w:r>
      </w:p>
    </w:sdtContent>
  </w:sdt>
  <w:p w:rsidR="001F43FD" w:rsidRDefault="001F43F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3FD" w:rsidRDefault="001F43FD">
    <w:pPr>
      <w:pStyle w:val="Piedepgina"/>
      <w:jc w:val="center"/>
    </w:pPr>
  </w:p>
  <w:p w:rsidR="001F43FD" w:rsidRDefault="001F43FD" w:rsidP="00F074E0">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1DBC" w:rsidRDefault="00C41DBC" w:rsidP="00F06F52">
      <w:pPr>
        <w:spacing w:after="0" w:line="240" w:lineRule="auto"/>
      </w:pPr>
      <w:r>
        <w:separator/>
      </w:r>
    </w:p>
  </w:footnote>
  <w:footnote w:type="continuationSeparator" w:id="0">
    <w:p w:rsidR="00C41DBC" w:rsidRDefault="00C41DBC" w:rsidP="00F06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3FD" w:rsidRPr="00177DA8" w:rsidRDefault="001F43FD">
    <w:pPr>
      <w:pStyle w:val="Encabezado"/>
      <w:rPr>
        <w:lang w:val="en-US"/>
      </w:rPr>
    </w:pPr>
    <w:r>
      <w:rPr>
        <w:lang w:val="en-US"/>
      </w:rPr>
      <w:t>SS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3FD" w:rsidRPr="00177DA8" w:rsidRDefault="001F43FD">
    <w:pPr>
      <w:pStyle w:val="Encabezado"/>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43FD" w:rsidRPr="00177DA8" w:rsidRDefault="001F43FD">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A7859"/>
    <w:multiLevelType w:val="hybridMultilevel"/>
    <w:tmpl w:val="9DF4244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AE81C80"/>
    <w:multiLevelType w:val="hybridMultilevel"/>
    <w:tmpl w:val="40B0F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E59E0"/>
    <w:multiLevelType w:val="hybridMultilevel"/>
    <w:tmpl w:val="6A5CB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B83902"/>
    <w:multiLevelType w:val="hybridMultilevel"/>
    <w:tmpl w:val="9AFA19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0C20740"/>
    <w:multiLevelType w:val="hybridMultilevel"/>
    <w:tmpl w:val="97982B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4B11E5"/>
    <w:multiLevelType w:val="multilevel"/>
    <w:tmpl w:val="A394E1D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1E36ABA"/>
    <w:multiLevelType w:val="hybridMultilevel"/>
    <w:tmpl w:val="E3FCF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032F8C"/>
    <w:multiLevelType w:val="hybridMultilevel"/>
    <w:tmpl w:val="92847A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7E4CE3"/>
    <w:multiLevelType w:val="hybridMultilevel"/>
    <w:tmpl w:val="CE261B7A"/>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9" w15:restartNumberingAfterBreak="0">
    <w:nsid w:val="16BD0CFE"/>
    <w:multiLevelType w:val="hybridMultilevel"/>
    <w:tmpl w:val="2DE627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F67A03"/>
    <w:multiLevelType w:val="hybridMultilevel"/>
    <w:tmpl w:val="0DC210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6B392D"/>
    <w:multiLevelType w:val="hybridMultilevel"/>
    <w:tmpl w:val="6F7C4F0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C57B7B"/>
    <w:multiLevelType w:val="hybridMultilevel"/>
    <w:tmpl w:val="FD52EE1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14A594D"/>
    <w:multiLevelType w:val="hybridMultilevel"/>
    <w:tmpl w:val="3A344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1B26FA0"/>
    <w:multiLevelType w:val="hybridMultilevel"/>
    <w:tmpl w:val="1E340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2152ABD"/>
    <w:multiLevelType w:val="hybridMultilevel"/>
    <w:tmpl w:val="9E940D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49819F3"/>
    <w:multiLevelType w:val="hybridMultilevel"/>
    <w:tmpl w:val="6996F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E1430F"/>
    <w:multiLevelType w:val="hybridMultilevel"/>
    <w:tmpl w:val="BEE25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A0F3C66"/>
    <w:multiLevelType w:val="hybridMultilevel"/>
    <w:tmpl w:val="A76A27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B425065"/>
    <w:multiLevelType w:val="hybridMultilevel"/>
    <w:tmpl w:val="08829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DF544CA"/>
    <w:multiLevelType w:val="hybridMultilevel"/>
    <w:tmpl w:val="81F04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14430E8"/>
    <w:multiLevelType w:val="hybridMultilevel"/>
    <w:tmpl w:val="DCB2394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C55F6F"/>
    <w:multiLevelType w:val="hybridMultilevel"/>
    <w:tmpl w:val="ECE6B3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7AF755C"/>
    <w:multiLevelType w:val="hybridMultilevel"/>
    <w:tmpl w:val="450C39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022483"/>
    <w:multiLevelType w:val="hybridMultilevel"/>
    <w:tmpl w:val="CE7A9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FB19D7"/>
    <w:multiLevelType w:val="hybridMultilevel"/>
    <w:tmpl w:val="37F41650"/>
    <w:lvl w:ilvl="0" w:tplc="80BE75F6">
      <w:start w:val="1"/>
      <w:numFmt w:val="decimal"/>
      <w:lvlText w:val="%1."/>
      <w:lvlJc w:val="left"/>
      <w:pPr>
        <w:ind w:left="1080" w:hanging="360"/>
      </w:pPr>
      <w:rPr>
        <w:b/>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3E5C10E2"/>
    <w:multiLevelType w:val="hybridMultilevel"/>
    <w:tmpl w:val="E5B605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2A73771"/>
    <w:multiLevelType w:val="hybridMultilevel"/>
    <w:tmpl w:val="4086A7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2F45F7B"/>
    <w:multiLevelType w:val="hybridMultilevel"/>
    <w:tmpl w:val="553AE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51B627C"/>
    <w:multiLevelType w:val="hybridMultilevel"/>
    <w:tmpl w:val="EEA843E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0" w15:restartNumberingAfterBreak="0">
    <w:nsid w:val="46062882"/>
    <w:multiLevelType w:val="hybridMultilevel"/>
    <w:tmpl w:val="7A2A1CD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6712C99"/>
    <w:multiLevelType w:val="hybridMultilevel"/>
    <w:tmpl w:val="282CA4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9092D78"/>
    <w:multiLevelType w:val="hybridMultilevel"/>
    <w:tmpl w:val="43BCEE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C1755FA"/>
    <w:multiLevelType w:val="hybridMultilevel"/>
    <w:tmpl w:val="630AE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FFF2DAE"/>
    <w:multiLevelType w:val="hybridMultilevel"/>
    <w:tmpl w:val="FD0A0114"/>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5" w15:restartNumberingAfterBreak="0">
    <w:nsid w:val="54337928"/>
    <w:multiLevelType w:val="hybridMultilevel"/>
    <w:tmpl w:val="B9DCBA5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36" w15:restartNumberingAfterBreak="0">
    <w:nsid w:val="58C9583D"/>
    <w:multiLevelType w:val="hybridMultilevel"/>
    <w:tmpl w:val="BD5E2F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E8F6BAA"/>
    <w:multiLevelType w:val="hybridMultilevel"/>
    <w:tmpl w:val="3D344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FA335A2"/>
    <w:multiLevelType w:val="hybridMultilevel"/>
    <w:tmpl w:val="810641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0C76B49"/>
    <w:multiLevelType w:val="hybridMultilevel"/>
    <w:tmpl w:val="296A477A"/>
    <w:lvl w:ilvl="0" w:tplc="14462C38">
      <w:start w:val="1"/>
      <w:numFmt w:val="decimal"/>
      <w:lvlText w:val="%1."/>
      <w:lvlJc w:val="left"/>
      <w:pPr>
        <w:ind w:left="644"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29E2615"/>
    <w:multiLevelType w:val="hybridMultilevel"/>
    <w:tmpl w:val="4E28D7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4C07784"/>
    <w:multiLevelType w:val="hybridMultilevel"/>
    <w:tmpl w:val="CE3A0828"/>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2" w15:restartNumberingAfterBreak="0">
    <w:nsid w:val="671E4751"/>
    <w:multiLevelType w:val="hybridMultilevel"/>
    <w:tmpl w:val="812E5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7E452F7"/>
    <w:multiLevelType w:val="hybridMultilevel"/>
    <w:tmpl w:val="22D498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A063EE1"/>
    <w:multiLevelType w:val="hybridMultilevel"/>
    <w:tmpl w:val="FDFAE8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DCD1F75"/>
    <w:multiLevelType w:val="hybridMultilevel"/>
    <w:tmpl w:val="3BC44BE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46" w15:restartNumberingAfterBreak="0">
    <w:nsid w:val="6E114BEB"/>
    <w:multiLevelType w:val="hybridMultilevel"/>
    <w:tmpl w:val="91CA7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E9A6531"/>
    <w:multiLevelType w:val="hybridMultilevel"/>
    <w:tmpl w:val="CA7EF98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8" w15:restartNumberingAfterBreak="0">
    <w:nsid w:val="6ED7788C"/>
    <w:multiLevelType w:val="hybridMultilevel"/>
    <w:tmpl w:val="AFB89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EE218AA"/>
    <w:multiLevelType w:val="hybridMultilevel"/>
    <w:tmpl w:val="F0883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2DC20C1"/>
    <w:multiLevelType w:val="hybridMultilevel"/>
    <w:tmpl w:val="8D3CA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3DB7BEC"/>
    <w:multiLevelType w:val="hybridMultilevel"/>
    <w:tmpl w:val="DDAC8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45662B0"/>
    <w:multiLevelType w:val="hybridMultilevel"/>
    <w:tmpl w:val="95E600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78496AE8"/>
    <w:multiLevelType w:val="hybridMultilevel"/>
    <w:tmpl w:val="59E4178E"/>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54" w15:restartNumberingAfterBreak="0">
    <w:nsid w:val="7A166F3F"/>
    <w:multiLevelType w:val="hybridMultilevel"/>
    <w:tmpl w:val="272E5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B00722E"/>
    <w:multiLevelType w:val="hybridMultilevel"/>
    <w:tmpl w:val="59300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BE96F2F"/>
    <w:multiLevelType w:val="hybridMultilevel"/>
    <w:tmpl w:val="4D089166"/>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C021B62"/>
    <w:multiLevelType w:val="hybridMultilevel"/>
    <w:tmpl w:val="7D663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7EA56485"/>
    <w:multiLevelType w:val="hybridMultilevel"/>
    <w:tmpl w:val="711E1F90"/>
    <w:lvl w:ilvl="0" w:tplc="F8883EE8">
      <w:start w:val="1"/>
      <w:numFmt w:val="decimal"/>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num w:numId="1">
    <w:abstractNumId w:val="5"/>
  </w:num>
  <w:num w:numId="2">
    <w:abstractNumId w:val="12"/>
  </w:num>
  <w:num w:numId="3">
    <w:abstractNumId w:val="45"/>
  </w:num>
  <w:num w:numId="4">
    <w:abstractNumId w:val="8"/>
  </w:num>
  <w:num w:numId="5">
    <w:abstractNumId w:val="35"/>
  </w:num>
  <w:num w:numId="6">
    <w:abstractNumId w:val="53"/>
  </w:num>
  <w:num w:numId="7">
    <w:abstractNumId w:val="34"/>
  </w:num>
  <w:num w:numId="8">
    <w:abstractNumId w:val="41"/>
  </w:num>
  <w:num w:numId="9">
    <w:abstractNumId w:val="58"/>
  </w:num>
  <w:num w:numId="10">
    <w:abstractNumId w:val="26"/>
  </w:num>
  <w:num w:numId="11">
    <w:abstractNumId w:val="3"/>
  </w:num>
  <w:num w:numId="12">
    <w:abstractNumId w:val="0"/>
  </w:num>
  <w:num w:numId="13">
    <w:abstractNumId w:val="9"/>
  </w:num>
  <w:num w:numId="14">
    <w:abstractNumId w:val="57"/>
  </w:num>
  <w:num w:numId="15">
    <w:abstractNumId w:val="20"/>
  </w:num>
  <w:num w:numId="16">
    <w:abstractNumId w:val="30"/>
  </w:num>
  <w:num w:numId="17">
    <w:abstractNumId w:val="28"/>
  </w:num>
  <w:num w:numId="18">
    <w:abstractNumId w:val="4"/>
  </w:num>
  <w:num w:numId="19">
    <w:abstractNumId w:val="51"/>
  </w:num>
  <w:num w:numId="20">
    <w:abstractNumId w:val="13"/>
  </w:num>
  <w:num w:numId="21">
    <w:abstractNumId w:val="24"/>
  </w:num>
  <w:num w:numId="22">
    <w:abstractNumId w:val="46"/>
  </w:num>
  <w:num w:numId="23">
    <w:abstractNumId w:val="2"/>
  </w:num>
  <w:num w:numId="24">
    <w:abstractNumId w:val="54"/>
  </w:num>
  <w:num w:numId="25">
    <w:abstractNumId w:val="16"/>
  </w:num>
  <w:num w:numId="26">
    <w:abstractNumId w:val="44"/>
  </w:num>
  <w:num w:numId="27">
    <w:abstractNumId w:val="14"/>
  </w:num>
  <w:num w:numId="28">
    <w:abstractNumId w:val="32"/>
  </w:num>
  <w:num w:numId="29">
    <w:abstractNumId w:val="50"/>
  </w:num>
  <w:num w:numId="30">
    <w:abstractNumId w:val="6"/>
  </w:num>
  <w:num w:numId="31">
    <w:abstractNumId w:val="56"/>
  </w:num>
  <w:num w:numId="32">
    <w:abstractNumId w:val="33"/>
  </w:num>
  <w:num w:numId="33">
    <w:abstractNumId w:val="22"/>
  </w:num>
  <w:num w:numId="34">
    <w:abstractNumId w:val="40"/>
  </w:num>
  <w:num w:numId="35">
    <w:abstractNumId w:val="18"/>
  </w:num>
  <w:num w:numId="36">
    <w:abstractNumId w:val="27"/>
  </w:num>
  <w:num w:numId="37">
    <w:abstractNumId w:val="19"/>
  </w:num>
  <w:num w:numId="38">
    <w:abstractNumId w:val="39"/>
  </w:num>
  <w:num w:numId="39">
    <w:abstractNumId w:val="15"/>
  </w:num>
  <w:num w:numId="40">
    <w:abstractNumId w:val="1"/>
  </w:num>
  <w:num w:numId="41">
    <w:abstractNumId w:val="37"/>
  </w:num>
  <w:num w:numId="42">
    <w:abstractNumId w:val="42"/>
  </w:num>
  <w:num w:numId="43">
    <w:abstractNumId w:val="21"/>
  </w:num>
  <w:num w:numId="44">
    <w:abstractNumId w:val="29"/>
  </w:num>
  <w:num w:numId="45">
    <w:abstractNumId w:val="7"/>
  </w:num>
  <w:num w:numId="46">
    <w:abstractNumId w:val="49"/>
  </w:num>
  <w:num w:numId="47">
    <w:abstractNumId w:val="52"/>
  </w:num>
  <w:num w:numId="48">
    <w:abstractNumId w:val="55"/>
  </w:num>
  <w:num w:numId="49">
    <w:abstractNumId w:val="38"/>
  </w:num>
  <w:num w:numId="50">
    <w:abstractNumId w:val="36"/>
  </w:num>
  <w:num w:numId="51">
    <w:abstractNumId w:val="23"/>
  </w:num>
  <w:num w:numId="52">
    <w:abstractNumId w:val="43"/>
  </w:num>
  <w:num w:numId="53">
    <w:abstractNumId w:val="11"/>
  </w:num>
  <w:num w:numId="54">
    <w:abstractNumId w:val="10"/>
  </w:num>
  <w:num w:numId="55">
    <w:abstractNumId w:val="31"/>
  </w:num>
  <w:num w:numId="56">
    <w:abstractNumId w:val="47"/>
  </w:num>
  <w:num w:numId="57">
    <w:abstractNumId w:val="17"/>
  </w:num>
  <w:num w:numId="58">
    <w:abstractNumId w:val="48"/>
  </w:num>
  <w:num w:numId="59">
    <w:abstractNumId w:val="25"/>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lever O.">
    <w15:presenceInfo w15:providerId="Windows Live" w15:userId="965edbd4c00b07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501"/>
    <w:rsid w:val="00002348"/>
    <w:rsid w:val="00003869"/>
    <w:rsid w:val="00004552"/>
    <w:rsid w:val="00007118"/>
    <w:rsid w:val="000103DC"/>
    <w:rsid w:val="0001476A"/>
    <w:rsid w:val="0002141E"/>
    <w:rsid w:val="00023EC3"/>
    <w:rsid w:val="000304CF"/>
    <w:rsid w:val="000318D2"/>
    <w:rsid w:val="00032C9F"/>
    <w:rsid w:val="000373F0"/>
    <w:rsid w:val="00041254"/>
    <w:rsid w:val="00046C6F"/>
    <w:rsid w:val="000476DF"/>
    <w:rsid w:val="0005076A"/>
    <w:rsid w:val="0005156F"/>
    <w:rsid w:val="00053140"/>
    <w:rsid w:val="0006125E"/>
    <w:rsid w:val="000734E6"/>
    <w:rsid w:val="00074620"/>
    <w:rsid w:val="00077BDE"/>
    <w:rsid w:val="000912F1"/>
    <w:rsid w:val="0009470C"/>
    <w:rsid w:val="0009481B"/>
    <w:rsid w:val="00094CF9"/>
    <w:rsid w:val="000A15BE"/>
    <w:rsid w:val="000A6BC0"/>
    <w:rsid w:val="000B324C"/>
    <w:rsid w:val="000B433F"/>
    <w:rsid w:val="000C6513"/>
    <w:rsid w:val="000C7AA3"/>
    <w:rsid w:val="000C7FF1"/>
    <w:rsid w:val="000D0AA7"/>
    <w:rsid w:val="000D480D"/>
    <w:rsid w:val="000E0A37"/>
    <w:rsid w:val="000E19A9"/>
    <w:rsid w:val="000E5220"/>
    <w:rsid w:val="000F1A66"/>
    <w:rsid w:val="000F29E7"/>
    <w:rsid w:val="001012DB"/>
    <w:rsid w:val="00110F9F"/>
    <w:rsid w:val="001238B0"/>
    <w:rsid w:val="00124D32"/>
    <w:rsid w:val="00131C75"/>
    <w:rsid w:val="00134FE3"/>
    <w:rsid w:val="00153A98"/>
    <w:rsid w:val="001577BF"/>
    <w:rsid w:val="00161384"/>
    <w:rsid w:val="00165DE3"/>
    <w:rsid w:val="0017053E"/>
    <w:rsid w:val="00170DD3"/>
    <w:rsid w:val="00173DD6"/>
    <w:rsid w:val="00177DA8"/>
    <w:rsid w:val="0018359D"/>
    <w:rsid w:val="00191291"/>
    <w:rsid w:val="00191306"/>
    <w:rsid w:val="001916BA"/>
    <w:rsid w:val="00192A50"/>
    <w:rsid w:val="001A4545"/>
    <w:rsid w:val="001A6C20"/>
    <w:rsid w:val="001B014D"/>
    <w:rsid w:val="001B0504"/>
    <w:rsid w:val="001D0AAB"/>
    <w:rsid w:val="001D2A2C"/>
    <w:rsid w:val="001D2C55"/>
    <w:rsid w:val="001D54B8"/>
    <w:rsid w:val="001E0966"/>
    <w:rsid w:val="001E0EFF"/>
    <w:rsid w:val="001F3221"/>
    <w:rsid w:val="001F43FD"/>
    <w:rsid w:val="002022E3"/>
    <w:rsid w:val="00206468"/>
    <w:rsid w:val="00214D4A"/>
    <w:rsid w:val="00216774"/>
    <w:rsid w:val="00217345"/>
    <w:rsid w:val="00217950"/>
    <w:rsid w:val="002221B0"/>
    <w:rsid w:val="00224B41"/>
    <w:rsid w:val="0022795A"/>
    <w:rsid w:val="0023055B"/>
    <w:rsid w:val="002318A8"/>
    <w:rsid w:val="00231A65"/>
    <w:rsid w:val="00240B13"/>
    <w:rsid w:val="00241E1E"/>
    <w:rsid w:val="00250310"/>
    <w:rsid w:val="00250AB1"/>
    <w:rsid w:val="00251B85"/>
    <w:rsid w:val="0025400F"/>
    <w:rsid w:val="00256C2B"/>
    <w:rsid w:val="00257295"/>
    <w:rsid w:val="002642C2"/>
    <w:rsid w:val="00266199"/>
    <w:rsid w:val="00267068"/>
    <w:rsid w:val="0027297F"/>
    <w:rsid w:val="00273C5B"/>
    <w:rsid w:val="00277898"/>
    <w:rsid w:val="00280354"/>
    <w:rsid w:val="002817D9"/>
    <w:rsid w:val="00282E3B"/>
    <w:rsid w:val="002839C9"/>
    <w:rsid w:val="0028425C"/>
    <w:rsid w:val="00285E8A"/>
    <w:rsid w:val="00286321"/>
    <w:rsid w:val="00294A66"/>
    <w:rsid w:val="00295278"/>
    <w:rsid w:val="00297A9A"/>
    <w:rsid w:val="002A588F"/>
    <w:rsid w:val="002A5CA1"/>
    <w:rsid w:val="002B1EC8"/>
    <w:rsid w:val="002B5A88"/>
    <w:rsid w:val="002B61B5"/>
    <w:rsid w:val="002B7181"/>
    <w:rsid w:val="002C1E37"/>
    <w:rsid w:val="002C2D47"/>
    <w:rsid w:val="002C46E2"/>
    <w:rsid w:val="002D13AF"/>
    <w:rsid w:val="002D1CAA"/>
    <w:rsid w:val="002D58D8"/>
    <w:rsid w:val="002D592E"/>
    <w:rsid w:val="002D69A5"/>
    <w:rsid w:val="002E5DB7"/>
    <w:rsid w:val="002E68B3"/>
    <w:rsid w:val="002F1650"/>
    <w:rsid w:val="002F455B"/>
    <w:rsid w:val="00302E60"/>
    <w:rsid w:val="00310836"/>
    <w:rsid w:val="00313AC7"/>
    <w:rsid w:val="003205F4"/>
    <w:rsid w:val="00322C4A"/>
    <w:rsid w:val="00326D9F"/>
    <w:rsid w:val="00330FF9"/>
    <w:rsid w:val="00331D0D"/>
    <w:rsid w:val="00335C9C"/>
    <w:rsid w:val="0035006B"/>
    <w:rsid w:val="003525FB"/>
    <w:rsid w:val="003563CF"/>
    <w:rsid w:val="00357011"/>
    <w:rsid w:val="00361FA6"/>
    <w:rsid w:val="00367F5B"/>
    <w:rsid w:val="00375441"/>
    <w:rsid w:val="003759E4"/>
    <w:rsid w:val="003762CC"/>
    <w:rsid w:val="00380968"/>
    <w:rsid w:val="00382915"/>
    <w:rsid w:val="0038293A"/>
    <w:rsid w:val="0038472D"/>
    <w:rsid w:val="00387354"/>
    <w:rsid w:val="0039081A"/>
    <w:rsid w:val="0039534C"/>
    <w:rsid w:val="00395A69"/>
    <w:rsid w:val="003A2E16"/>
    <w:rsid w:val="003A4C2B"/>
    <w:rsid w:val="003B080D"/>
    <w:rsid w:val="003B5893"/>
    <w:rsid w:val="003C217C"/>
    <w:rsid w:val="003C6E7E"/>
    <w:rsid w:val="003D535D"/>
    <w:rsid w:val="003D5605"/>
    <w:rsid w:val="003D68BA"/>
    <w:rsid w:val="003E108E"/>
    <w:rsid w:val="003E302D"/>
    <w:rsid w:val="003E554E"/>
    <w:rsid w:val="003F044A"/>
    <w:rsid w:val="00401EEF"/>
    <w:rsid w:val="00407A4A"/>
    <w:rsid w:val="00423430"/>
    <w:rsid w:val="004234C7"/>
    <w:rsid w:val="004253D2"/>
    <w:rsid w:val="00444C99"/>
    <w:rsid w:val="00452FC0"/>
    <w:rsid w:val="00454AB9"/>
    <w:rsid w:val="00456EB6"/>
    <w:rsid w:val="00457D0F"/>
    <w:rsid w:val="00466A30"/>
    <w:rsid w:val="00467152"/>
    <w:rsid w:val="00470CF5"/>
    <w:rsid w:val="00474A79"/>
    <w:rsid w:val="00487775"/>
    <w:rsid w:val="00490041"/>
    <w:rsid w:val="004A2C91"/>
    <w:rsid w:val="004A366C"/>
    <w:rsid w:val="004A6E65"/>
    <w:rsid w:val="004B2E5A"/>
    <w:rsid w:val="004B5891"/>
    <w:rsid w:val="004C27D3"/>
    <w:rsid w:val="004C7C81"/>
    <w:rsid w:val="004D10BD"/>
    <w:rsid w:val="004D1CCF"/>
    <w:rsid w:val="004D3355"/>
    <w:rsid w:val="004E3FF3"/>
    <w:rsid w:val="004F4D43"/>
    <w:rsid w:val="004F5A61"/>
    <w:rsid w:val="004F601B"/>
    <w:rsid w:val="004F64AC"/>
    <w:rsid w:val="00502AEC"/>
    <w:rsid w:val="00503EBA"/>
    <w:rsid w:val="00512B76"/>
    <w:rsid w:val="005243DC"/>
    <w:rsid w:val="00525A6F"/>
    <w:rsid w:val="00525D97"/>
    <w:rsid w:val="005305AB"/>
    <w:rsid w:val="00532CE8"/>
    <w:rsid w:val="00532F8E"/>
    <w:rsid w:val="00534D10"/>
    <w:rsid w:val="00535869"/>
    <w:rsid w:val="005408B5"/>
    <w:rsid w:val="005438CA"/>
    <w:rsid w:val="0055086A"/>
    <w:rsid w:val="00550FF7"/>
    <w:rsid w:val="005512FC"/>
    <w:rsid w:val="005535DA"/>
    <w:rsid w:val="00554BD3"/>
    <w:rsid w:val="00561688"/>
    <w:rsid w:val="005632C9"/>
    <w:rsid w:val="005659B2"/>
    <w:rsid w:val="0056751D"/>
    <w:rsid w:val="00567BFC"/>
    <w:rsid w:val="0057048E"/>
    <w:rsid w:val="00570ED3"/>
    <w:rsid w:val="0057177A"/>
    <w:rsid w:val="00581BDA"/>
    <w:rsid w:val="00584DA7"/>
    <w:rsid w:val="005868A3"/>
    <w:rsid w:val="00592108"/>
    <w:rsid w:val="00594ABF"/>
    <w:rsid w:val="00594CF2"/>
    <w:rsid w:val="00595C93"/>
    <w:rsid w:val="0059785C"/>
    <w:rsid w:val="005A7E6C"/>
    <w:rsid w:val="005B00F9"/>
    <w:rsid w:val="005B3870"/>
    <w:rsid w:val="005B744E"/>
    <w:rsid w:val="005C38EB"/>
    <w:rsid w:val="005E0867"/>
    <w:rsid w:val="005E495C"/>
    <w:rsid w:val="005E7864"/>
    <w:rsid w:val="005F600C"/>
    <w:rsid w:val="005F72E1"/>
    <w:rsid w:val="00605290"/>
    <w:rsid w:val="00607247"/>
    <w:rsid w:val="00610588"/>
    <w:rsid w:val="00611A96"/>
    <w:rsid w:val="006141FC"/>
    <w:rsid w:val="0061597D"/>
    <w:rsid w:val="00625A51"/>
    <w:rsid w:val="00630D56"/>
    <w:rsid w:val="00636616"/>
    <w:rsid w:val="0063689A"/>
    <w:rsid w:val="00636BE2"/>
    <w:rsid w:val="00646ED9"/>
    <w:rsid w:val="0065594C"/>
    <w:rsid w:val="006566A8"/>
    <w:rsid w:val="00665F0B"/>
    <w:rsid w:val="00674D77"/>
    <w:rsid w:val="006815AE"/>
    <w:rsid w:val="00682AE1"/>
    <w:rsid w:val="00684E86"/>
    <w:rsid w:val="0068637A"/>
    <w:rsid w:val="0069130C"/>
    <w:rsid w:val="006A2CD4"/>
    <w:rsid w:val="006B1EAB"/>
    <w:rsid w:val="006B29C7"/>
    <w:rsid w:val="006B3F40"/>
    <w:rsid w:val="006B781C"/>
    <w:rsid w:val="006C0CD4"/>
    <w:rsid w:val="006C5EAC"/>
    <w:rsid w:val="006C6F69"/>
    <w:rsid w:val="006C73D5"/>
    <w:rsid w:val="006C76C9"/>
    <w:rsid w:val="006E0ED2"/>
    <w:rsid w:val="006E74BB"/>
    <w:rsid w:val="006E7501"/>
    <w:rsid w:val="006E789E"/>
    <w:rsid w:val="006E795F"/>
    <w:rsid w:val="006F405E"/>
    <w:rsid w:val="00701233"/>
    <w:rsid w:val="00706EB5"/>
    <w:rsid w:val="007113F4"/>
    <w:rsid w:val="007178F4"/>
    <w:rsid w:val="0072370D"/>
    <w:rsid w:val="00724F3B"/>
    <w:rsid w:val="007301DE"/>
    <w:rsid w:val="00732303"/>
    <w:rsid w:val="007411C3"/>
    <w:rsid w:val="007426FE"/>
    <w:rsid w:val="007438C1"/>
    <w:rsid w:val="007504A0"/>
    <w:rsid w:val="00752824"/>
    <w:rsid w:val="007554FD"/>
    <w:rsid w:val="00765A77"/>
    <w:rsid w:val="00766FD4"/>
    <w:rsid w:val="0076743E"/>
    <w:rsid w:val="00767D1D"/>
    <w:rsid w:val="007822A7"/>
    <w:rsid w:val="00787CCF"/>
    <w:rsid w:val="00790173"/>
    <w:rsid w:val="007A3C38"/>
    <w:rsid w:val="007A5E1A"/>
    <w:rsid w:val="007A6685"/>
    <w:rsid w:val="007B1EC4"/>
    <w:rsid w:val="007B2889"/>
    <w:rsid w:val="007B5001"/>
    <w:rsid w:val="007B6146"/>
    <w:rsid w:val="007C5F72"/>
    <w:rsid w:val="007D4F75"/>
    <w:rsid w:val="007D67F9"/>
    <w:rsid w:val="007E0E58"/>
    <w:rsid w:val="007E6244"/>
    <w:rsid w:val="007F0C48"/>
    <w:rsid w:val="007F6484"/>
    <w:rsid w:val="0080187E"/>
    <w:rsid w:val="00802146"/>
    <w:rsid w:val="00802516"/>
    <w:rsid w:val="008119AA"/>
    <w:rsid w:val="00811C52"/>
    <w:rsid w:val="008211E1"/>
    <w:rsid w:val="00824AE9"/>
    <w:rsid w:val="00826810"/>
    <w:rsid w:val="00832903"/>
    <w:rsid w:val="00832BA6"/>
    <w:rsid w:val="008333F0"/>
    <w:rsid w:val="0083519A"/>
    <w:rsid w:val="008368C0"/>
    <w:rsid w:val="00841847"/>
    <w:rsid w:val="00842091"/>
    <w:rsid w:val="00842287"/>
    <w:rsid w:val="00843FC0"/>
    <w:rsid w:val="00844B9D"/>
    <w:rsid w:val="008464D4"/>
    <w:rsid w:val="00870B0E"/>
    <w:rsid w:val="00887F3C"/>
    <w:rsid w:val="0089092B"/>
    <w:rsid w:val="00892F8B"/>
    <w:rsid w:val="008A08AE"/>
    <w:rsid w:val="008B043B"/>
    <w:rsid w:val="008B39C3"/>
    <w:rsid w:val="008B6D8D"/>
    <w:rsid w:val="008C069C"/>
    <w:rsid w:val="008C1243"/>
    <w:rsid w:val="008C1C57"/>
    <w:rsid w:val="008C49F0"/>
    <w:rsid w:val="008C5033"/>
    <w:rsid w:val="008D0CCB"/>
    <w:rsid w:val="008D59E9"/>
    <w:rsid w:val="008E7D56"/>
    <w:rsid w:val="008E7F8E"/>
    <w:rsid w:val="008F1C3C"/>
    <w:rsid w:val="008F2958"/>
    <w:rsid w:val="008F4EDD"/>
    <w:rsid w:val="009117FC"/>
    <w:rsid w:val="00912B37"/>
    <w:rsid w:val="00912C3A"/>
    <w:rsid w:val="00913512"/>
    <w:rsid w:val="009145DA"/>
    <w:rsid w:val="00914710"/>
    <w:rsid w:val="00914FCC"/>
    <w:rsid w:val="00916624"/>
    <w:rsid w:val="00935F74"/>
    <w:rsid w:val="009361A1"/>
    <w:rsid w:val="00945766"/>
    <w:rsid w:val="009457DF"/>
    <w:rsid w:val="009501A8"/>
    <w:rsid w:val="00950935"/>
    <w:rsid w:val="00950C61"/>
    <w:rsid w:val="00962FF4"/>
    <w:rsid w:val="00965638"/>
    <w:rsid w:val="009662C5"/>
    <w:rsid w:val="00971E16"/>
    <w:rsid w:val="00974E51"/>
    <w:rsid w:val="009754EF"/>
    <w:rsid w:val="0097571A"/>
    <w:rsid w:val="009771D0"/>
    <w:rsid w:val="00977BC4"/>
    <w:rsid w:val="009809BE"/>
    <w:rsid w:val="009836FD"/>
    <w:rsid w:val="00985FA8"/>
    <w:rsid w:val="00994906"/>
    <w:rsid w:val="00994F8C"/>
    <w:rsid w:val="00995C5F"/>
    <w:rsid w:val="00996A8B"/>
    <w:rsid w:val="009A00D3"/>
    <w:rsid w:val="009A1791"/>
    <w:rsid w:val="009B25B7"/>
    <w:rsid w:val="009B4449"/>
    <w:rsid w:val="009B474A"/>
    <w:rsid w:val="009C0707"/>
    <w:rsid w:val="009C1FA4"/>
    <w:rsid w:val="009C347F"/>
    <w:rsid w:val="009C3E55"/>
    <w:rsid w:val="009C445F"/>
    <w:rsid w:val="009D2CA9"/>
    <w:rsid w:val="009E1E10"/>
    <w:rsid w:val="009F1C7B"/>
    <w:rsid w:val="009F4C65"/>
    <w:rsid w:val="00A019C5"/>
    <w:rsid w:val="00A02497"/>
    <w:rsid w:val="00A045D6"/>
    <w:rsid w:val="00A0697C"/>
    <w:rsid w:val="00A147B5"/>
    <w:rsid w:val="00A17865"/>
    <w:rsid w:val="00A239FB"/>
    <w:rsid w:val="00A23C1D"/>
    <w:rsid w:val="00A24CFC"/>
    <w:rsid w:val="00A25A00"/>
    <w:rsid w:val="00A309D5"/>
    <w:rsid w:val="00A32677"/>
    <w:rsid w:val="00A33B91"/>
    <w:rsid w:val="00A35994"/>
    <w:rsid w:val="00A4280A"/>
    <w:rsid w:val="00A46FF0"/>
    <w:rsid w:val="00A56188"/>
    <w:rsid w:val="00A608C8"/>
    <w:rsid w:val="00A62F11"/>
    <w:rsid w:val="00A638FB"/>
    <w:rsid w:val="00A65C71"/>
    <w:rsid w:val="00A67381"/>
    <w:rsid w:val="00A7074E"/>
    <w:rsid w:val="00A77339"/>
    <w:rsid w:val="00A8548F"/>
    <w:rsid w:val="00A86FA5"/>
    <w:rsid w:val="00A86FA8"/>
    <w:rsid w:val="00A962D5"/>
    <w:rsid w:val="00AA505F"/>
    <w:rsid w:val="00AB2670"/>
    <w:rsid w:val="00AB600A"/>
    <w:rsid w:val="00AB7D4F"/>
    <w:rsid w:val="00AC5508"/>
    <w:rsid w:val="00AD2826"/>
    <w:rsid w:val="00AD2883"/>
    <w:rsid w:val="00AD2FA0"/>
    <w:rsid w:val="00AD3660"/>
    <w:rsid w:val="00AD7108"/>
    <w:rsid w:val="00AE02AA"/>
    <w:rsid w:val="00AE0EEE"/>
    <w:rsid w:val="00AE2714"/>
    <w:rsid w:val="00AF457F"/>
    <w:rsid w:val="00AF62E0"/>
    <w:rsid w:val="00B04F11"/>
    <w:rsid w:val="00B04F28"/>
    <w:rsid w:val="00B10BD2"/>
    <w:rsid w:val="00B11979"/>
    <w:rsid w:val="00B11B7B"/>
    <w:rsid w:val="00B129F0"/>
    <w:rsid w:val="00B1394E"/>
    <w:rsid w:val="00B16742"/>
    <w:rsid w:val="00B2146B"/>
    <w:rsid w:val="00B225E7"/>
    <w:rsid w:val="00B3575F"/>
    <w:rsid w:val="00B4751B"/>
    <w:rsid w:val="00B57555"/>
    <w:rsid w:val="00B578F5"/>
    <w:rsid w:val="00B62B07"/>
    <w:rsid w:val="00B6592D"/>
    <w:rsid w:val="00B662BD"/>
    <w:rsid w:val="00B73061"/>
    <w:rsid w:val="00B76EAF"/>
    <w:rsid w:val="00B80888"/>
    <w:rsid w:val="00B83E45"/>
    <w:rsid w:val="00B86C83"/>
    <w:rsid w:val="00B8747C"/>
    <w:rsid w:val="00BA0816"/>
    <w:rsid w:val="00BA0EC4"/>
    <w:rsid w:val="00BA2440"/>
    <w:rsid w:val="00BA269B"/>
    <w:rsid w:val="00BA5CC0"/>
    <w:rsid w:val="00BA6145"/>
    <w:rsid w:val="00BA750F"/>
    <w:rsid w:val="00BB1A5A"/>
    <w:rsid w:val="00BC142C"/>
    <w:rsid w:val="00BC23C4"/>
    <w:rsid w:val="00BC3FC6"/>
    <w:rsid w:val="00BC5EB3"/>
    <w:rsid w:val="00BE3C41"/>
    <w:rsid w:val="00BE3DA5"/>
    <w:rsid w:val="00BE5790"/>
    <w:rsid w:val="00BE7266"/>
    <w:rsid w:val="00BF0918"/>
    <w:rsid w:val="00BF1BA7"/>
    <w:rsid w:val="00BF7B29"/>
    <w:rsid w:val="00C0027B"/>
    <w:rsid w:val="00C018A8"/>
    <w:rsid w:val="00C04FAB"/>
    <w:rsid w:val="00C06BE3"/>
    <w:rsid w:val="00C06CE3"/>
    <w:rsid w:val="00C24D93"/>
    <w:rsid w:val="00C353D4"/>
    <w:rsid w:val="00C41DBC"/>
    <w:rsid w:val="00C47047"/>
    <w:rsid w:val="00C50F4F"/>
    <w:rsid w:val="00C53BE9"/>
    <w:rsid w:val="00C57F11"/>
    <w:rsid w:val="00C623A1"/>
    <w:rsid w:val="00C72091"/>
    <w:rsid w:val="00C72909"/>
    <w:rsid w:val="00C72D92"/>
    <w:rsid w:val="00C738C4"/>
    <w:rsid w:val="00C74A8F"/>
    <w:rsid w:val="00C767C5"/>
    <w:rsid w:val="00C76C46"/>
    <w:rsid w:val="00C813C2"/>
    <w:rsid w:val="00C82152"/>
    <w:rsid w:val="00C83A27"/>
    <w:rsid w:val="00C863BA"/>
    <w:rsid w:val="00C87C80"/>
    <w:rsid w:val="00C87F94"/>
    <w:rsid w:val="00C9163D"/>
    <w:rsid w:val="00C95E1D"/>
    <w:rsid w:val="00C96351"/>
    <w:rsid w:val="00CA0552"/>
    <w:rsid w:val="00CA2261"/>
    <w:rsid w:val="00CA347C"/>
    <w:rsid w:val="00CB1361"/>
    <w:rsid w:val="00CB5108"/>
    <w:rsid w:val="00CB645C"/>
    <w:rsid w:val="00CD34C9"/>
    <w:rsid w:val="00CD62F3"/>
    <w:rsid w:val="00CE6838"/>
    <w:rsid w:val="00CF39A3"/>
    <w:rsid w:val="00D01701"/>
    <w:rsid w:val="00D04255"/>
    <w:rsid w:val="00D12007"/>
    <w:rsid w:val="00D141FC"/>
    <w:rsid w:val="00D21932"/>
    <w:rsid w:val="00D21DE7"/>
    <w:rsid w:val="00D22115"/>
    <w:rsid w:val="00D22F6B"/>
    <w:rsid w:val="00D32BB7"/>
    <w:rsid w:val="00D32E01"/>
    <w:rsid w:val="00D33AC3"/>
    <w:rsid w:val="00D35B0A"/>
    <w:rsid w:val="00D36650"/>
    <w:rsid w:val="00D377BB"/>
    <w:rsid w:val="00D41529"/>
    <w:rsid w:val="00D444BE"/>
    <w:rsid w:val="00D47271"/>
    <w:rsid w:val="00D53A40"/>
    <w:rsid w:val="00D56529"/>
    <w:rsid w:val="00D57917"/>
    <w:rsid w:val="00D6175A"/>
    <w:rsid w:val="00D63C3D"/>
    <w:rsid w:val="00D650ED"/>
    <w:rsid w:val="00D67476"/>
    <w:rsid w:val="00D70334"/>
    <w:rsid w:val="00D77DA0"/>
    <w:rsid w:val="00D77EEA"/>
    <w:rsid w:val="00D817E5"/>
    <w:rsid w:val="00D825E0"/>
    <w:rsid w:val="00D83FA4"/>
    <w:rsid w:val="00D94751"/>
    <w:rsid w:val="00D96F63"/>
    <w:rsid w:val="00D97852"/>
    <w:rsid w:val="00DA2F8C"/>
    <w:rsid w:val="00DA51D1"/>
    <w:rsid w:val="00DB0199"/>
    <w:rsid w:val="00DB3AEB"/>
    <w:rsid w:val="00DB765E"/>
    <w:rsid w:val="00DD578F"/>
    <w:rsid w:val="00DF1639"/>
    <w:rsid w:val="00DF3A41"/>
    <w:rsid w:val="00DF7065"/>
    <w:rsid w:val="00E072FF"/>
    <w:rsid w:val="00E17822"/>
    <w:rsid w:val="00E23BC8"/>
    <w:rsid w:val="00E24F4F"/>
    <w:rsid w:val="00E30D33"/>
    <w:rsid w:val="00E33EEF"/>
    <w:rsid w:val="00E35A30"/>
    <w:rsid w:val="00E41DBA"/>
    <w:rsid w:val="00E57AFB"/>
    <w:rsid w:val="00E62CA6"/>
    <w:rsid w:val="00E63B9F"/>
    <w:rsid w:val="00E763CE"/>
    <w:rsid w:val="00E76A09"/>
    <w:rsid w:val="00E776AE"/>
    <w:rsid w:val="00E77D0F"/>
    <w:rsid w:val="00E81BFD"/>
    <w:rsid w:val="00E83244"/>
    <w:rsid w:val="00E913EE"/>
    <w:rsid w:val="00E9714E"/>
    <w:rsid w:val="00EA251C"/>
    <w:rsid w:val="00EA367A"/>
    <w:rsid w:val="00EA7AF2"/>
    <w:rsid w:val="00EB1E34"/>
    <w:rsid w:val="00EB20E3"/>
    <w:rsid w:val="00EB3ACB"/>
    <w:rsid w:val="00EB4532"/>
    <w:rsid w:val="00EB499A"/>
    <w:rsid w:val="00EB6582"/>
    <w:rsid w:val="00EC24A9"/>
    <w:rsid w:val="00EC59C9"/>
    <w:rsid w:val="00EE03E6"/>
    <w:rsid w:val="00EE1ECA"/>
    <w:rsid w:val="00EF5593"/>
    <w:rsid w:val="00F02EAC"/>
    <w:rsid w:val="00F06F52"/>
    <w:rsid w:val="00F074E0"/>
    <w:rsid w:val="00F103FD"/>
    <w:rsid w:val="00F15B39"/>
    <w:rsid w:val="00F17EB2"/>
    <w:rsid w:val="00F23AB3"/>
    <w:rsid w:val="00F417FD"/>
    <w:rsid w:val="00F46728"/>
    <w:rsid w:val="00F52612"/>
    <w:rsid w:val="00F571DF"/>
    <w:rsid w:val="00F659B2"/>
    <w:rsid w:val="00F81E7B"/>
    <w:rsid w:val="00F83447"/>
    <w:rsid w:val="00F91FAC"/>
    <w:rsid w:val="00F948F7"/>
    <w:rsid w:val="00F96364"/>
    <w:rsid w:val="00FA1D30"/>
    <w:rsid w:val="00FA2034"/>
    <w:rsid w:val="00FB07CF"/>
    <w:rsid w:val="00FB10F2"/>
    <w:rsid w:val="00FB4186"/>
    <w:rsid w:val="00FB4765"/>
    <w:rsid w:val="00FB4EF1"/>
    <w:rsid w:val="00FB7777"/>
    <w:rsid w:val="00FC7A50"/>
    <w:rsid w:val="00FD1E9B"/>
    <w:rsid w:val="00FE23B1"/>
    <w:rsid w:val="00FE2521"/>
    <w:rsid w:val="00FF1E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E24DE"/>
  <w15:chartTrackingRefBased/>
  <w15:docId w15:val="{DC25401C-6782-4CE1-BA71-F003E454E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APA"/>
    <w:qFormat/>
    <w:rsid w:val="00BA2440"/>
    <w:pPr>
      <w:spacing w:line="480" w:lineRule="auto"/>
      <w:ind w:firstLine="284"/>
    </w:pPr>
    <w:rPr>
      <w:rFonts w:ascii="Times New Roman" w:hAnsi="Times New Roman"/>
      <w:sz w:val="24"/>
    </w:rPr>
  </w:style>
  <w:style w:type="paragraph" w:styleId="Ttulo1">
    <w:name w:val="heading 1"/>
    <w:aliases w:val="Título 1 Nivel 1"/>
    <w:basedOn w:val="Normal"/>
    <w:next w:val="Normal"/>
    <w:link w:val="Ttulo1Car"/>
    <w:uiPriority w:val="9"/>
    <w:qFormat/>
    <w:rsid w:val="00561688"/>
    <w:pPr>
      <w:keepNext/>
      <w:keepLines/>
      <w:numPr>
        <w:numId w:val="1"/>
      </w:numPr>
      <w:spacing w:before="240" w:after="0"/>
      <w:jc w:val="center"/>
      <w:outlineLvl w:val="0"/>
    </w:pPr>
    <w:rPr>
      <w:rFonts w:eastAsiaTheme="majorEastAsia" w:cstheme="majorBidi"/>
      <w:b/>
      <w:szCs w:val="32"/>
    </w:rPr>
  </w:style>
  <w:style w:type="paragraph" w:styleId="Ttulo2">
    <w:name w:val="heading 2"/>
    <w:aliases w:val="Título 2 NIvel 2"/>
    <w:basedOn w:val="Normal"/>
    <w:next w:val="Normal"/>
    <w:link w:val="Ttulo2Car"/>
    <w:uiPriority w:val="9"/>
    <w:unhideWhenUsed/>
    <w:qFormat/>
    <w:rsid w:val="00561688"/>
    <w:pPr>
      <w:keepNext/>
      <w:keepLines/>
      <w:numPr>
        <w:ilvl w:val="1"/>
        <w:numId w:val="1"/>
      </w:numPr>
      <w:spacing w:before="40" w:after="0"/>
      <w:outlineLvl w:val="1"/>
    </w:pPr>
    <w:rPr>
      <w:rFonts w:eastAsiaTheme="majorEastAsia" w:cstheme="majorBidi"/>
      <w:b/>
      <w:szCs w:val="26"/>
    </w:rPr>
  </w:style>
  <w:style w:type="paragraph" w:styleId="Ttulo3">
    <w:name w:val="heading 3"/>
    <w:aliases w:val="Título 3 Nivel 3"/>
    <w:basedOn w:val="Normal"/>
    <w:next w:val="Normal"/>
    <w:link w:val="Ttulo3Car"/>
    <w:autoRedefine/>
    <w:uiPriority w:val="9"/>
    <w:unhideWhenUsed/>
    <w:qFormat/>
    <w:rsid w:val="00CF39A3"/>
    <w:pPr>
      <w:keepNext/>
      <w:keepLines/>
      <w:numPr>
        <w:ilvl w:val="2"/>
        <w:numId w:val="1"/>
      </w:numPr>
      <w:spacing w:before="40" w:after="0"/>
      <w:outlineLvl w:val="2"/>
    </w:pPr>
    <w:rPr>
      <w:rFonts w:eastAsiaTheme="majorEastAsia" w:cstheme="majorBidi"/>
      <w:b/>
      <w:szCs w:val="24"/>
    </w:rPr>
  </w:style>
  <w:style w:type="paragraph" w:styleId="Ttulo4">
    <w:name w:val="heading 4"/>
    <w:basedOn w:val="Normal"/>
    <w:next w:val="Normal"/>
    <w:link w:val="Ttulo4Car"/>
    <w:autoRedefine/>
    <w:uiPriority w:val="9"/>
    <w:unhideWhenUsed/>
    <w:qFormat/>
    <w:rsid w:val="00512B76"/>
    <w:pPr>
      <w:keepNext/>
      <w:keepLines/>
      <w:numPr>
        <w:ilvl w:val="3"/>
        <w:numId w:val="1"/>
      </w:numPr>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99490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99490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99490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9490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9490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Nivel 1 Car"/>
    <w:basedOn w:val="Fuentedeprrafopredeter"/>
    <w:link w:val="Ttulo1"/>
    <w:uiPriority w:val="9"/>
    <w:rsid w:val="00561688"/>
    <w:rPr>
      <w:rFonts w:ascii="Times New Roman" w:eastAsiaTheme="majorEastAsia" w:hAnsi="Times New Roman" w:cstheme="majorBidi"/>
      <w:b/>
      <w:sz w:val="24"/>
      <w:szCs w:val="32"/>
    </w:rPr>
  </w:style>
  <w:style w:type="character" w:customStyle="1" w:styleId="Ttulo2Car">
    <w:name w:val="Título 2 Car"/>
    <w:aliases w:val="Título 2 NIvel 2 Car"/>
    <w:basedOn w:val="Fuentedeprrafopredeter"/>
    <w:link w:val="Ttulo2"/>
    <w:uiPriority w:val="9"/>
    <w:rsid w:val="00561688"/>
    <w:rPr>
      <w:rFonts w:ascii="Times New Roman" w:eastAsiaTheme="majorEastAsia" w:hAnsi="Times New Roman" w:cstheme="majorBidi"/>
      <w:b/>
      <w:sz w:val="24"/>
      <w:szCs w:val="26"/>
    </w:rPr>
  </w:style>
  <w:style w:type="character" w:customStyle="1" w:styleId="Ttulo3Car">
    <w:name w:val="Título 3 Car"/>
    <w:aliases w:val="Título 3 Nivel 3 Car"/>
    <w:basedOn w:val="Fuentedeprrafopredeter"/>
    <w:link w:val="Ttulo3"/>
    <w:uiPriority w:val="9"/>
    <w:rsid w:val="00CF39A3"/>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512B76"/>
    <w:rPr>
      <w:rFonts w:ascii="Times New Roman" w:eastAsiaTheme="majorEastAsia" w:hAnsi="Times New Roman" w:cstheme="majorBidi"/>
      <w:b/>
      <w:i/>
      <w:iCs/>
      <w:sz w:val="24"/>
    </w:rPr>
  </w:style>
  <w:style w:type="character" w:customStyle="1" w:styleId="Ttulo5Car">
    <w:name w:val="Título 5 Car"/>
    <w:basedOn w:val="Fuentedeprrafopredeter"/>
    <w:link w:val="Ttulo5"/>
    <w:uiPriority w:val="9"/>
    <w:semiHidden/>
    <w:rsid w:val="00994906"/>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994906"/>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994906"/>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99490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94906"/>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994906"/>
    <w:pPr>
      <w:ind w:left="720"/>
      <w:contextualSpacing/>
    </w:pPr>
  </w:style>
  <w:style w:type="paragraph" w:styleId="Encabezado">
    <w:name w:val="header"/>
    <w:basedOn w:val="Normal"/>
    <w:link w:val="EncabezadoCar"/>
    <w:uiPriority w:val="99"/>
    <w:unhideWhenUsed/>
    <w:rsid w:val="00F06F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6F52"/>
    <w:rPr>
      <w:rFonts w:ascii="Times New Roman" w:hAnsi="Times New Roman"/>
      <w:sz w:val="24"/>
    </w:rPr>
  </w:style>
  <w:style w:type="paragraph" w:styleId="Piedepgina">
    <w:name w:val="footer"/>
    <w:basedOn w:val="Normal"/>
    <w:link w:val="PiedepginaCar"/>
    <w:uiPriority w:val="99"/>
    <w:unhideWhenUsed/>
    <w:rsid w:val="00F06F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F52"/>
    <w:rPr>
      <w:rFonts w:ascii="Times New Roman" w:hAnsi="Times New Roman"/>
      <w:sz w:val="24"/>
    </w:rPr>
  </w:style>
  <w:style w:type="paragraph" w:styleId="TtuloTDC">
    <w:name w:val="TOC Heading"/>
    <w:basedOn w:val="Ttulo1"/>
    <w:next w:val="Normal"/>
    <w:uiPriority w:val="39"/>
    <w:unhideWhenUsed/>
    <w:qFormat/>
    <w:rsid w:val="00D21932"/>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950C61"/>
    <w:pPr>
      <w:spacing w:after="0"/>
      <w:ind w:firstLine="0"/>
    </w:pPr>
  </w:style>
  <w:style w:type="paragraph" w:styleId="TDC2">
    <w:name w:val="toc 2"/>
    <w:basedOn w:val="Normal"/>
    <w:next w:val="Normal"/>
    <w:autoRedefine/>
    <w:uiPriority w:val="39"/>
    <w:unhideWhenUsed/>
    <w:rsid w:val="00950C61"/>
    <w:pPr>
      <w:spacing w:after="0"/>
      <w:ind w:left="720" w:firstLine="0"/>
    </w:pPr>
  </w:style>
  <w:style w:type="paragraph" w:styleId="TDC3">
    <w:name w:val="toc 3"/>
    <w:basedOn w:val="Normal"/>
    <w:next w:val="Normal"/>
    <w:autoRedefine/>
    <w:uiPriority w:val="39"/>
    <w:unhideWhenUsed/>
    <w:rsid w:val="00950C61"/>
    <w:pPr>
      <w:spacing w:after="0"/>
      <w:ind w:left="1440" w:firstLine="0"/>
    </w:pPr>
  </w:style>
  <w:style w:type="character" w:styleId="Hipervnculo">
    <w:name w:val="Hyperlink"/>
    <w:basedOn w:val="Fuentedeprrafopredeter"/>
    <w:uiPriority w:val="99"/>
    <w:unhideWhenUsed/>
    <w:rsid w:val="00D21932"/>
    <w:rPr>
      <w:color w:val="0563C1" w:themeColor="hyperlink"/>
      <w:u w:val="single"/>
    </w:rPr>
  </w:style>
  <w:style w:type="character" w:styleId="nfasis">
    <w:name w:val="Emphasis"/>
    <w:basedOn w:val="Fuentedeprrafopredeter"/>
    <w:uiPriority w:val="20"/>
    <w:qFormat/>
    <w:rsid w:val="0063689A"/>
    <w:rPr>
      <w:i/>
      <w:iCs/>
    </w:rPr>
  </w:style>
  <w:style w:type="paragraph" w:styleId="Bibliografa">
    <w:name w:val="Bibliography"/>
    <w:basedOn w:val="Normal"/>
    <w:next w:val="Normal"/>
    <w:uiPriority w:val="37"/>
    <w:unhideWhenUsed/>
    <w:rsid w:val="00BA2440"/>
  </w:style>
  <w:style w:type="paragraph" w:styleId="Descripcin">
    <w:name w:val="caption"/>
    <w:basedOn w:val="Normal"/>
    <w:next w:val="Normal"/>
    <w:uiPriority w:val="35"/>
    <w:unhideWhenUsed/>
    <w:qFormat/>
    <w:rsid w:val="00AE0EEE"/>
    <w:pPr>
      <w:spacing w:after="200"/>
    </w:pPr>
    <w:rPr>
      <w:i/>
      <w:iCs/>
      <w:szCs w:val="18"/>
    </w:rPr>
  </w:style>
  <w:style w:type="paragraph" w:styleId="Tabladeilustraciones">
    <w:name w:val="table of figures"/>
    <w:basedOn w:val="Normal"/>
    <w:next w:val="Normal"/>
    <w:uiPriority w:val="99"/>
    <w:unhideWhenUsed/>
    <w:rsid w:val="005868A3"/>
    <w:pPr>
      <w:spacing w:after="0"/>
    </w:pPr>
  </w:style>
  <w:style w:type="table" w:styleId="Tabladecuadrcula5oscura-nfasis5">
    <w:name w:val="Grid Table 5 Dark Accent 5"/>
    <w:basedOn w:val="Tablanormal"/>
    <w:uiPriority w:val="50"/>
    <w:rsid w:val="00D377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lista3-nfasis1">
    <w:name w:val="List Table 3 Accent 1"/>
    <w:basedOn w:val="Tablanormal"/>
    <w:uiPriority w:val="48"/>
    <w:rsid w:val="00D377B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Sinespaciado">
    <w:name w:val="No Spacing"/>
    <w:link w:val="SinespaciadoCar"/>
    <w:uiPriority w:val="1"/>
    <w:qFormat/>
    <w:rsid w:val="002B61B5"/>
    <w:pPr>
      <w:tabs>
        <w:tab w:val="left" w:pos="708"/>
      </w:tabs>
      <w:suppressAutoHyphens/>
      <w:spacing w:after="0" w:line="240" w:lineRule="auto"/>
    </w:pPr>
    <w:rPr>
      <w:rFonts w:ascii="Calibri" w:eastAsia="Arial Unicode MS" w:hAnsi="Calibri" w:cs="Calibri"/>
      <w:kern w:val="1"/>
      <w:lang w:val="en-US"/>
    </w:rPr>
  </w:style>
  <w:style w:type="character" w:customStyle="1" w:styleId="SinespaciadoCar">
    <w:name w:val="Sin espaciado Car"/>
    <w:link w:val="Sinespaciado"/>
    <w:uiPriority w:val="1"/>
    <w:rsid w:val="002B61B5"/>
    <w:rPr>
      <w:rFonts w:ascii="Calibri" w:eastAsia="Arial Unicode MS" w:hAnsi="Calibri" w:cs="Calibri"/>
      <w:kern w:val="1"/>
      <w:lang w:val="en-US"/>
    </w:rPr>
  </w:style>
  <w:style w:type="character" w:styleId="Textoennegrita">
    <w:name w:val="Strong"/>
    <w:basedOn w:val="Fuentedeprrafopredeter"/>
    <w:uiPriority w:val="22"/>
    <w:qFormat/>
    <w:rsid w:val="002B61B5"/>
    <w:rPr>
      <w:b/>
      <w:bCs/>
    </w:rPr>
  </w:style>
  <w:style w:type="table" w:styleId="Tabladecuadrcula4-nfasis5">
    <w:name w:val="Grid Table 4 Accent 5"/>
    <w:basedOn w:val="Tablanormal"/>
    <w:uiPriority w:val="49"/>
    <w:rsid w:val="00767D1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3-nfasis5">
    <w:name w:val="List Table 3 Accent 5"/>
    <w:basedOn w:val="Tablanormal"/>
    <w:uiPriority w:val="48"/>
    <w:rsid w:val="00FC7A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1">
    <w:name w:val="Grid Table 5 Dark Accent 1"/>
    <w:basedOn w:val="Tablanormal"/>
    <w:uiPriority w:val="50"/>
    <w:rsid w:val="00985FA8"/>
    <w:pPr>
      <w:spacing w:after="0" w:line="240" w:lineRule="auto"/>
    </w:pPr>
    <w:rPr>
      <w:lang w:val="es-E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sAPAseptimaedicion">
    <w:name w:val="Tablas APA septima edicion"/>
    <w:basedOn w:val="Tablanormal"/>
    <w:uiPriority w:val="99"/>
    <w:rsid w:val="000B433F"/>
    <w:pPr>
      <w:spacing w:after="0" w:line="240" w:lineRule="auto"/>
      <w:jc w:val="center"/>
    </w:pPr>
    <w:rPr>
      <w:rFonts w:ascii="Times New Roman" w:hAnsi="Times New Roman"/>
      <w:lang w:val="es-PE"/>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rPr>
        <w:color w:val="auto"/>
      </w:rPr>
    </w:tblStylePr>
  </w:style>
  <w:style w:type="paragraph" w:customStyle="1" w:styleId="TITULOTablasyFiguras">
    <w:name w:val="TITULO. Tablas y Figuras"/>
    <w:basedOn w:val="Descripcin"/>
    <w:link w:val="TITULOTablasyFigurasCar"/>
    <w:autoRedefine/>
    <w:qFormat/>
    <w:rsid w:val="00D36650"/>
    <w:pPr>
      <w:keepNext/>
      <w:spacing w:after="0"/>
      <w:ind w:left="720" w:firstLine="0"/>
    </w:pPr>
    <w:rPr>
      <w:b/>
      <w:bCs/>
      <w:lang w:val="es-PE"/>
    </w:rPr>
  </w:style>
  <w:style w:type="paragraph" w:customStyle="1" w:styleId="natasAPA7maedicin">
    <w:name w:val="natas APA 7ma edición"/>
    <w:basedOn w:val="Normal"/>
    <w:link w:val="natasAPA7maedicinCar"/>
    <w:qFormat/>
    <w:rsid w:val="000B433F"/>
    <w:pPr>
      <w:spacing w:after="0"/>
      <w:ind w:left="720" w:firstLine="0"/>
    </w:pPr>
    <w:rPr>
      <w:sz w:val="20"/>
      <w:lang w:val="es-PE"/>
    </w:rPr>
  </w:style>
  <w:style w:type="character" w:customStyle="1" w:styleId="TITULOTablasyFigurasCar">
    <w:name w:val="TITULO. Tablas y Figuras Car"/>
    <w:basedOn w:val="Fuentedeprrafopredeter"/>
    <w:link w:val="TITULOTablasyFiguras"/>
    <w:rsid w:val="00D36650"/>
    <w:rPr>
      <w:rFonts w:ascii="Times New Roman" w:hAnsi="Times New Roman"/>
      <w:b/>
      <w:bCs/>
      <w:i/>
      <w:iCs/>
      <w:sz w:val="24"/>
      <w:szCs w:val="18"/>
      <w:lang w:val="es-PE"/>
    </w:rPr>
  </w:style>
  <w:style w:type="character" w:customStyle="1" w:styleId="natasAPA7maedicinCar">
    <w:name w:val="natas APA 7ma edición Car"/>
    <w:basedOn w:val="Fuentedeprrafopredeter"/>
    <w:link w:val="natasAPA7maedicin"/>
    <w:rsid w:val="000B433F"/>
    <w:rPr>
      <w:rFonts w:ascii="Times New Roman" w:hAnsi="Times New Roman"/>
      <w:sz w:val="20"/>
      <w:lang w:val="es-PE"/>
    </w:rPr>
  </w:style>
  <w:style w:type="paragraph" w:styleId="TDC4">
    <w:name w:val="toc 4"/>
    <w:basedOn w:val="Normal"/>
    <w:next w:val="Normal"/>
    <w:autoRedefine/>
    <w:uiPriority w:val="39"/>
    <w:unhideWhenUsed/>
    <w:rsid w:val="00950C61"/>
    <w:pPr>
      <w:spacing w:after="0"/>
      <w:ind w:left="2160" w:firstLine="0"/>
    </w:pPr>
  </w:style>
  <w:style w:type="paragraph" w:styleId="TDC5">
    <w:name w:val="toc 5"/>
    <w:basedOn w:val="Normal"/>
    <w:next w:val="Normal"/>
    <w:autoRedefine/>
    <w:uiPriority w:val="39"/>
    <w:unhideWhenUsed/>
    <w:rsid w:val="00950C61"/>
    <w:pPr>
      <w:spacing w:after="0"/>
      <w:ind w:left="2880" w:firstLine="0"/>
    </w:pPr>
  </w:style>
  <w:style w:type="paragraph" w:styleId="TDC6">
    <w:name w:val="toc 6"/>
    <w:basedOn w:val="Normal"/>
    <w:next w:val="Normal"/>
    <w:autoRedefine/>
    <w:uiPriority w:val="39"/>
    <w:unhideWhenUsed/>
    <w:rsid w:val="00173DD6"/>
    <w:pPr>
      <w:spacing w:after="100" w:line="259" w:lineRule="auto"/>
      <w:ind w:left="1100" w:firstLine="0"/>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173DD6"/>
    <w:pPr>
      <w:spacing w:after="100" w:line="259" w:lineRule="auto"/>
      <w:ind w:left="1320" w:firstLine="0"/>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173DD6"/>
    <w:pPr>
      <w:spacing w:after="100" w:line="259" w:lineRule="auto"/>
      <w:ind w:left="1540" w:firstLine="0"/>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173DD6"/>
    <w:pPr>
      <w:spacing w:after="100" w:line="259" w:lineRule="auto"/>
      <w:ind w:left="1760" w:firstLine="0"/>
    </w:pPr>
    <w:rPr>
      <w:rFonts w:asciiTheme="minorHAnsi" w:eastAsiaTheme="minorEastAsia" w:hAnsiTheme="minorHAnsi"/>
      <w:sz w:val="22"/>
      <w:lang w:eastAsia="es-ES"/>
    </w:rPr>
  </w:style>
  <w:style w:type="paragraph" w:customStyle="1" w:styleId="SinSangria">
    <w:name w:val="Sin Sangria"/>
    <w:basedOn w:val="Piedepgina"/>
    <w:link w:val="SinSangriaCar"/>
    <w:qFormat/>
    <w:rsid w:val="0083519A"/>
    <w:pPr>
      <w:spacing w:line="480" w:lineRule="auto"/>
      <w:ind w:firstLine="0"/>
    </w:pPr>
  </w:style>
  <w:style w:type="character" w:customStyle="1" w:styleId="SinSangriaCar">
    <w:name w:val="Sin Sangria Car"/>
    <w:basedOn w:val="PiedepginaCar"/>
    <w:link w:val="SinSangria"/>
    <w:rsid w:val="0083519A"/>
    <w:rPr>
      <w:rFonts w:ascii="Times New Roman" w:hAnsi="Times New Roman"/>
      <w:sz w:val="24"/>
    </w:rPr>
  </w:style>
  <w:style w:type="paragraph" w:styleId="NormalWeb">
    <w:name w:val="Normal (Web)"/>
    <w:basedOn w:val="Normal"/>
    <w:uiPriority w:val="99"/>
    <w:semiHidden/>
    <w:unhideWhenUsed/>
    <w:rsid w:val="00C738C4"/>
    <w:pPr>
      <w:spacing w:before="100" w:beforeAutospacing="1" w:after="100" w:afterAutospacing="1" w:line="240" w:lineRule="auto"/>
      <w:ind w:firstLine="0"/>
    </w:pPr>
    <w:rPr>
      <w:rFonts w:eastAsia="Times New Roman" w:cs="Times New Roman"/>
      <w:szCs w:val="24"/>
      <w:lang w:eastAsia="es-ES"/>
    </w:rPr>
  </w:style>
  <w:style w:type="character" w:customStyle="1" w:styleId="apple-tab-span">
    <w:name w:val="apple-tab-span"/>
    <w:basedOn w:val="Fuentedeprrafopredeter"/>
    <w:rsid w:val="0022795A"/>
  </w:style>
  <w:style w:type="paragraph" w:styleId="Revisin">
    <w:name w:val="Revision"/>
    <w:hidden/>
    <w:uiPriority w:val="99"/>
    <w:semiHidden/>
    <w:rsid w:val="007B6146"/>
    <w:pPr>
      <w:spacing w:after="0" w:line="240" w:lineRule="auto"/>
    </w:pPr>
    <w:rPr>
      <w:rFonts w:ascii="Times New Roman" w:hAnsi="Times New Roman"/>
      <w:sz w:val="24"/>
    </w:rPr>
  </w:style>
  <w:style w:type="paragraph" w:styleId="Textodeglobo">
    <w:name w:val="Balloon Text"/>
    <w:basedOn w:val="Normal"/>
    <w:link w:val="TextodegloboCar"/>
    <w:uiPriority w:val="99"/>
    <w:semiHidden/>
    <w:unhideWhenUsed/>
    <w:rsid w:val="007B614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B61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7207">
      <w:bodyDiv w:val="1"/>
      <w:marLeft w:val="0"/>
      <w:marRight w:val="0"/>
      <w:marTop w:val="0"/>
      <w:marBottom w:val="0"/>
      <w:divBdr>
        <w:top w:val="none" w:sz="0" w:space="0" w:color="auto"/>
        <w:left w:val="none" w:sz="0" w:space="0" w:color="auto"/>
        <w:bottom w:val="none" w:sz="0" w:space="0" w:color="auto"/>
        <w:right w:val="none" w:sz="0" w:space="0" w:color="auto"/>
      </w:divBdr>
    </w:div>
    <w:div w:id="7145075">
      <w:bodyDiv w:val="1"/>
      <w:marLeft w:val="0"/>
      <w:marRight w:val="0"/>
      <w:marTop w:val="0"/>
      <w:marBottom w:val="0"/>
      <w:divBdr>
        <w:top w:val="none" w:sz="0" w:space="0" w:color="auto"/>
        <w:left w:val="none" w:sz="0" w:space="0" w:color="auto"/>
        <w:bottom w:val="none" w:sz="0" w:space="0" w:color="auto"/>
        <w:right w:val="none" w:sz="0" w:space="0" w:color="auto"/>
      </w:divBdr>
    </w:div>
    <w:div w:id="7877198">
      <w:bodyDiv w:val="1"/>
      <w:marLeft w:val="0"/>
      <w:marRight w:val="0"/>
      <w:marTop w:val="0"/>
      <w:marBottom w:val="0"/>
      <w:divBdr>
        <w:top w:val="none" w:sz="0" w:space="0" w:color="auto"/>
        <w:left w:val="none" w:sz="0" w:space="0" w:color="auto"/>
        <w:bottom w:val="none" w:sz="0" w:space="0" w:color="auto"/>
        <w:right w:val="none" w:sz="0" w:space="0" w:color="auto"/>
      </w:divBdr>
    </w:div>
    <w:div w:id="14505648">
      <w:bodyDiv w:val="1"/>
      <w:marLeft w:val="0"/>
      <w:marRight w:val="0"/>
      <w:marTop w:val="0"/>
      <w:marBottom w:val="0"/>
      <w:divBdr>
        <w:top w:val="none" w:sz="0" w:space="0" w:color="auto"/>
        <w:left w:val="none" w:sz="0" w:space="0" w:color="auto"/>
        <w:bottom w:val="none" w:sz="0" w:space="0" w:color="auto"/>
        <w:right w:val="none" w:sz="0" w:space="0" w:color="auto"/>
      </w:divBdr>
    </w:div>
    <w:div w:id="15273436">
      <w:bodyDiv w:val="1"/>
      <w:marLeft w:val="0"/>
      <w:marRight w:val="0"/>
      <w:marTop w:val="0"/>
      <w:marBottom w:val="0"/>
      <w:divBdr>
        <w:top w:val="none" w:sz="0" w:space="0" w:color="auto"/>
        <w:left w:val="none" w:sz="0" w:space="0" w:color="auto"/>
        <w:bottom w:val="none" w:sz="0" w:space="0" w:color="auto"/>
        <w:right w:val="none" w:sz="0" w:space="0" w:color="auto"/>
      </w:divBdr>
    </w:div>
    <w:div w:id="47463836">
      <w:bodyDiv w:val="1"/>
      <w:marLeft w:val="0"/>
      <w:marRight w:val="0"/>
      <w:marTop w:val="0"/>
      <w:marBottom w:val="0"/>
      <w:divBdr>
        <w:top w:val="none" w:sz="0" w:space="0" w:color="auto"/>
        <w:left w:val="none" w:sz="0" w:space="0" w:color="auto"/>
        <w:bottom w:val="none" w:sz="0" w:space="0" w:color="auto"/>
        <w:right w:val="none" w:sz="0" w:space="0" w:color="auto"/>
      </w:divBdr>
    </w:div>
    <w:div w:id="49694327">
      <w:bodyDiv w:val="1"/>
      <w:marLeft w:val="0"/>
      <w:marRight w:val="0"/>
      <w:marTop w:val="0"/>
      <w:marBottom w:val="0"/>
      <w:divBdr>
        <w:top w:val="none" w:sz="0" w:space="0" w:color="auto"/>
        <w:left w:val="none" w:sz="0" w:space="0" w:color="auto"/>
        <w:bottom w:val="none" w:sz="0" w:space="0" w:color="auto"/>
        <w:right w:val="none" w:sz="0" w:space="0" w:color="auto"/>
      </w:divBdr>
    </w:div>
    <w:div w:id="63337502">
      <w:bodyDiv w:val="1"/>
      <w:marLeft w:val="0"/>
      <w:marRight w:val="0"/>
      <w:marTop w:val="0"/>
      <w:marBottom w:val="0"/>
      <w:divBdr>
        <w:top w:val="none" w:sz="0" w:space="0" w:color="auto"/>
        <w:left w:val="none" w:sz="0" w:space="0" w:color="auto"/>
        <w:bottom w:val="none" w:sz="0" w:space="0" w:color="auto"/>
        <w:right w:val="none" w:sz="0" w:space="0" w:color="auto"/>
      </w:divBdr>
    </w:div>
    <w:div w:id="67385077">
      <w:bodyDiv w:val="1"/>
      <w:marLeft w:val="0"/>
      <w:marRight w:val="0"/>
      <w:marTop w:val="0"/>
      <w:marBottom w:val="0"/>
      <w:divBdr>
        <w:top w:val="none" w:sz="0" w:space="0" w:color="auto"/>
        <w:left w:val="none" w:sz="0" w:space="0" w:color="auto"/>
        <w:bottom w:val="none" w:sz="0" w:space="0" w:color="auto"/>
        <w:right w:val="none" w:sz="0" w:space="0" w:color="auto"/>
      </w:divBdr>
    </w:div>
    <w:div w:id="69430397">
      <w:bodyDiv w:val="1"/>
      <w:marLeft w:val="0"/>
      <w:marRight w:val="0"/>
      <w:marTop w:val="0"/>
      <w:marBottom w:val="0"/>
      <w:divBdr>
        <w:top w:val="none" w:sz="0" w:space="0" w:color="auto"/>
        <w:left w:val="none" w:sz="0" w:space="0" w:color="auto"/>
        <w:bottom w:val="none" w:sz="0" w:space="0" w:color="auto"/>
        <w:right w:val="none" w:sz="0" w:space="0" w:color="auto"/>
      </w:divBdr>
    </w:div>
    <w:div w:id="72750138">
      <w:bodyDiv w:val="1"/>
      <w:marLeft w:val="0"/>
      <w:marRight w:val="0"/>
      <w:marTop w:val="0"/>
      <w:marBottom w:val="0"/>
      <w:divBdr>
        <w:top w:val="none" w:sz="0" w:space="0" w:color="auto"/>
        <w:left w:val="none" w:sz="0" w:space="0" w:color="auto"/>
        <w:bottom w:val="none" w:sz="0" w:space="0" w:color="auto"/>
        <w:right w:val="none" w:sz="0" w:space="0" w:color="auto"/>
      </w:divBdr>
    </w:div>
    <w:div w:id="74480341">
      <w:bodyDiv w:val="1"/>
      <w:marLeft w:val="0"/>
      <w:marRight w:val="0"/>
      <w:marTop w:val="0"/>
      <w:marBottom w:val="0"/>
      <w:divBdr>
        <w:top w:val="none" w:sz="0" w:space="0" w:color="auto"/>
        <w:left w:val="none" w:sz="0" w:space="0" w:color="auto"/>
        <w:bottom w:val="none" w:sz="0" w:space="0" w:color="auto"/>
        <w:right w:val="none" w:sz="0" w:space="0" w:color="auto"/>
      </w:divBdr>
    </w:div>
    <w:div w:id="79181624">
      <w:bodyDiv w:val="1"/>
      <w:marLeft w:val="0"/>
      <w:marRight w:val="0"/>
      <w:marTop w:val="0"/>
      <w:marBottom w:val="0"/>
      <w:divBdr>
        <w:top w:val="none" w:sz="0" w:space="0" w:color="auto"/>
        <w:left w:val="none" w:sz="0" w:space="0" w:color="auto"/>
        <w:bottom w:val="none" w:sz="0" w:space="0" w:color="auto"/>
        <w:right w:val="none" w:sz="0" w:space="0" w:color="auto"/>
      </w:divBdr>
    </w:div>
    <w:div w:id="84614923">
      <w:bodyDiv w:val="1"/>
      <w:marLeft w:val="0"/>
      <w:marRight w:val="0"/>
      <w:marTop w:val="0"/>
      <w:marBottom w:val="0"/>
      <w:divBdr>
        <w:top w:val="none" w:sz="0" w:space="0" w:color="auto"/>
        <w:left w:val="none" w:sz="0" w:space="0" w:color="auto"/>
        <w:bottom w:val="none" w:sz="0" w:space="0" w:color="auto"/>
        <w:right w:val="none" w:sz="0" w:space="0" w:color="auto"/>
      </w:divBdr>
    </w:div>
    <w:div w:id="84811352">
      <w:bodyDiv w:val="1"/>
      <w:marLeft w:val="0"/>
      <w:marRight w:val="0"/>
      <w:marTop w:val="0"/>
      <w:marBottom w:val="0"/>
      <w:divBdr>
        <w:top w:val="none" w:sz="0" w:space="0" w:color="auto"/>
        <w:left w:val="none" w:sz="0" w:space="0" w:color="auto"/>
        <w:bottom w:val="none" w:sz="0" w:space="0" w:color="auto"/>
        <w:right w:val="none" w:sz="0" w:space="0" w:color="auto"/>
      </w:divBdr>
    </w:div>
    <w:div w:id="86775783">
      <w:bodyDiv w:val="1"/>
      <w:marLeft w:val="0"/>
      <w:marRight w:val="0"/>
      <w:marTop w:val="0"/>
      <w:marBottom w:val="0"/>
      <w:divBdr>
        <w:top w:val="none" w:sz="0" w:space="0" w:color="auto"/>
        <w:left w:val="none" w:sz="0" w:space="0" w:color="auto"/>
        <w:bottom w:val="none" w:sz="0" w:space="0" w:color="auto"/>
        <w:right w:val="none" w:sz="0" w:space="0" w:color="auto"/>
      </w:divBdr>
    </w:div>
    <w:div w:id="94401695">
      <w:bodyDiv w:val="1"/>
      <w:marLeft w:val="0"/>
      <w:marRight w:val="0"/>
      <w:marTop w:val="0"/>
      <w:marBottom w:val="0"/>
      <w:divBdr>
        <w:top w:val="none" w:sz="0" w:space="0" w:color="auto"/>
        <w:left w:val="none" w:sz="0" w:space="0" w:color="auto"/>
        <w:bottom w:val="none" w:sz="0" w:space="0" w:color="auto"/>
        <w:right w:val="none" w:sz="0" w:space="0" w:color="auto"/>
      </w:divBdr>
    </w:div>
    <w:div w:id="112679159">
      <w:bodyDiv w:val="1"/>
      <w:marLeft w:val="0"/>
      <w:marRight w:val="0"/>
      <w:marTop w:val="0"/>
      <w:marBottom w:val="0"/>
      <w:divBdr>
        <w:top w:val="none" w:sz="0" w:space="0" w:color="auto"/>
        <w:left w:val="none" w:sz="0" w:space="0" w:color="auto"/>
        <w:bottom w:val="none" w:sz="0" w:space="0" w:color="auto"/>
        <w:right w:val="none" w:sz="0" w:space="0" w:color="auto"/>
      </w:divBdr>
    </w:div>
    <w:div w:id="117070201">
      <w:bodyDiv w:val="1"/>
      <w:marLeft w:val="0"/>
      <w:marRight w:val="0"/>
      <w:marTop w:val="0"/>
      <w:marBottom w:val="0"/>
      <w:divBdr>
        <w:top w:val="none" w:sz="0" w:space="0" w:color="auto"/>
        <w:left w:val="none" w:sz="0" w:space="0" w:color="auto"/>
        <w:bottom w:val="none" w:sz="0" w:space="0" w:color="auto"/>
        <w:right w:val="none" w:sz="0" w:space="0" w:color="auto"/>
      </w:divBdr>
    </w:div>
    <w:div w:id="117456173">
      <w:bodyDiv w:val="1"/>
      <w:marLeft w:val="0"/>
      <w:marRight w:val="0"/>
      <w:marTop w:val="0"/>
      <w:marBottom w:val="0"/>
      <w:divBdr>
        <w:top w:val="none" w:sz="0" w:space="0" w:color="auto"/>
        <w:left w:val="none" w:sz="0" w:space="0" w:color="auto"/>
        <w:bottom w:val="none" w:sz="0" w:space="0" w:color="auto"/>
        <w:right w:val="none" w:sz="0" w:space="0" w:color="auto"/>
      </w:divBdr>
    </w:div>
    <w:div w:id="122771885">
      <w:bodyDiv w:val="1"/>
      <w:marLeft w:val="0"/>
      <w:marRight w:val="0"/>
      <w:marTop w:val="0"/>
      <w:marBottom w:val="0"/>
      <w:divBdr>
        <w:top w:val="none" w:sz="0" w:space="0" w:color="auto"/>
        <w:left w:val="none" w:sz="0" w:space="0" w:color="auto"/>
        <w:bottom w:val="none" w:sz="0" w:space="0" w:color="auto"/>
        <w:right w:val="none" w:sz="0" w:space="0" w:color="auto"/>
      </w:divBdr>
    </w:div>
    <w:div w:id="128519816">
      <w:bodyDiv w:val="1"/>
      <w:marLeft w:val="0"/>
      <w:marRight w:val="0"/>
      <w:marTop w:val="0"/>
      <w:marBottom w:val="0"/>
      <w:divBdr>
        <w:top w:val="none" w:sz="0" w:space="0" w:color="auto"/>
        <w:left w:val="none" w:sz="0" w:space="0" w:color="auto"/>
        <w:bottom w:val="none" w:sz="0" w:space="0" w:color="auto"/>
        <w:right w:val="none" w:sz="0" w:space="0" w:color="auto"/>
      </w:divBdr>
    </w:div>
    <w:div w:id="161701053">
      <w:bodyDiv w:val="1"/>
      <w:marLeft w:val="0"/>
      <w:marRight w:val="0"/>
      <w:marTop w:val="0"/>
      <w:marBottom w:val="0"/>
      <w:divBdr>
        <w:top w:val="none" w:sz="0" w:space="0" w:color="auto"/>
        <w:left w:val="none" w:sz="0" w:space="0" w:color="auto"/>
        <w:bottom w:val="none" w:sz="0" w:space="0" w:color="auto"/>
        <w:right w:val="none" w:sz="0" w:space="0" w:color="auto"/>
      </w:divBdr>
    </w:div>
    <w:div w:id="164977433">
      <w:bodyDiv w:val="1"/>
      <w:marLeft w:val="0"/>
      <w:marRight w:val="0"/>
      <w:marTop w:val="0"/>
      <w:marBottom w:val="0"/>
      <w:divBdr>
        <w:top w:val="none" w:sz="0" w:space="0" w:color="auto"/>
        <w:left w:val="none" w:sz="0" w:space="0" w:color="auto"/>
        <w:bottom w:val="none" w:sz="0" w:space="0" w:color="auto"/>
        <w:right w:val="none" w:sz="0" w:space="0" w:color="auto"/>
      </w:divBdr>
    </w:div>
    <w:div w:id="168250555">
      <w:bodyDiv w:val="1"/>
      <w:marLeft w:val="0"/>
      <w:marRight w:val="0"/>
      <w:marTop w:val="0"/>
      <w:marBottom w:val="0"/>
      <w:divBdr>
        <w:top w:val="none" w:sz="0" w:space="0" w:color="auto"/>
        <w:left w:val="none" w:sz="0" w:space="0" w:color="auto"/>
        <w:bottom w:val="none" w:sz="0" w:space="0" w:color="auto"/>
        <w:right w:val="none" w:sz="0" w:space="0" w:color="auto"/>
      </w:divBdr>
    </w:div>
    <w:div w:id="170071688">
      <w:bodyDiv w:val="1"/>
      <w:marLeft w:val="0"/>
      <w:marRight w:val="0"/>
      <w:marTop w:val="0"/>
      <w:marBottom w:val="0"/>
      <w:divBdr>
        <w:top w:val="none" w:sz="0" w:space="0" w:color="auto"/>
        <w:left w:val="none" w:sz="0" w:space="0" w:color="auto"/>
        <w:bottom w:val="none" w:sz="0" w:space="0" w:color="auto"/>
        <w:right w:val="none" w:sz="0" w:space="0" w:color="auto"/>
      </w:divBdr>
    </w:div>
    <w:div w:id="175310194">
      <w:bodyDiv w:val="1"/>
      <w:marLeft w:val="0"/>
      <w:marRight w:val="0"/>
      <w:marTop w:val="0"/>
      <w:marBottom w:val="0"/>
      <w:divBdr>
        <w:top w:val="none" w:sz="0" w:space="0" w:color="auto"/>
        <w:left w:val="none" w:sz="0" w:space="0" w:color="auto"/>
        <w:bottom w:val="none" w:sz="0" w:space="0" w:color="auto"/>
        <w:right w:val="none" w:sz="0" w:space="0" w:color="auto"/>
      </w:divBdr>
    </w:div>
    <w:div w:id="189877027">
      <w:bodyDiv w:val="1"/>
      <w:marLeft w:val="0"/>
      <w:marRight w:val="0"/>
      <w:marTop w:val="0"/>
      <w:marBottom w:val="0"/>
      <w:divBdr>
        <w:top w:val="none" w:sz="0" w:space="0" w:color="auto"/>
        <w:left w:val="none" w:sz="0" w:space="0" w:color="auto"/>
        <w:bottom w:val="none" w:sz="0" w:space="0" w:color="auto"/>
        <w:right w:val="none" w:sz="0" w:space="0" w:color="auto"/>
      </w:divBdr>
    </w:div>
    <w:div w:id="192499227">
      <w:bodyDiv w:val="1"/>
      <w:marLeft w:val="0"/>
      <w:marRight w:val="0"/>
      <w:marTop w:val="0"/>
      <w:marBottom w:val="0"/>
      <w:divBdr>
        <w:top w:val="none" w:sz="0" w:space="0" w:color="auto"/>
        <w:left w:val="none" w:sz="0" w:space="0" w:color="auto"/>
        <w:bottom w:val="none" w:sz="0" w:space="0" w:color="auto"/>
        <w:right w:val="none" w:sz="0" w:space="0" w:color="auto"/>
      </w:divBdr>
    </w:div>
    <w:div w:id="202793699">
      <w:bodyDiv w:val="1"/>
      <w:marLeft w:val="0"/>
      <w:marRight w:val="0"/>
      <w:marTop w:val="0"/>
      <w:marBottom w:val="0"/>
      <w:divBdr>
        <w:top w:val="none" w:sz="0" w:space="0" w:color="auto"/>
        <w:left w:val="none" w:sz="0" w:space="0" w:color="auto"/>
        <w:bottom w:val="none" w:sz="0" w:space="0" w:color="auto"/>
        <w:right w:val="none" w:sz="0" w:space="0" w:color="auto"/>
      </w:divBdr>
    </w:div>
    <w:div w:id="210045764">
      <w:bodyDiv w:val="1"/>
      <w:marLeft w:val="0"/>
      <w:marRight w:val="0"/>
      <w:marTop w:val="0"/>
      <w:marBottom w:val="0"/>
      <w:divBdr>
        <w:top w:val="none" w:sz="0" w:space="0" w:color="auto"/>
        <w:left w:val="none" w:sz="0" w:space="0" w:color="auto"/>
        <w:bottom w:val="none" w:sz="0" w:space="0" w:color="auto"/>
        <w:right w:val="none" w:sz="0" w:space="0" w:color="auto"/>
      </w:divBdr>
    </w:div>
    <w:div w:id="224031209">
      <w:bodyDiv w:val="1"/>
      <w:marLeft w:val="0"/>
      <w:marRight w:val="0"/>
      <w:marTop w:val="0"/>
      <w:marBottom w:val="0"/>
      <w:divBdr>
        <w:top w:val="none" w:sz="0" w:space="0" w:color="auto"/>
        <w:left w:val="none" w:sz="0" w:space="0" w:color="auto"/>
        <w:bottom w:val="none" w:sz="0" w:space="0" w:color="auto"/>
        <w:right w:val="none" w:sz="0" w:space="0" w:color="auto"/>
      </w:divBdr>
    </w:div>
    <w:div w:id="229120014">
      <w:bodyDiv w:val="1"/>
      <w:marLeft w:val="0"/>
      <w:marRight w:val="0"/>
      <w:marTop w:val="0"/>
      <w:marBottom w:val="0"/>
      <w:divBdr>
        <w:top w:val="none" w:sz="0" w:space="0" w:color="auto"/>
        <w:left w:val="none" w:sz="0" w:space="0" w:color="auto"/>
        <w:bottom w:val="none" w:sz="0" w:space="0" w:color="auto"/>
        <w:right w:val="none" w:sz="0" w:space="0" w:color="auto"/>
      </w:divBdr>
    </w:div>
    <w:div w:id="232928929">
      <w:bodyDiv w:val="1"/>
      <w:marLeft w:val="0"/>
      <w:marRight w:val="0"/>
      <w:marTop w:val="0"/>
      <w:marBottom w:val="0"/>
      <w:divBdr>
        <w:top w:val="none" w:sz="0" w:space="0" w:color="auto"/>
        <w:left w:val="none" w:sz="0" w:space="0" w:color="auto"/>
        <w:bottom w:val="none" w:sz="0" w:space="0" w:color="auto"/>
        <w:right w:val="none" w:sz="0" w:space="0" w:color="auto"/>
      </w:divBdr>
    </w:div>
    <w:div w:id="234096861">
      <w:bodyDiv w:val="1"/>
      <w:marLeft w:val="0"/>
      <w:marRight w:val="0"/>
      <w:marTop w:val="0"/>
      <w:marBottom w:val="0"/>
      <w:divBdr>
        <w:top w:val="none" w:sz="0" w:space="0" w:color="auto"/>
        <w:left w:val="none" w:sz="0" w:space="0" w:color="auto"/>
        <w:bottom w:val="none" w:sz="0" w:space="0" w:color="auto"/>
        <w:right w:val="none" w:sz="0" w:space="0" w:color="auto"/>
      </w:divBdr>
    </w:div>
    <w:div w:id="234517250">
      <w:bodyDiv w:val="1"/>
      <w:marLeft w:val="0"/>
      <w:marRight w:val="0"/>
      <w:marTop w:val="0"/>
      <w:marBottom w:val="0"/>
      <w:divBdr>
        <w:top w:val="none" w:sz="0" w:space="0" w:color="auto"/>
        <w:left w:val="none" w:sz="0" w:space="0" w:color="auto"/>
        <w:bottom w:val="none" w:sz="0" w:space="0" w:color="auto"/>
        <w:right w:val="none" w:sz="0" w:space="0" w:color="auto"/>
      </w:divBdr>
    </w:div>
    <w:div w:id="237713987">
      <w:bodyDiv w:val="1"/>
      <w:marLeft w:val="0"/>
      <w:marRight w:val="0"/>
      <w:marTop w:val="0"/>
      <w:marBottom w:val="0"/>
      <w:divBdr>
        <w:top w:val="none" w:sz="0" w:space="0" w:color="auto"/>
        <w:left w:val="none" w:sz="0" w:space="0" w:color="auto"/>
        <w:bottom w:val="none" w:sz="0" w:space="0" w:color="auto"/>
        <w:right w:val="none" w:sz="0" w:space="0" w:color="auto"/>
      </w:divBdr>
    </w:div>
    <w:div w:id="240717928">
      <w:bodyDiv w:val="1"/>
      <w:marLeft w:val="0"/>
      <w:marRight w:val="0"/>
      <w:marTop w:val="0"/>
      <w:marBottom w:val="0"/>
      <w:divBdr>
        <w:top w:val="none" w:sz="0" w:space="0" w:color="auto"/>
        <w:left w:val="none" w:sz="0" w:space="0" w:color="auto"/>
        <w:bottom w:val="none" w:sz="0" w:space="0" w:color="auto"/>
        <w:right w:val="none" w:sz="0" w:space="0" w:color="auto"/>
      </w:divBdr>
    </w:div>
    <w:div w:id="241108640">
      <w:bodyDiv w:val="1"/>
      <w:marLeft w:val="0"/>
      <w:marRight w:val="0"/>
      <w:marTop w:val="0"/>
      <w:marBottom w:val="0"/>
      <w:divBdr>
        <w:top w:val="none" w:sz="0" w:space="0" w:color="auto"/>
        <w:left w:val="none" w:sz="0" w:space="0" w:color="auto"/>
        <w:bottom w:val="none" w:sz="0" w:space="0" w:color="auto"/>
        <w:right w:val="none" w:sz="0" w:space="0" w:color="auto"/>
      </w:divBdr>
    </w:div>
    <w:div w:id="242614940">
      <w:bodyDiv w:val="1"/>
      <w:marLeft w:val="0"/>
      <w:marRight w:val="0"/>
      <w:marTop w:val="0"/>
      <w:marBottom w:val="0"/>
      <w:divBdr>
        <w:top w:val="none" w:sz="0" w:space="0" w:color="auto"/>
        <w:left w:val="none" w:sz="0" w:space="0" w:color="auto"/>
        <w:bottom w:val="none" w:sz="0" w:space="0" w:color="auto"/>
        <w:right w:val="none" w:sz="0" w:space="0" w:color="auto"/>
      </w:divBdr>
    </w:div>
    <w:div w:id="244997642">
      <w:bodyDiv w:val="1"/>
      <w:marLeft w:val="0"/>
      <w:marRight w:val="0"/>
      <w:marTop w:val="0"/>
      <w:marBottom w:val="0"/>
      <w:divBdr>
        <w:top w:val="none" w:sz="0" w:space="0" w:color="auto"/>
        <w:left w:val="none" w:sz="0" w:space="0" w:color="auto"/>
        <w:bottom w:val="none" w:sz="0" w:space="0" w:color="auto"/>
        <w:right w:val="none" w:sz="0" w:space="0" w:color="auto"/>
      </w:divBdr>
    </w:div>
    <w:div w:id="254629188">
      <w:bodyDiv w:val="1"/>
      <w:marLeft w:val="0"/>
      <w:marRight w:val="0"/>
      <w:marTop w:val="0"/>
      <w:marBottom w:val="0"/>
      <w:divBdr>
        <w:top w:val="none" w:sz="0" w:space="0" w:color="auto"/>
        <w:left w:val="none" w:sz="0" w:space="0" w:color="auto"/>
        <w:bottom w:val="none" w:sz="0" w:space="0" w:color="auto"/>
        <w:right w:val="none" w:sz="0" w:space="0" w:color="auto"/>
      </w:divBdr>
    </w:div>
    <w:div w:id="271783322">
      <w:bodyDiv w:val="1"/>
      <w:marLeft w:val="0"/>
      <w:marRight w:val="0"/>
      <w:marTop w:val="0"/>
      <w:marBottom w:val="0"/>
      <w:divBdr>
        <w:top w:val="none" w:sz="0" w:space="0" w:color="auto"/>
        <w:left w:val="none" w:sz="0" w:space="0" w:color="auto"/>
        <w:bottom w:val="none" w:sz="0" w:space="0" w:color="auto"/>
        <w:right w:val="none" w:sz="0" w:space="0" w:color="auto"/>
      </w:divBdr>
    </w:div>
    <w:div w:id="280579418">
      <w:bodyDiv w:val="1"/>
      <w:marLeft w:val="0"/>
      <w:marRight w:val="0"/>
      <w:marTop w:val="0"/>
      <w:marBottom w:val="0"/>
      <w:divBdr>
        <w:top w:val="none" w:sz="0" w:space="0" w:color="auto"/>
        <w:left w:val="none" w:sz="0" w:space="0" w:color="auto"/>
        <w:bottom w:val="none" w:sz="0" w:space="0" w:color="auto"/>
        <w:right w:val="none" w:sz="0" w:space="0" w:color="auto"/>
      </w:divBdr>
    </w:div>
    <w:div w:id="280765802">
      <w:bodyDiv w:val="1"/>
      <w:marLeft w:val="0"/>
      <w:marRight w:val="0"/>
      <w:marTop w:val="0"/>
      <w:marBottom w:val="0"/>
      <w:divBdr>
        <w:top w:val="none" w:sz="0" w:space="0" w:color="auto"/>
        <w:left w:val="none" w:sz="0" w:space="0" w:color="auto"/>
        <w:bottom w:val="none" w:sz="0" w:space="0" w:color="auto"/>
        <w:right w:val="none" w:sz="0" w:space="0" w:color="auto"/>
      </w:divBdr>
    </w:div>
    <w:div w:id="281039176">
      <w:bodyDiv w:val="1"/>
      <w:marLeft w:val="0"/>
      <w:marRight w:val="0"/>
      <w:marTop w:val="0"/>
      <w:marBottom w:val="0"/>
      <w:divBdr>
        <w:top w:val="none" w:sz="0" w:space="0" w:color="auto"/>
        <w:left w:val="none" w:sz="0" w:space="0" w:color="auto"/>
        <w:bottom w:val="none" w:sz="0" w:space="0" w:color="auto"/>
        <w:right w:val="none" w:sz="0" w:space="0" w:color="auto"/>
      </w:divBdr>
    </w:div>
    <w:div w:id="281546298">
      <w:bodyDiv w:val="1"/>
      <w:marLeft w:val="0"/>
      <w:marRight w:val="0"/>
      <w:marTop w:val="0"/>
      <w:marBottom w:val="0"/>
      <w:divBdr>
        <w:top w:val="none" w:sz="0" w:space="0" w:color="auto"/>
        <w:left w:val="none" w:sz="0" w:space="0" w:color="auto"/>
        <w:bottom w:val="none" w:sz="0" w:space="0" w:color="auto"/>
        <w:right w:val="none" w:sz="0" w:space="0" w:color="auto"/>
      </w:divBdr>
    </w:div>
    <w:div w:id="284238285">
      <w:bodyDiv w:val="1"/>
      <w:marLeft w:val="0"/>
      <w:marRight w:val="0"/>
      <w:marTop w:val="0"/>
      <w:marBottom w:val="0"/>
      <w:divBdr>
        <w:top w:val="none" w:sz="0" w:space="0" w:color="auto"/>
        <w:left w:val="none" w:sz="0" w:space="0" w:color="auto"/>
        <w:bottom w:val="none" w:sz="0" w:space="0" w:color="auto"/>
        <w:right w:val="none" w:sz="0" w:space="0" w:color="auto"/>
      </w:divBdr>
    </w:div>
    <w:div w:id="286933572">
      <w:bodyDiv w:val="1"/>
      <w:marLeft w:val="0"/>
      <w:marRight w:val="0"/>
      <w:marTop w:val="0"/>
      <w:marBottom w:val="0"/>
      <w:divBdr>
        <w:top w:val="none" w:sz="0" w:space="0" w:color="auto"/>
        <w:left w:val="none" w:sz="0" w:space="0" w:color="auto"/>
        <w:bottom w:val="none" w:sz="0" w:space="0" w:color="auto"/>
        <w:right w:val="none" w:sz="0" w:space="0" w:color="auto"/>
      </w:divBdr>
    </w:div>
    <w:div w:id="293801976">
      <w:bodyDiv w:val="1"/>
      <w:marLeft w:val="0"/>
      <w:marRight w:val="0"/>
      <w:marTop w:val="0"/>
      <w:marBottom w:val="0"/>
      <w:divBdr>
        <w:top w:val="none" w:sz="0" w:space="0" w:color="auto"/>
        <w:left w:val="none" w:sz="0" w:space="0" w:color="auto"/>
        <w:bottom w:val="none" w:sz="0" w:space="0" w:color="auto"/>
        <w:right w:val="none" w:sz="0" w:space="0" w:color="auto"/>
      </w:divBdr>
    </w:div>
    <w:div w:id="300893156">
      <w:bodyDiv w:val="1"/>
      <w:marLeft w:val="0"/>
      <w:marRight w:val="0"/>
      <w:marTop w:val="0"/>
      <w:marBottom w:val="0"/>
      <w:divBdr>
        <w:top w:val="none" w:sz="0" w:space="0" w:color="auto"/>
        <w:left w:val="none" w:sz="0" w:space="0" w:color="auto"/>
        <w:bottom w:val="none" w:sz="0" w:space="0" w:color="auto"/>
        <w:right w:val="none" w:sz="0" w:space="0" w:color="auto"/>
      </w:divBdr>
    </w:div>
    <w:div w:id="301081890">
      <w:bodyDiv w:val="1"/>
      <w:marLeft w:val="0"/>
      <w:marRight w:val="0"/>
      <w:marTop w:val="0"/>
      <w:marBottom w:val="0"/>
      <w:divBdr>
        <w:top w:val="none" w:sz="0" w:space="0" w:color="auto"/>
        <w:left w:val="none" w:sz="0" w:space="0" w:color="auto"/>
        <w:bottom w:val="none" w:sz="0" w:space="0" w:color="auto"/>
        <w:right w:val="none" w:sz="0" w:space="0" w:color="auto"/>
      </w:divBdr>
    </w:div>
    <w:div w:id="304508156">
      <w:bodyDiv w:val="1"/>
      <w:marLeft w:val="0"/>
      <w:marRight w:val="0"/>
      <w:marTop w:val="0"/>
      <w:marBottom w:val="0"/>
      <w:divBdr>
        <w:top w:val="none" w:sz="0" w:space="0" w:color="auto"/>
        <w:left w:val="none" w:sz="0" w:space="0" w:color="auto"/>
        <w:bottom w:val="none" w:sz="0" w:space="0" w:color="auto"/>
        <w:right w:val="none" w:sz="0" w:space="0" w:color="auto"/>
      </w:divBdr>
    </w:div>
    <w:div w:id="323121890">
      <w:bodyDiv w:val="1"/>
      <w:marLeft w:val="0"/>
      <w:marRight w:val="0"/>
      <w:marTop w:val="0"/>
      <w:marBottom w:val="0"/>
      <w:divBdr>
        <w:top w:val="none" w:sz="0" w:space="0" w:color="auto"/>
        <w:left w:val="none" w:sz="0" w:space="0" w:color="auto"/>
        <w:bottom w:val="none" w:sz="0" w:space="0" w:color="auto"/>
        <w:right w:val="none" w:sz="0" w:space="0" w:color="auto"/>
      </w:divBdr>
    </w:div>
    <w:div w:id="327560824">
      <w:bodyDiv w:val="1"/>
      <w:marLeft w:val="0"/>
      <w:marRight w:val="0"/>
      <w:marTop w:val="0"/>
      <w:marBottom w:val="0"/>
      <w:divBdr>
        <w:top w:val="none" w:sz="0" w:space="0" w:color="auto"/>
        <w:left w:val="none" w:sz="0" w:space="0" w:color="auto"/>
        <w:bottom w:val="none" w:sz="0" w:space="0" w:color="auto"/>
        <w:right w:val="none" w:sz="0" w:space="0" w:color="auto"/>
      </w:divBdr>
    </w:div>
    <w:div w:id="332339534">
      <w:bodyDiv w:val="1"/>
      <w:marLeft w:val="0"/>
      <w:marRight w:val="0"/>
      <w:marTop w:val="0"/>
      <w:marBottom w:val="0"/>
      <w:divBdr>
        <w:top w:val="none" w:sz="0" w:space="0" w:color="auto"/>
        <w:left w:val="none" w:sz="0" w:space="0" w:color="auto"/>
        <w:bottom w:val="none" w:sz="0" w:space="0" w:color="auto"/>
        <w:right w:val="none" w:sz="0" w:space="0" w:color="auto"/>
      </w:divBdr>
    </w:div>
    <w:div w:id="334722743">
      <w:bodyDiv w:val="1"/>
      <w:marLeft w:val="0"/>
      <w:marRight w:val="0"/>
      <w:marTop w:val="0"/>
      <w:marBottom w:val="0"/>
      <w:divBdr>
        <w:top w:val="none" w:sz="0" w:space="0" w:color="auto"/>
        <w:left w:val="none" w:sz="0" w:space="0" w:color="auto"/>
        <w:bottom w:val="none" w:sz="0" w:space="0" w:color="auto"/>
        <w:right w:val="none" w:sz="0" w:space="0" w:color="auto"/>
      </w:divBdr>
    </w:div>
    <w:div w:id="336006236">
      <w:bodyDiv w:val="1"/>
      <w:marLeft w:val="0"/>
      <w:marRight w:val="0"/>
      <w:marTop w:val="0"/>
      <w:marBottom w:val="0"/>
      <w:divBdr>
        <w:top w:val="none" w:sz="0" w:space="0" w:color="auto"/>
        <w:left w:val="none" w:sz="0" w:space="0" w:color="auto"/>
        <w:bottom w:val="none" w:sz="0" w:space="0" w:color="auto"/>
        <w:right w:val="none" w:sz="0" w:space="0" w:color="auto"/>
      </w:divBdr>
    </w:div>
    <w:div w:id="345209854">
      <w:bodyDiv w:val="1"/>
      <w:marLeft w:val="0"/>
      <w:marRight w:val="0"/>
      <w:marTop w:val="0"/>
      <w:marBottom w:val="0"/>
      <w:divBdr>
        <w:top w:val="none" w:sz="0" w:space="0" w:color="auto"/>
        <w:left w:val="none" w:sz="0" w:space="0" w:color="auto"/>
        <w:bottom w:val="none" w:sz="0" w:space="0" w:color="auto"/>
        <w:right w:val="none" w:sz="0" w:space="0" w:color="auto"/>
      </w:divBdr>
    </w:div>
    <w:div w:id="352725969">
      <w:bodyDiv w:val="1"/>
      <w:marLeft w:val="0"/>
      <w:marRight w:val="0"/>
      <w:marTop w:val="0"/>
      <w:marBottom w:val="0"/>
      <w:divBdr>
        <w:top w:val="none" w:sz="0" w:space="0" w:color="auto"/>
        <w:left w:val="none" w:sz="0" w:space="0" w:color="auto"/>
        <w:bottom w:val="none" w:sz="0" w:space="0" w:color="auto"/>
        <w:right w:val="none" w:sz="0" w:space="0" w:color="auto"/>
      </w:divBdr>
    </w:div>
    <w:div w:id="357434089">
      <w:bodyDiv w:val="1"/>
      <w:marLeft w:val="0"/>
      <w:marRight w:val="0"/>
      <w:marTop w:val="0"/>
      <w:marBottom w:val="0"/>
      <w:divBdr>
        <w:top w:val="none" w:sz="0" w:space="0" w:color="auto"/>
        <w:left w:val="none" w:sz="0" w:space="0" w:color="auto"/>
        <w:bottom w:val="none" w:sz="0" w:space="0" w:color="auto"/>
        <w:right w:val="none" w:sz="0" w:space="0" w:color="auto"/>
      </w:divBdr>
    </w:div>
    <w:div w:id="359282027">
      <w:bodyDiv w:val="1"/>
      <w:marLeft w:val="0"/>
      <w:marRight w:val="0"/>
      <w:marTop w:val="0"/>
      <w:marBottom w:val="0"/>
      <w:divBdr>
        <w:top w:val="none" w:sz="0" w:space="0" w:color="auto"/>
        <w:left w:val="none" w:sz="0" w:space="0" w:color="auto"/>
        <w:bottom w:val="none" w:sz="0" w:space="0" w:color="auto"/>
        <w:right w:val="none" w:sz="0" w:space="0" w:color="auto"/>
      </w:divBdr>
    </w:div>
    <w:div w:id="363874499">
      <w:bodyDiv w:val="1"/>
      <w:marLeft w:val="0"/>
      <w:marRight w:val="0"/>
      <w:marTop w:val="0"/>
      <w:marBottom w:val="0"/>
      <w:divBdr>
        <w:top w:val="none" w:sz="0" w:space="0" w:color="auto"/>
        <w:left w:val="none" w:sz="0" w:space="0" w:color="auto"/>
        <w:bottom w:val="none" w:sz="0" w:space="0" w:color="auto"/>
        <w:right w:val="none" w:sz="0" w:space="0" w:color="auto"/>
      </w:divBdr>
    </w:div>
    <w:div w:id="369845785">
      <w:bodyDiv w:val="1"/>
      <w:marLeft w:val="0"/>
      <w:marRight w:val="0"/>
      <w:marTop w:val="0"/>
      <w:marBottom w:val="0"/>
      <w:divBdr>
        <w:top w:val="none" w:sz="0" w:space="0" w:color="auto"/>
        <w:left w:val="none" w:sz="0" w:space="0" w:color="auto"/>
        <w:bottom w:val="none" w:sz="0" w:space="0" w:color="auto"/>
        <w:right w:val="none" w:sz="0" w:space="0" w:color="auto"/>
      </w:divBdr>
    </w:div>
    <w:div w:id="377902650">
      <w:bodyDiv w:val="1"/>
      <w:marLeft w:val="0"/>
      <w:marRight w:val="0"/>
      <w:marTop w:val="0"/>
      <w:marBottom w:val="0"/>
      <w:divBdr>
        <w:top w:val="none" w:sz="0" w:space="0" w:color="auto"/>
        <w:left w:val="none" w:sz="0" w:space="0" w:color="auto"/>
        <w:bottom w:val="none" w:sz="0" w:space="0" w:color="auto"/>
        <w:right w:val="none" w:sz="0" w:space="0" w:color="auto"/>
      </w:divBdr>
    </w:div>
    <w:div w:id="389770230">
      <w:bodyDiv w:val="1"/>
      <w:marLeft w:val="0"/>
      <w:marRight w:val="0"/>
      <w:marTop w:val="0"/>
      <w:marBottom w:val="0"/>
      <w:divBdr>
        <w:top w:val="none" w:sz="0" w:space="0" w:color="auto"/>
        <w:left w:val="none" w:sz="0" w:space="0" w:color="auto"/>
        <w:bottom w:val="none" w:sz="0" w:space="0" w:color="auto"/>
        <w:right w:val="none" w:sz="0" w:space="0" w:color="auto"/>
      </w:divBdr>
    </w:div>
    <w:div w:id="393747670">
      <w:bodyDiv w:val="1"/>
      <w:marLeft w:val="0"/>
      <w:marRight w:val="0"/>
      <w:marTop w:val="0"/>
      <w:marBottom w:val="0"/>
      <w:divBdr>
        <w:top w:val="none" w:sz="0" w:space="0" w:color="auto"/>
        <w:left w:val="none" w:sz="0" w:space="0" w:color="auto"/>
        <w:bottom w:val="none" w:sz="0" w:space="0" w:color="auto"/>
        <w:right w:val="none" w:sz="0" w:space="0" w:color="auto"/>
      </w:divBdr>
    </w:div>
    <w:div w:id="402408852">
      <w:bodyDiv w:val="1"/>
      <w:marLeft w:val="0"/>
      <w:marRight w:val="0"/>
      <w:marTop w:val="0"/>
      <w:marBottom w:val="0"/>
      <w:divBdr>
        <w:top w:val="none" w:sz="0" w:space="0" w:color="auto"/>
        <w:left w:val="none" w:sz="0" w:space="0" w:color="auto"/>
        <w:bottom w:val="none" w:sz="0" w:space="0" w:color="auto"/>
        <w:right w:val="none" w:sz="0" w:space="0" w:color="auto"/>
      </w:divBdr>
    </w:div>
    <w:div w:id="403571506">
      <w:bodyDiv w:val="1"/>
      <w:marLeft w:val="0"/>
      <w:marRight w:val="0"/>
      <w:marTop w:val="0"/>
      <w:marBottom w:val="0"/>
      <w:divBdr>
        <w:top w:val="none" w:sz="0" w:space="0" w:color="auto"/>
        <w:left w:val="none" w:sz="0" w:space="0" w:color="auto"/>
        <w:bottom w:val="none" w:sz="0" w:space="0" w:color="auto"/>
        <w:right w:val="none" w:sz="0" w:space="0" w:color="auto"/>
      </w:divBdr>
    </w:div>
    <w:div w:id="421411244">
      <w:bodyDiv w:val="1"/>
      <w:marLeft w:val="0"/>
      <w:marRight w:val="0"/>
      <w:marTop w:val="0"/>
      <w:marBottom w:val="0"/>
      <w:divBdr>
        <w:top w:val="none" w:sz="0" w:space="0" w:color="auto"/>
        <w:left w:val="none" w:sz="0" w:space="0" w:color="auto"/>
        <w:bottom w:val="none" w:sz="0" w:space="0" w:color="auto"/>
        <w:right w:val="none" w:sz="0" w:space="0" w:color="auto"/>
      </w:divBdr>
    </w:div>
    <w:div w:id="423918844">
      <w:bodyDiv w:val="1"/>
      <w:marLeft w:val="0"/>
      <w:marRight w:val="0"/>
      <w:marTop w:val="0"/>
      <w:marBottom w:val="0"/>
      <w:divBdr>
        <w:top w:val="none" w:sz="0" w:space="0" w:color="auto"/>
        <w:left w:val="none" w:sz="0" w:space="0" w:color="auto"/>
        <w:bottom w:val="none" w:sz="0" w:space="0" w:color="auto"/>
        <w:right w:val="none" w:sz="0" w:space="0" w:color="auto"/>
      </w:divBdr>
    </w:div>
    <w:div w:id="428938888">
      <w:bodyDiv w:val="1"/>
      <w:marLeft w:val="0"/>
      <w:marRight w:val="0"/>
      <w:marTop w:val="0"/>
      <w:marBottom w:val="0"/>
      <w:divBdr>
        <w:top w:val="none" w:sz="0" w:space="0" w:color="auto"/>
        <w:left w:val="none" w:sz="0" w:space="0" w:color="auto"/>
        <w:bottom w:val="none" w:sz="0" w:space="0" w:color="auto"/>
        <w:right w:val="none" w:sz="0" w:space="0" w:color="auto"/>
      </w:divBdr>
    </w:div>
    <w:div w:id="429740453">
      <w:bodyDiv w:val="1"/>
      <w:marLeft w:val="0"/>
      <w:marRight w:val="0"/>
      <w:marTop w:val="0"/>
      <w:marBottom w:val="0"/>
      <w:divBdr>
        <w:top w:val="none" w:sz="0" w:space="0" w:color="auto"/>
        <w:left w:val="none" w:sz="0" w:space="0" w:color="auto"/>
        <w:bottom w:val="none" w:sz="0" w:space="0" w:color="auto"/>
        <w:right w:val="none" w:sz="0" w:space="0" w:color="auto"/>
      </w:divBdr>
    </w:div>
    <w:div w:id="433552144">
      <w:bodyDiv w:val="1"/>
      <w:marLeft w:val="0"/>
      <w:marRight w:val="0"/>
      <w:marTop w:val="0"/>
      <w:marBottom w:val="0"/>
      <w:divBdr>
        <w:top w:val="none" w:sz="0" w:space="0" w:color="auto"/>
        <w:left w:val="none" w:sz="0" w:space="0" w:color="auto"/>
        <w:bottom w:val="none" w:sz="0" w:space="0" w:color="auto"/>
        <w:right w:val="none" w:sz="0" w:space="0" w:color="auto"/>
      </w:divBdr>
    </w:div>
    <w:div w:id="444037518">
      <w:bodyDiv w:val="1"/>
      <w:marLeft w:val="0"/>
      <w:marRight w:val="0"/>
      <w:marTop w:val="0"/>
      <w:marBottom w:val="0"/>
      <w:divBdr>
        <w:top w:val="none" w:sz="0" w:space="0" w:color="auto"/>
        <w:left w:val="none" w:sz="0" w:space="0" w:color="auto"/>
        <w:bottom w:val="none" w:sz="0" w:space="0" w:color="auto"/>
        <w:right w:val="none" w:sz="0" w:space="0" w:color="auto"/>
      </w:divBdr>
    </w:div>
    <w:div w:id="448626304">
      <w:bodyDiv w:val="1"/>
      <w:marLeft w:val="0"/>
      <w:marRight w:val="0"/>
      <w:marTop w:val="0"/>
      <w:marBottom w:val="0"/>
      <w:divBdr>
        <w:top w:val="none" w:sz="0" w:space="0" w:color="auto"/>
        <w:left w:val="none" w:sz="0" w:space="0" w:color="auto"/>
        <w:bottom w:val="none" w:sz="0" w:space="0" w:color="auto"/>
        <w:right w:val="none" w:sz="0" w:space="0" w:color="auto"/>
      </w:divBdr>
    </w:div>
    <w:div w:id="449009375">
      <w:bodyDiv w:val="1"/>
      <w:marLeft w:val="0"/>
      <w:marRight w:val="0"/>
      <w:marTop w:val="0"/>
      <w:marBottom w:val="0"/>
      <w:divBdr>
        <w:top w:val="none" w:sz="0" w:space="0" w:color="auto"/>
        <w:left w:val="none" w:sz="0" w:space="0" w:color="auto"/>
        <w:bottom w:val="none" w:sz="0" w:space="0" w:color="auto"/>
        <w:right w:val="none" w:sz="0" w:space="0" w:color="auto"/>
      </w:divBdr>
    </w:div>
    <w:div w:id="455102848">
      <w:bodyDiv w:val="1"/>
      <w:marLeft w:val="0"/>
      <w:marRight w:val="0"/>
      <w:marTop w:val="0"/>
      <w:marBottom w:val="0"/>
      <w:divBdr>
        <w:top w:val="none" w:sz="0" w:space="0" w:color="auto"/>
        <w:left w:val="none" w:sz="0" w:space="0" w:color="auto"/>
        <w:bottom w:val="none" w:sz="0" w:space="0" w:color="auto"/>
        <w:right w:val="none" w:sz="0" w:space="0" w:color="auto"/>
      </w:divBdr>
    </w:div>
    <w:div w:id="469515715">
      <w:bodyDiv w:val="1"/>
      <w:marLeft w:val="0"/>
      <w:marRight w:val="0"/>
      <w:marTop w:val="0"/>
      <w:marBottom w:val="0"/>
      <w:divBdr>
        <w:top w:val="none" w:sz="0" w:space="0" w:color="auto"/>
        <w:left w:val="none" w:sz="0" w:space="0" w:color="auto"/>
        <w:bottom w:val="none" w:sz="0" w:space="0" w:color="auto"/>
        <w:right w:val="none" w:sz="0" w:space="0" w:color="auto"/>
      </w:divBdr>
    </w:div>
    <w:div w:id="473764804">
      <w:bodyDiv w:val="1"/>
      <w:marLeft w:val="0"/>
      <w:marRight w:val="0"/>
      <w:marTop w:val="0"/>
      <w:marBottom w:val="0"/>
      <w:divBdr>
        <w:top w:val="none" w:sz="0" w:space="0" w:color="auto"/>
        <w:left w:val="none" w:sz="0" w:space="0" w:color="auto"/>
        <w:bottom w:val="none" w:sz="0" w:space="0" w:color="auto"/>
        <w:right w:val="none" w:sz="0" w:space="0" w:color="auto"/>
      </w:divBdr>
    </w:div>
    <w:div w:id="474955042">
      <w:bodyDiv w:val="1"/>
      <w:marLeft w:val="0"/>
      <w:marRight w:val="0"/>
      <w:marTop w:val="0"/>
      <w:marBottom w:val="0"/>
      <w:divBdr>
        <w:top w:val="none" w:sz="0" w:space="0" w:color="auto"/>
        <w:left w:val="none" w:sz="0" w:space="0" w:color="auto"/>
        <w:bottom w:val="none" w:sz="0" w:space="0" w:color="auto"/>
        <w:right w:val="none" w:sz="0" w:space="0" w:color="auto"/>
      </w:divBdr>
    </w:div>
    <w:div w:id="480316352">
      <w:bodyDiv w:val="1"/>
      <w:marLeft w:val="0"/>
      <w:marRight w:val="0"/>
      <w:marTop w:val="0"/>
      <w:marBottom w:val="0"/>
      <w:divBdr>
        <w:top w:val="none" w:sz="0" w:space="0" w:color="auto"/>
        <w:left w:val="none" w:sz="0" w:space="0" w:color="auto"/>
        <w:bottom w:val="none" w:sz="0" w:space="0" w:color="auto"/>
        <w:right w:val="none" w:sz="0" w:space="0" w:color="auto"/>
      </w:divBdr>
    </w:div>
    <w:div w:id="487938608">
      <w:bodyDiv w:val="1"/>
      <w:marLeft w:val="0"/>
      <w:marRight w:val="0"/>
      <w:marTop w:val="0"/>
      <w:marBottom w:val="0"/>
      <w:divBdr>
        <w:top w:val="none" w:sz="0" w:space="0" w:color="auto"/>
        <w:left w:val="none" w:sz="0" w:space="0" w:color="auto"/>
        <w:bottom w:val="none" w:sz="0" w:space="0" w:color="auto"/>
        <w:right w:val="none" w:sz="0" w:space="0" w:color="auto"/>
      </w:divBdr>
    </w:div>
    <w:div w:id="493683852">
      <w:bodyDiv w:val="1"/>
      <w:marLeft w:val="0"/>
      <w:marRight w:val="0"/>
      <w:marTop w:val="0"/>
      <w:marBottom w:val="0"/>
      <w:divBdr>
        <w:top w:val="none" w:sz="0" w:space="0" w:color="auto"/>
        <w:left w:val="none" w:sz="0" w:space="0" w:color="auto"/>
        <w:bottom w:val="none" w:sz="0" w:space="0" w:color="auto"/>
        <w:right w:val="none" w:sz="0" w:space="0" w:color="auto"/>
      </w:divBdr>
    </w:div>
    <w:div w:id="496920869">
      <w:bodyDiv w:val="1"/>
      <w:marLeft w:val="0"/>
      <w:marRight w:val="0"/>
      <w:marTop w:val="0"/>
      <w:marBottom w:val="0"/>
      <w:divBdr>
        <w:top w:val="none" w:sz="0" w:space="0" w:color="auto"/>
        <w:left w:val="none" w:sz="0" w:space="0" w:color="auto"/>
        <w:bottom w:val="none" w:sz="0" w:space="0" w:color="auto"/>
        <w:right w:val="none" w:sz="0" w:space="0" w:color="auto"/>
      </w:divBdr>
    </w:div>
    <w:div w:id="498808680">
      <w:bodyDiv w:val="1"/>
      <w:marLeft w:val="0"/>
      <w:marRight w:val="0"/>
      <w:marTop w:val="0"/>
      <w:marBottom w:val="0"/>
      <w:divBdr>
        <w:top w:val="none" w:sz="0" w:space="0" w:color="auto"/>
        <w:left w:val="none" w:sz="0" w:space="0" w:color="auto"/>
        <w:bottom w:val="none" w:sz="0" w:space="0" w:color="auto"/>
        <w:right w:val="none" w:sz="0" w:space="0" w:color="auto"/>
      </w:divBdr>
    </w:div>
    <w:div w:id="500657489">
      <w:bodyDiv w:val="1"/>
      <w:marLeft w:val="0"/>
      <w:marRight w:val="0"/>
      <w:marTop w:val="0"/>
      <w:marBottom w:val="0"/>
      <w:divBdr>
        <w:top w:val="none" w:sz="0" w:space="0" w:color="auto"/>
        <w:left w:val="none" w:sz="0" w:space="0" w:color="auto"/>
        <w:bottom w:val="none" w:sz="0" w:space="0" w:color="auto"/>
        <w:right w:val="none" w:sz="0" w:space="0" w:color="auto"/>
      </w:divBdr>
    </w:div>
    <w:div w:id="500897589">
      <w:bodyDiv w:val="1"/>
      <w:marLeft w:val="0"/>
      <w:marRight w:val="0"/>
      <w:marTop w:val="0"/>
      <w:marBottom w:val="0"/>
      <w:divBdr>
        <w:top w:val="none" w:sz="0" w:space="0" w:color="auto"/>
        <w:left w:val="none" w:sz="0" w:space="0" w:color="auto"/>
        <w:bottom w:val="none" w:sz="0" w:space="0" w:color="auto"/>
        <w:right w:val="none" w:sz="0" w:space="0" w:color="auto"/>
      </w:divBdr>
    </w:div>
    <w:div w:id="501091962">
      <w:bodyDiv w:val="1"/>
      <w:marLeft w:val="0"/>
      <w:marRight w:val="0"/>
      <w:marTop w:val="0"/>
      <w:marBottom w:val="0"/>
      <w:divBdr>
        <w:top w:val="none" w:sz="0" w:space="0" w:color="auto"/>
        <w:left w:val="none" w:sz="0" w:space="0" w:color="auto"/>
        <w:bottom w:val="none" w:sz="0" w:space="0" w:color="auto"/>
        <w:right w:val="none" w:sz="0" w:space="0" w:color="auto"/>
      </w:divBdr>
    </w:div>
    <w:div w:id="503589852">
      <w:bodyDiv w:val="1"/>
      <w:marLeft w:val="0"/>
      <w:marRight w:val="0"/>
      <w:marTop w:val="0"/>
      <w:marBottom w:val="0"/>
      <w:divBdr>
        <w:top w:val="none" w:sz="0" w:space="0" w:color="auto"/>
        <w:left w:val="none" w:sz="0" w:space="0" w:color="auto"/>
        <w:bottom w:val="none" w:sz="0" w:space="0" w:color="auto"/>
        <w:right w:val="none" w:sz="0" w:space="0" w:color="auto"/>
      </w:divBdr>
    </w:div>
    <w:div w:id="506402569">
      <w:bodyDiv w:val="1"/>
      <w:marLeft w:val="0"/>
      <w:marRight w:val="0"/>
      <w:marTop w:val="0"/>
      <w:marBottom w:val="0"/>
      <w:divBdr>
        <w:top w:val="none" w:sz="0" w:space="0" w:color="auto"/>
        <w:left w:val="none" w:sz="0" w:space="0" w:color="auto"/>
        <w:bottom w:val="none" w:sz="0" w:space="0" w:color="auto"/>
        <w:right w:val="none" w:sz="0" w:space="0" w:color="auto"/>
      </w:divBdr>
    </w:div>
    <w:div w:id="506407934">
      <w:bodyDiv w:val="1"/>
      <w:marLeft w:val="0"/>
      <w:marRight w:val="0"/>
      <w:marTop w:val="0"/>
      <w:marBottom w:val="0"/>
      <w:divBdr>
        <w:top w:val="none" w:sz="0" w:space="0" w:color="auto"/>
        <w:left w:val="none" w:sz="0" w:space="0" w:color="auto"/>
        <w:bottom w:val="none" w:sz="0" w:space="0" w:color="auto"/>
        <w:right w:val="none" w:sz="0" w:space="0" w:color="auto"/>
      </w:divBdr>
    </w:div>
    <w:div w:id="509150044">
      <w:bodyDiv w:val="1"/>
      <w:marLeft w:val="0"/>
      <w:marRight w:val="0"/>
      <w:marTop w:val="0"/>
      <w:marBottom w:val="0"/>
      <w:divBdr>
        <w:top w:val="none" w:sz="0" w:space="0" w:color="auto"/>
        <w:left w:val="none" w:sz="0" w:space="0" w:color="auto"/>
        <w:bottom w:val="none" w:sz="0" w:space="0" w:color="auto"/>
        <w:right w:val="none" w:sz="0" w:space="0" w:color="auto"/>
      </w:divBdr>
    </w:div>
    <w:div w:id="509150916">
      <w:bodyDiv w:val="1"/>
      <w:marLeft w:val="0"/>
      <w:marRight w:val="0"/>
      <w:marTop w:val="0"/>
      <w:marBottom w:val="0"/>
      <w:divBdr>
        <w:top w:val="none" w:sz="0" w:space="0" w:color="auto"/>
        <w:left w:val="none" w:sz="0" w:space="0" w:color="auto"/>
        <w:bottom w:val="none" w:sz="0" w:space="0" w:color="auto"/>
        <w:right w:val="none" w:sz="0" w:space="0" w:color="auto"/>
      </w:divBdr>
    </w:div>
    <w:div w:id="513761712">
      <w:bodyDiv w:val="1"/>
      <w:marLeft w:val="0"/>
      <w:marRight w:val="0"/>
      <w:marTop w:val="0"/>
      <w:marBottom w:val="0"/>
      <w:divBdr>
        <w:top w:val="none" w:sz="0" w:space="0" w:color="auto"/>
        <w:left w:val="none" w:sz="0" w:space="0" w:color="auto"/>
        <w:bottom w:val="none" w:sz="0" w:space="0" w:color="auto"/>
        <w:right w:val="none" w:sz="0" w:space="0" w:color="auto"/>
      </w:divBdr>
    </w:div>
    <w:div w:id="540674642">
      <w:bodyDiv w:val="1"/>
      <w:marLeft w:val="0"/>
      <w:marRight w:val="0"/>
      <w:marTop w:val="0"/>
      <w:marBottom w:val="0"/>
      <w:divBdr>
        <w:top w:val="none" w:sz="0" w:space="0" w:color="auto"/>
        <w:left w:val="none" w:sz="0" w:space="0" w:color="auto"/>
        <w:bottom w:val="none" w:sz="0" w:space="0" w:color="auto"/>
        <w:right w:val="none" w:sz="0" w:space="0" w:color="auto"/>
      </w:divBdr>
    </w:div>
    <w:div w:id="542861428">
      <w:bodyDiv w:val="1"/>
      <w:marLeft w:val="0"/>
      <w:marRight w:val="0"/>
      <w:marTop w:val="0"/>
      <w:marBottom w:val="0"/>
      <w:divBdr>
        <w:top w:val="none" w:sz="0" w:space="0" w:color="auto"/>
        <w:left w:val="none" w:sz="0" w:space="0" w:color="auto"/>
        <w:bottom w:val="none" w:sz="0" w:space="0" w:color="auto"/>
        <w:right w:val="none" w:sz="0" w:space="0" w:color="auto"/>
      </w:divBdr>
    </w:div>
    <w:div w:id="543978598">
      <w:bodyDiv w:val="1"/>
      <w:marLeft w:val="0"/>
      <w:marRight w:val="0"/>
      <w:marTop w:val="0"/>
      <w:marBottom w:val="0"/>
      <w:divBdr>
        <w:top w:val="none" w:sz="0" w:space="0" w:color="auto"/>
        <w:left w:val="none" w:sz="0" w:space="0" w:color="auto"/>
        <w:bottom w:val="none" w:sz="0" w:space="0" w:color="auto"/>
        <w:right w:val="none" w:sz="0" w:space="0" w:color="auto"/>
      </w:divBdr>
    </w:div>
    <w:div w:id="544103431">
      <w:bodyDiv w:val="1"/>
      <w:marLeft w:val="0"/>
      <w:marRight w:val="0"/>
      <w:marTop w:val="0"/>
      <w:marBottom w:val="0"/>
      <w:divBdr>
        <w:top w:val="none" w:sz="0" w:space="0" w:color="auto"/>
        <w:left w:val="none" w:sz="0" w:space="0" w:color="auto"/>
        <w:bottom w:val="none" w:sz="0" w:space="0" w:color="auto"/>
        <w:right w:val="none" w:sz="0" w:space="0" w:color="auto"/>
      </w:divBdr>
    </w:div>
    <w:div w:id="544680186">
      <w:bodyDiv w:val="1"/>
      <w:marLeft w:val="0"/>
      <w:marRight w:val="0"/>
      <w:marTop w:val="0"/>
      <w:marBottom w:val="0"/>
      <w:divBdr>
        <w:top w:val="none" w:sz="0" w:space="0" w:color="auto"/>
        <w:left w:val="none" w:sz="0" w:space="0" w:color="auto"/>
        <w:bottom w:val="none" w:sz="0" w:space="0" w:color="auto"/>
        <w:right w:val="none" w:sz="0" w:space="0" w:color="auto"/>
      </w:divBdr>
    </w:div>
    <w:div w:id="558639815">
      <w:bodyDiv w:val="1"/>
      <w:marLeft w:val="0"/>
      <w:marRight w:val="0"/>
      <w:marTop w:val="0"/>
      <w:marBottom w:val="0"/>
      <w:divBdr>
        <w:top w:val="none" w:sz="0" w:space="0" w:color="auto"/>
        <w:left w:val="none" w:sz="0" w:space="0" w:color="auto"/>
        <w:bottom w:val="none" w:sz="0" w:space="0" w:color="auto"/>
        <w:right w:val="none" w:sz="0" w:space="0" w:color="auto"/>
      </w:divBdr>
    </w:div>
    <w:div w:id="558832010">
      <w:bodyDiv w:val="1"/>
      <w:marLeft w:val="0"/>
      <w:marRight w:val="0"/>
      <w:marTop w:val="0"/>
      <w:marBottom w:val="0"/>
      <w:divBdr>
        <w:top w:val="none" w:sz="0" w:space="0" w:color="auto"/>
        <w:left w:val="none" w:sz="0" w:space="0" w:color="auto"/>
        <w:bottom w:val="none" w:sz="0" w:space="0" w:color="auto"/>
        <w:right w:val="none" w:sz="0" w:space="0" w:color="auto"/>
      </w:divBdr>
    </w:div>
    <w:div w:id="560748779">
      <w:bodyDiv w:val="1"/>
      <w:marLeft w:val="0"/>
      <w:marRight w:val="0"/>
      <w:marTop w:val="0"/>
      <w:marBottom w:val="0"/>
      <w:divBdr>
        <w:top w:val="none" w:sz="0" w:space="0" w:color="auto"/>
        <w:left w:val="none" w:sz="0" w:space="0" w:color="auto"/>
        <w:bottom w:val="none" w:sz="0" w:space="0" w:color="auto"/>
        <w:right w:val="none" w:sz="0" w:space="0" w:color="auto"/>
      </w:divBdr>
    </w:div>
    <w:div w:id="594480373">
      <w:bodyDiv w:val="1"/>
      <w:marLeft w:val="0"/>
      <w:marRight w:val="0"/>
      <w:marTop w:val="0"/>
      <w:marBottom w:val="0"/>
      <w:divBdr>
        <w:top w:val="none" w:sz="0" w:space="0" w:color="auto"/>
        <w:left w:val="none" w:sz="0" w:space="0" w:color="auto"/>
        <w:bottom w:val="none" w:sz="0" w:space="0" w:color="auto"/>
        <w:right w:val="none" w:sz="0" w:space="0" w:color="auto"/>
      </w:divBdr>
    </w:div>
    <w:div w:id="595406622">
      <w:bodyDiv w:val="1"/>
      <w:marLeft w:val="0"/>
      <w:marRight w:val="0"/>
      <w:marTop w:val="0"/>
      <w:marBottom w:val="0"/>
      <w:divBdr>
        <w:top w:val="none" w:sz="0" w:space="0" w:color="auto"/>
        <w:left w:val="none" w:sz="0" w:space="0" w:color="auto"/>
        <w:bottom w:val="none" w:sz="0" w:space="0" w:color="auto"/>
        <w:right w:val="none" w:sz="0" w:space="0" w:color="auto"/>
      </w:divBdr>
    </w:div>
    <w:div w:id="595485437">
      <w:bodyDiv w:val="1"/>
      <w:marLeft w:val="0"/>
      <w:marRight w:val="0"/>
      <w:marTop w:val="0"/>
      <w:marBottom w:val="0"/>
      <w:divBdr>
        <w:top w:val="none" w:sz="0" w:space="0" w:color="auto"/>
        <w:left w:val="none" w:sz="0" w:space="0" w:color="auto"/>
        <w:bottom w:val="none" w:sz="0" w:space="0" w:color="auto"/>
        <w:right w:val="none" w:sz="0" w:space="0" w:color="auto"/>
      </w:divBdr>
    </w:div>
    <w:div w:id="602146869">
      <w:bodyDiv w:val="1"/>
      <w:marLeft w:val="0"/>
      <w:marRight w:val="0"/>
      <w:marTop w:val="0"/>
      <w:marBottom w:val="0"/>
      <w:divBdr>
        <w:top w:val="none" w:sz="0" w:space="0" w:color="auto"/>
        <w:left w:val="none" w:sz="0" w:space="0" w:color="auto"/>
        <w:bottom w:val="none" w:sz="0" w:space="0" w:color="auto"/>
        <w:right w:val="none" w:sz="0" w:space="0" w:color="auto"/>
      </w:divBdr>
    </w:div>
    <w:div w:id="606699214">
      <w:bodyDiv w:val="1"/>
      <w:marLeft w:val="0"/>
      <w:marRight w:val="0"/>
      <w:marTop w:val="0"/>
      <w:marBottom w:val="0"/>
      <w:divBdr>
        <w:top w:val="none" w:sz="0" w:space="0" w:color="auto"/>
        <w:left w:val="none" w:sz="0" w:space="0" w:color="auto"/>
        <w:bottom w:val="none" w:sz="0" w:space="0" w:color="auto"/>
        <w:right w:val="none" w:sz="0" w:space="0" w:color="auto"/>
      </w:divBdr>
    </w:div>
    <w:div w:id="611977783">
      <w:bodyDiv w:val="1"/>
      <w:marLeft w:val="0"/>
      <w:marRight w:val="0"/>
      <w:marTop w:val="0"/>
      <w:marBottom w:val="0"/>
      <w:divBdr>
        <w:top w:val="none" w:sz="0" w:space="0" w:color="auto"/>
        <w:left w:val="none" w:sz="0" w:space="0" w:color="auto"/>
        <w:bottom w:val="none" w:sz="0" w:space="0" w:color="auto"/>
        <w:right w:val="none" w:sz="0" w:space="0" w:color="auto"/>
      </w:divBdr>
    </w:div>
    <w:div w:id="620113751">
      <w:bodyDiv w:val="1"/>
      <w:marLeft w:val="0"/>
      <w:marRight w:val="0"/>
      <w:marTop w:val="0"/>
      <w:marBottom w:val="0"/>
      <w:divBdr>
        <w:top w:val="none" w:sz="0" w:space="0" w:color="auto"/>
        <w:left w:val="none" w:sz="0" w:space="0" w:color="auto"/>
        <w:bottom w:val="none" w:sz="0" w:space="0" w:color="auto"/>
        <w:right w:val="none" w:sz="0" w:space="0" w:color="auto"/>
      </w:divBdr>
    </w:div>
    <w:div w:id="623148199">
      <w:bodyDiv w:val="1"/>
      <w:marLeft w:val="0"/>
      <w:marRight w:val="0"/>
      <w:marTop w:val="0"/>
      <w:marBottom w:val="0"/>
      <w:divBdr>
        <w:top w:val="none" w:sz="0" w:space="0" w:color="auto"/>
        <w:left w:val="none" w:sz="0" w:space="0" w:color="auto"/>
        <w:bottom w:val="none" w:sz="0" w:space="0" w:color="auto"/>
        <w:right w:val="none" w:sz="0" w:space="0" w:color="auto"/>
      </w:divBdr>
    </w:div>
    <w:div w:id="627901999">
      <w:bodyDiv w:val="1"/>
      <w:marLeft w:val="0"/>
      <w:marRight w:val="0"/>
      <w:marTop w:val="0"/>
      <w:marBottom w:val="0"/>
      <w:divBdr>
        <w:top w:val="none" w:sz="0" w:space="0" w:color="auto"/>
        <w:left w:val="none" w:sz="0" w:space="0" w:color="auto"/>
        <w:bottom w:val="none" w:sz="0" w:space="0" w:color="auto"/>
        <w:right w:val="none" w:sz="0" w:space="0" w:color="auto"/>
      </w:divBdr>
    </w:div>
    <w:div w:id="629558784">
      <w:bodyDiv w:val="1"/>
      <w:marLeft w:val="0"/>
      <w:marRight w:val="0"/>
      <w:marTop w:val="0"/>
      <w:marBottom w:val="0"/>
      <w:divBdr>
        <w:top w:val="none" w:sz="0" w:space="0" w:color="auto"/>
        <w:left w:val="none" w:sz="0" w:space="0" w:color="auto"/>
        <w:bottom w:val="none" w:sz="0" w:space="0" w:color="auto"/>
        <w:right w:val="none" w:sz="0" w:space="0" w:color="auto"/>
      </w:divBdr>
    </w:div>
    <w:div w:id="632173526">
      <w:bodyDiv w:val="1"/>
      <w:marLeft w:val="0"/>
      <w:marRight w:val="0"/>
      <w:marTop w:val="0"/>
      <w:marBottom w:val="0"/>
      <w:divBdr>
        <w:top w:val="none" w:sz="0" w:space="0" w:color="auto"/>
        <w:left w:val="none" w:sz="0" w:space="0" w:color="auto"/>
        <w:bottom w:val="none" w:sz="0" w:space="0" w:color="auto"/>
        <w:right w:val="none" w:sz="0" w:space="0" w:color="auto"/>
      </w:divBdr>
    </w:div>
    <w:div w:id="637688328">
      <w:bodyDiv w:val="1"/>
      <w:marLeft w:val="0"/>
      <w:marRight w:val="0"/>
      <w:marTop w:val="0"/>
      <w:marBottom w:val="0"/>
      <w:divBdr>
        <w:top w:val="none" w:sz="0" w:space="0" w:color="auto"/>
        <w:left w:val="none" w:sz="0" w:space="0" w:color="auto"/>
        <w:bottom w:val="none" w:sz="0" w:space="0" w:color="auto"/>
        <w:right w:val="none" w:sz="0" w:space="0" w:color="auto"/>
      </w:divBdr>
    </w:div>
    <w:div w:id="644244291">
      <w:bodyDiv w:val="1"/>
      <w:marLeft w:val="0"/>
      <w:marRight w:val="0"/>
      <w:marTop w:val="0"/>
      <w:marBottom w:val="0"/>
      <w:divBdr>
        <w:top w:val="none" w:sz="0" w:space="0" w:color="auto"/>
        <w:left w:val="none" w:sz="0" w:space="0" w:color="auto"/>
        <w:bottom w:val="none" w:sz="0" w:space="0" w:color="auto"/>
        <w:right w:val="none" w:sz="0" w:space="0" w:color="auto"/>
      </w:divBdr>
    </w:div>
    <w:div w:id="648436118">
      <w:bodyDiv w:val="1"/>
      <w:marLeft w:val="0"/>
      <w:marRight w:val="0"/>
      <w:marTop w:val="0"/>
      <w:marBottom w:val="0"/>
      <w:divBdr>
        <w:top w:val="none" w:sz="0" w:space="0" w:color="auto"/>
        <w:left w:val="none" w:sz="0" w:space="0" w:color="auto"/>
        <w:bottom w:val="none" w:sz="0" w:space="0" w:color="auto"/>
        <w:right w:val="none" w:sz="0" w:space="0" w:color="auto"/>
      </w:divBdr>
    </w:div>
    <w:div w:id="660424035">
      <w:bodyDiv w:val="1"/>
      <w:marLeft w:val="0"/>
      <w:marRight w:val="0"/>
      <w:marTop w:val="0"/>
      <w:marBottom w:val="0"/>
      <w:divBdr>
        <w:top w:val="none" w:sz="0" w:space="0" w:color="auto"/>
        <w:left w:val="none" w:sz="0" w:space="0" w:color="auto"/>
        <w:bottom w:val="none" w:sz="0" w:space="0" w:color="auto"/>
        <w:right w:val="none" w:sz="0" w:space="0" w:color="auto"/>
      </w:divBdr>
    </w:div>
    <w:div w:id="669066913">
      <w:bodyDiv w:val="1"/>
      <w:marLeft w:val="0"/>
      <w:marRight w:val="0"/>
      <w:marTop w:val="0"/>
      <w:marBottom w:val="0"/>
      <w:divBdr>
        <w:top w:val="none" w:sz="0" w:space="0" w:color="auto"/>
        <w:left w:val="none" w:sz="0" w:space="0" w:color="auto"/>
        <w:bottom w:val="none" w:sz="0" w:space="0" w:color="auto"/>
        <w:right w:val="none" w:sz="0" w:space="0" w:color="auto"/>
      </w:divBdr>
    </w:div>
    <w:div w:id="671418899">
      <w:bodyDiv w:val="1"/>
      <w:marLeft w:val="0"/>
      <w:marRight w:val="0"/>
      <w:marTop w:val="0"/>
      <w:marBottom w:val="0"/>
      <w:divBdr>
        <w:top w:val="none" w:sz="0" w:space="0" w:color="auto"/>
        <w:left w:val="none" w:sz="0" w:space="0" w:color="auto"/>
        <w:bottom w:val="none" w:sz="0" w:space="0" w:color="auto"/>
        <w:right w:val="none" w:sz="0" w:space="0" w:color="auto"/>
      </w:divBdr>
    </w:div>
    <w:div w:id="678233504">
      <w:bodyDiv w:val="1"/>
      <w:marLeft w:val="0"/>
      <w:marRight w:val="0"/>
      <w:marTop w:val="0"/>
      <w:marBottom w:val="0"/>
      <w:divBdr>
        <w:top w:val="none" w:sz="0" w:space="0" w:color="auto"/>
        <w:left w:val="none" w:sz="0" w:space="0" w:color="auto"/>
        <w:bottom w:val="none" w:sz="0" w:space="0" w:color="auto"/>
        <w:right w:val="none" w:sz="0" w:space="0" w:color="auto"/>
      </w:divBdr>
    </w:div>
    <w:div w:id="680160833">
      <w:bodyDiv w:val="1"/>
      <w:marLeft w:val="0"/>
      <w:marRight w:val="0"/>
      <w:marTop w:val="0"/>
      <w:marBottom w:val="0"/>
      <w:divBdr>
        <w:top w:val="none" w:sz="0" w:space="0" w:color="auto"/>
        <w:left w:val="none" w:sz="0" w:space="0" w:color="auto"/>
        <w:bottom w:val="none" w:sz="0" w:space="0" w:color="auto"/>
        <w:right w:val="none" w:sz="0" w:space="0" w:color="auto"/>
      </w:divBdr>
    </w:div>
    <w:div w:id="682704514">
      <w:bodyDiv w:val="1"/>
      <w:marLeft w:val="0"/>
      <w:marRight w:val="0"/>
      <w:marTop w:val="0"/>
      <w:marBottom w:val="0"/>
      <w:divBdr>
        <w:top w:val="none" w:sz="0" w:space="0" w:color="auto"/>
        <w:left w:val="none" w:sz="0" w:space="0" w:color="auto"/>
        <w:bottom w:val="none" w:sz="0" w:space="0" w:color="auto"/>
        <w:right w:val="none" w:sz="0" w:space="0" w:color="auto"/>
      </w:divBdr>
    </w:div>
    <w:div w:id="688684430">
      <w:bodyDiv w:val="1"/>
      <w:marLeft w:val="0"/>
      <w:marRight w:val="0"/>
      <w:marTop w:val="0"/>
      <w:marBottom w:val="0"/>
      <w:divBdr>
        <w:top w:val="none" w:sz="0" w:space="0" w:color="auto"/>
        <w:left w:val="none" w:sz="0" w:space="0" w:color="auto"/>
        <w:bottom w:val="none" w:sz="0" w:space="0" w:color="auto"/>
        <w:right w:val="none" w:sz="0" w:space="0" w:color="auto"/>
      </w:divBdr>
    </w:div>
    <w:div w:id="690961068">
      <w:bodyDiv w:val="1"/>
      <w:marLeft w:val="0"/>
      <w:marRight w:val="0"/>
      <w:marTop w:val="0"/>
      <w:marBottom w:val="0"/>
      <w:divBdr>
        <w:top w:val="none" w:sz="0" w:space="0" w:color="auto"/>
        <w:left w:val="none" w:sz="0" w:space="0" w:color="auto"/>
        <w:bottom w:val="none" w:sz="0" w:space="0" w:color="auto"/>
        <w:right w:val="none" w:sz="0" w:space="0" w:color="auto"/>
      </w:divBdr>
    </w:div>
    <w:div w:id="694119146">
      <w:bodyDiv w:val="1"/>
      <w:marLeft w:val="0"/>
      <w:marRight w:val="0"/>
      <w:marTop w:val="0"/>
      <w:marBottom w:val="0"/>
      <w:divBdr>
        <w:top w:val="none" w:sz="0" w:space="0" w:color="auto"/>
        <w:left w:val="none" w:sz="0" w:space="0" w:color="auto"/>
        <w:bottom w:val="none" w:sz="0" w:space="0" w:color="auto"/>
        <w:right w:val="none" w:sz="0" w:space="0" w:color="auto"/>
      </w:divBdr>
    </w:div>
    <w:div w:id="699086689">
      <w:bodyDiv w:val="1"/>
      <w:marLeft w:val="0"/>
      <w:marRight w:val="0"/>
      <w:marTop w:val="0"/>
      <w:marBottom w:val="0"/>
      <w:divBdr>
        <w:top w:val="none" w:sz="0" w:space="0" w:color="auto"/>
        <w:left w:val="none" w:sz="0" w:space="0" w:color="auto"/>
        <w:bottom w:val="none" w:sz="0" w:space="0" w:color="auto"/>
        <w:right w:val="none" w:sz="0" w:space="0" w:color="auto"/>
      </w:divBdr>
    </w:div>
    <w:div w:id="716470596">
      <w:bodyDiv w:val="1"/>
      <w:marLeft w:val="0"/>
      <w:marRight w:val="0"/>
      <w:marTop w:val="0"/>
      <w:marBottom w:val="0"/>
      <w:divBdr>
        <w:top w:val="none" w:sz="0" w:space="0" w:color="auto"/>
        <w:left w:val="none" w:sz="0" w:space="0" w:color="auto"/>
        <w:bottom w:val="none" w:sz="0" w:space="0" w:color="auto"/>
        <w:right w:val="none" w:sz="0" w:space="0" w:color="auto"/>
      </w:divBdr>
    </w:div>
    <w:div w:id="717782210">
      <w:bodyDiv w:val="1"/>
      <w:marLeft w:val="0"/>
      <w:marRight w:val="0"/>
      <w:marTop w:val="0"/>
      <w:marBottom w:val="0"/>
      <w:divBdr>
        <w:top w:val="none" w:sz="0" w:space="0" w:color="auto"/>
        <w:left w:val="none" w:sz="0" w:space="0" w:color="auto"/>
        <w:bottom w:val="none" w:sz="0" w:space="0" w:color="auto"/>
        <w:right w:val="none" w:sz="0" w:space="0" w:color="auto"/>
      </w:divBdr>
    </w:div>
    <w:div w:id="740757232">
      <w:bodyDiv w:val="1"/>
      <w:marLeft w:val="0"/>
      <w:marRight w:val="0"/>
      <w:marTop w:val="0"/>
      <w:marBottom w:val="0"/>
      <w:divBdr>
        <w:top w:val="none" w:sz="0" w:space="0" w:color="auto"/>
        <w:left w:val="none" w:sz="0" w:space="0" w:color="auto"/>
        <w:bottom w:val="none" w:sz="0" w:space="0" w:color="auto"/>
        <w:right w:val="none" w:sz="0" w:space="0" w:color="auto"/>
      </w:divBdr>
    </w:div>
    <w:div w:id="741950491">
      <w:bodyDiv w:val="1"/>
      <w:marLeft w:val="0"/>
      <w:marRight w:val="0"/>
      <w:marTop w:val="0"/>
      <w:marBottom w:val="0"/>
      <w:divBdr>
        <w:top w:val="none" w:sz="0" w:space="0" w:color="auto"/>
        <w:left w:val="none" w:sz="0" w:space="0" w:color="auto"/>
        <w:bottom w:val="none" w:sz="0" w:space="0" w:color="auto"/>
        <w:right w:val="none" w:sz="0" w:space="0" w:color="auto"/>
      </w:divBdr>
    </w:div>
    <w:div w:id="745373268">
      <w:bodyDiv w:val="1"/>
      <w:marLeft w:val="0"/>
      <w:marRight w:val="0"/>
      <w:marTop w:val="0"/>
      <w:marBottom w:val="0"/>
      <w:divBdr>
        <w:top w:val="none" w:sz="0" w:space="0" w:color="auto"/>
        <w:left w:val="none" w:sz="0" w:space="0" w:color="auto"/>
        <w:bottom w:val="none" w:sz="0" w:space="0" w:color="auto"/>
        <w:right w:val="none" w:sz="0" w:space="0" w:color="auto"/>
      </w:divBdr>
    </w:div>
    <w:div w:id="747507916">
      <w:bodyDiv w:val="1"/>
      <w:marLeft w:val="0"/>
      <w:marRight w:val="0"/>
      <w:marTop w:val="0"/>
      <w:marBottom w:val="0"/>
      <w:divBdr>
        <w:top w:val="none" w:sz="0" w:space="0" w:color="auto"/>
        <w:left w:val="none" w:sz="0" w:space="0" w:color="auto"/>
        <w:bottom w:val="none" w:sz="0" w:space="0" w:color="auto"/>
        <w:right w:val="none" w:sz="0" w:space="0" w:color="auto"/>
      </w:divBdr>
    </w:div>
    <w:div w:id="750389803">
      <w:bodyDiv w:val="1"/>
      <w:marLeft w:val="0"/>
      <w:marRight w:val="0"/>
      <w:marTop w:val="0"/>
      <w:marBottom w:val="0"/>
      <w:divBdr>
        <w:top w:val="none" w:sz="0" w:space="0" w:color="auto"/>
        <w:left w:val="none" w:sz="0" w:space="0" w:color="auto"/>
        <w:bottom w:val="none" w:sz="0" w:space="0" w:color="auto"/>
        <w:right w:val="none" w:sz="0" w:space="0" w:color="auto"/>
      </w:divBdr>
    </w:div>
    <w:div w:id="751781267">
      <w:bodyDiv w:val="1"/>
      <w:marLeft w:val="0"/>
      <w:marRight w:val="0"/>
      <w:marTop w:val="0"/>
      <w:marBottom w:val="0"/>
      <w:divBdr>
        <w:top w:val="none" w:sz="0" w:space="0" w:color="auto"/>
        <w:left w:val="none" w:sz="0" w:space="0" w:color="auto"/>
        <w:bottom w:val="none" w:sz="0" w:space="0" w:color="auto"/>
        <w:right w:val="none" w:sz="0" w:space="0" w:color="auto"/>
      </w:divBdr>
    </w:div>
    <w:div w:id="751856342">
      <w:bodyDiv w:val="1"/>
      <w:marLeft w:val="0"/>
      <w:marRight w:val="0"/>
      <w:marTop w:val="0"/>
      <w:marBottom w:val="0"/>
      <w:divBdr>
        <w:top w:val="none" w:sz="0" w:space="0" w:color="auto"/>
        <w:left w:val="none" w:sz="0" w:space="0" w:color="auto"/>
        <w:bottom w:val="none" w:sz="0" w:space="0" w:color="auto"/>
        <w:right w:val="none" w:sz="0" w:space="0" w:color="auto"/>
      </w:divBdr>
    </w:div>
    <w:div w:id="760218444">
      <w:bodyDiv w:val="1"/>
      <w:marLeft w:val="0"/>
      <w:marRight w:val="0"/>
      <w:marTop w:val="0"/>
      <w:marBottom w:val="0"/>
      <w:divBdr>
        <w:top w:val="none" w:sz="0" w:space="0" w:color="auto"/>
        <w:left w:val="none" w:sz="0" w:space="0" w:color="auto"/>
        <w:bottom w:val="none" w:sz="0" w:space="0" w:color="auto"/>
        <w:right w:val="none" w:sz="0" w:space="0" w:color="auto"/>
      </w:divBdr>
    </w:div>
    <w:div w:id="760951272">
      <w:bodyDiv w:val="1"/>
      <w:marLeft w:val="0"/>
      <w:marRight w:val="0"/>
      <w:marTop w:val="0"/>
      <w:marBottom w:val="0"/>
      <w:divBdr>
        <w:top w:val="none" w:sz="0" w:space="0" w:color="auto"/>
        <w:left w:val="none" w:sz="0" w:space="0" w:color="auto"/>
        <w:bottom w:val="none" w:sz="0" w:space="0" w:color="auto"/>
        <w:right w:val="none" w:sz="0" w:space="0" w:color="auto"/>
      </w:divBdr>
    </w:div>
    <w:div w:id="761756083">
      <w:bodyDiv w:val="1"/>
      <w:marLeft w:val="0"/>
      <w:marRight w:val="0"/>
      <w:marTop w:val="0"/>
      <w:marBottom w:val="0"/>
      <w:divBdr>
        <w:top w:val="none" w:sz="0" w:space="0" w:color="auto"/>
        <w:left w:val="none" w:sz="0" w:space="0" w:color="auto"/>
        <w:bottom w:val="none" w:sz="0" w:space="0" w:color="auto"/>
        <w:right w:val="none" w:sz="0" w:space="0" w:color="auto"/>
      </w:divBdr>
    </w:div>
    <w:div w:id="763456365">
      <w:bodyDiv w:val="1"/>
      <w:marLeft w:val="0"/>
      <w:marRight w:val="0"/>
      <w:marTop w:val="0"/>
      <w:marBottom w:val="0"/>
      <w:divBdr>
        <w:top w:val="none" w:sz="0" w:space="0" w:color="auto"/>
        <w:left w:val="none" w:sz="0" w:space="0" w:color="auto"/>
        <w:bottom w:val="none" w:sz="0" w:space="0" w:color="auto"/>
        <w:right w:val="none" w:sz="0" w:space="0" w:color="auto"/>
      </w:divBdr>
    </w:div>
    <w:div w:id="763526379">
      <w:bodyDiv w:val="1"/>
      <w:marLeft w:val="0"/>
      <w:marRight w:val="0"/>
      <w:marTop w:val="0"/>
      <w:marBottom w:val="0"/>
      <w:divBdr>
        <w:top w:val="none" w:sz="0" w:space="0" w:color="auto"/>
        <w:left w:val="none" w:sz="0" w:space="0" w:color="auto"/>
        <w:bottom w:val="none" w:sz="0" w:space="0" w:color="auto"/>
        <w:right w:val="none" w:sz="0" w:space="0" w:color="auto"/>
      </w:divBdr>
    </w:div>
    <w:div w:id="764612688">
      <w:bodyDiv w:val="1"/>
      <w:marLeft w:val="0"/>
      <w:marRight w:val="0"/>
      <w:marTop w:val="0"/>
      <w:marBottom w:val="0"/>
      <w:divBdr>
        <w:top w:val="none" w:sz="0" w:space="0" w:color="auto"/>
        <w:left w:val="none" w:sz="0" w:space="0" w:color="auto"/>
        <w:bottom w:val="none" w:sz="0" w:space="0" w:color="auto"/>
        <w:right w:val="none" w:sz="0" w:space="0" w:color="auto"/>
      </w:divBdr>
    </w:div>
    <w:div w:id="769928602">
      <w:bodyDiv w:val="1"/>
      <w:marLeft w:val="0"/>
      <w:marRight w:val="0"/>
      <w:marTop w:val="0"/>
      <w:marBottom w:val="0"/>
      <w:divBdr>
        <w:top w:val="none" w:sz="0" w:space="0" w:color="auto"/>
        <w:left w:val="none" w:sz="0" w:space="0" w:color="auto"/>
        <w:bottom w:val="none" w:sz="0" w:space="0" w:color="auto"/>
        <w:right w:val="none" w:sz="0" w:space="0" w:color="auto"/>
      </w:divBdr>
    </w:div>
    <w:div w:id="773551627">
      <w:bodyDiv w:val="1"/>
      <w:marLeft w:val="0"/>
      <w:marRight w:val="0"/>
      <w:marTop w:val="0"/>
      <w:marBottom w:val="0"/>
      <w:divBdr>
        <w:top w:val="none" w:sz="0" w:space="0" w:color="auto"/>
        <w:left w:val="none" w:sz="0" w:space="0" w:color="auto"/>
        <w:bottom w:val="none" w:sz="0" w:space="0" w:color="auto"/>
        <w:right w:val="none" w:sz="0" w:space="0" w:color="auto"/>
      </w:divBdr>
    </w:div>
    <w:div w:id="775826255">
      <w:bodyDiv w:val="1"/>
      <w:marLeft w:val="0"/>
      <w:marRight w:val="0"/>
      <w:marTop w:val="0"/>
      <w:marBottom w:val="0"/>
      <w:divBdr>
        <w:top w:val="none" w:sz="0" w:space="0" w:color="auto"/>
        <w:left w:val="none" w:sz="0" w:space="0" w:color="auto"/>
        <w:bottom w:val="none" w:sz="0" w:space="0" w:color="auto"/>
        <w:right w:val="none" w:sz="0" w:space="0" w:color="auto"/>
      </w:divBdr>
    </w:div>
    <w:div w:id="776097554">
      <w:bodyDiv w:val="1"/>
      <w:marLeft w:val="0"/>
      <w:marRight w:val="0"/>
      <w:marTop w:val="0"/>
      <w:marBottom w:val="0"/>
      <w:divBdr>
        <w:top w:val="none" w:sz="0" w:space="0" w:color="auto"/>
        <w:left w:val="none" w:sz="0" w:space="0" w:color="auto"/>
        <w:bottom w:val="none" w:sz="0" w:space="0" w:color="auto"/>
        <w:right w:val="none" w:sz="0" w:space="0" w:color="auto"/>
      </w:divBdr>
    </w:div>
    <w:div w:id="780732378">
      <w:bodyDiv w:val="1"/>
      <w:marLeft w:val="0"/>
      <w:marRight w:val="0"/>
      <w:marTop w:val="0"/>
      <w:marBottom w:val="0"/>
      <w:divBdr>
        <w:top w:val="none" w:sz="0" w:space="0" w:color="auto"/>
        <w:left w:val="none" w:sz="0" w:space="0" w:color="auto"/>
        <w:bottom w:val="none" w:sz="0" w:space="0" w:color="auto"/>
        <w:right w:val="none" w:sz="0" w:space="0" w:color="auto"/>
      </w:divBdr>
    </w:div>
    <w:div w:id="781147843">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784278203">
      <w:bodyDiv w:val="1"/>
      <w:marLeft w:val="0"/>
      <w:marRight w:val="0"/>
      <w:marTop w:val="0"/>
      <w:marBottom w:val="0"/>
      <w:divBdr>
        <w:top w:val="none" w:sz="0" w:space="0" w:color="auto"/>
        <w:left w:val="none" w:sz="0" w:space="0" w:color="auto"/>
        <w:bottom w:val="none" w:sz="0" w:space="0" w:color="auto"/>
        <w:right w:val="none" w:sz="0" w:space="0" w:color="auto"/>
      </w:divBdr>
    </w:div>
    <w:div w:id="786658309">
      <w:bodyDiv w:val="1"/>
      <w:marLeft w:val="0"/>
      <w:marRight w:val="0"/>
      <w:marTop w:val="0"/>
      <w:marBottom w:val="0"/>
      <w:divBdr>
        <w:top w:val="none" w:sz="0" w:space="0" w:color="auto"/>
        <w:left w:val="none" w:sz="0" w:space="0" w:color="auto"/>
        <w:bottom w:val="none" w:sz="0" w:space="0" w:color="auto"/>
        <w:right w:val="none" w:sz="0" w:space="0" w:color="auto"/>
      </w:divBdr>
    </w:div>
    <w:div w:id="788626710">
      <w:bodyDiv w:val="1"/>
      <w:marLeft w:val="0"/>
      <w:marRight w:val="0"/>
      <w:marTop w:val="0"/>
      <w:marBottom w:val="0"/>
      <w:divBdr>
        <w:top w:val="none" w:sz="0" w:space="0" w:color="auto"/>
        <w:left w:val="none" w:sz="0" w:space="0" w:color="auto"/>
        <w:bottom w:val="none" w:sz="0" w:space="0" w:color="auto"/>
        <w:right w:val="none" w:sz="0" w:space="0" w:color="auto"/>
      </w:divBdr>
    </w:div>
    <w:div w:id="796485375">
      <w:bodyDiv w:val="1"/>
      <w:marLeft w:val="0"/>
      <w:marRight w:val="0"/>
      <w:marTop w:val="0"/>
      <w:marBottom w:val="0"/>
      <w:divBdr>
        <w:top w:val="none" w:sz="0" w:space="0" w:color="auto"/>
        <w:left w:val="none" w:sz="0" w:space="0" w:color="auto"/>
        <w:bottom w:val="none" w:sz="0" w:space="0" w:color="auto"/>
        <w:right w:val="none" w:sz="0" w:space="0" w:color="auto"/>
      </w:divBdr>
    </w:div>
    <w:div w:id="799961150">
      <w:bodyDiv w:val="1"/>
      <w:marLeft w:val="0"/>
      <w:marRight w:val="0"/>
      <w:marTop w:val="0"/>
      <w:marBottom w:val="0"/>
      <w:divBdr>
        <w:top w:val="none" w:sz="0" w:space="0" w:color="auto"/>
        <w:left w:val="none" w:sz="0" w:space="0" w:color="auto"/>
        <w:bottom w:val="none" w:sz="0" w:space="0" w:color="auto"/>
        <w:right w:val="none" w:sz="0" w:space="0" w:color="auto"/>
      </w:divBdr>
    </w:div>
    <w:div w:id="801919654">
      <w:bodyDiv w:val="1"/>
      <w:marLeft w:val="0"/>
      <w:marRight w:val="0"/>
      <w:marTop w:val="0"/>
      <w:marBottom w:val="0"/>
      <w:divBdr>
        <w:top w:val="none" w:sz="0" w:space="0" w:color="auto"/>
        <w:left w:val="none" w:sz="0" w:space="0" w:color="auto"/>
        <w:bottom w:val="none" w:sz="0" w:space="0" w:color="auto"/>
        <w:right w:val="none" w:sz="0" w:space="0" w:color="auto"/>
      </w:divBdr>
    </w:div>
    <w:div w:id="813908276">
      <w:bodyDiv w:val="1"/>
      <w:marLeft w:val="0"/>
      <w:marRight w:val="0"/>
      <w:marTop w:val="0"/>
      <w:marBottom w:val="0"/>
      <w:divBdr>
        <w:top w:val="none" w:sz="0" w:space="0" w:color="auto"/>
        <w:left w:val="none" w:sz="0" w:space="0" w:color="auto"/>
        <w:bottom w:val="none" w:sz="0" w:space="0" w:color="auto"/>
        <w:right w:val="none" w:sz="0" w:space="0" w:color="auto"/>
      </w:divBdr>
    </w:div>
    <w:div w:id="814420042">
      <w:bodyDiv w:val="1"/>
      <w:marLeft w:val="0"/>
      <w:marRight w:val="0"/>
      <w:marTop w:val="0"/>
      <w:marBottom w:val="0"/>
      <w:divBdr>
        <w:top w:val="none" w:sz="0" w:space="0" w:color="auto"/>
        <w:left w:val="none" w:sz="0" w:space="0" w:color="auto"/>
        <w:bottom w:val="none" w:sz="0" w:space="0" w:color="auto"/>
        <w:right w:val="none" w:sz="0" w:space="0" w:color="auto"/>
      </w:divBdr>
    </w:div>
    <w:div w:id="823546870">
      <w:bodyDiv w:val="1"/>
      <w:marLeft w:val="0"/>
      <w:marRight w:val="0"/>
      <w:marTop w:val="0"/>
      <w:marBottom w:val="0"/>
      <w:divBdr>
        <w:top w:val="none" w:sz="0" w:space="0" w:color="auto"/>
        <w:left w:val="none" w:sz="0" w:space="0" w:color="auto"/>
        <w:bottom w:val="none" w:sz="0" w:space="0" w:color="auto"/>
        <w:right w:val="none" w:sz="0" w:space="0" w:color="auto"/>
      </w:divBdr>
    </w:div>
    <w:div w:id="823936602">
      <w:bodyDiv w:val="1"/>
      <w:marLeft w:val="0"/>
      <w:marRight w:val="0"/>
      <w:marTop w:val="0"/>
      <w:marBottom w:val="0"/>
      <w:divBdr>
        <w:top w:val="none" w:sz="0" w:space="0" w:color="auto"/>
        <w:left w:val="none" w:sz="0" w:space="0" w:color="auto"/>
        <w:bottom w:val="none" w:sz="0" w:space="0" w:color="auto"/>
        <w:right w:val="none" w:sz="0" w:space="0" w:color="auto"/>
      </w:divBdr>
    </w:div>
    <w:div w:id="828641326">
      <w:bodyDiv w:val="1"/>
      <w:marLeft w:val="0"/>
      <w:marRight w:val="0"/>
      <w:marTop w:val="0"/>
      <w:marBottom w:val="0"/>
      <w:divBdr>
        <w:top w:val="none" w:sz="0" w:space="0" w:color="auto"/>
        <w:left w:val="none" w:sz="0" w:space="0" w:color="auto"/>
        <w:bottom w:val="none" w:sz="0" w:space="0" w:color="auto"/>
        <w:right w:val="none" w:sz="0" w:space="0" w:color="auto"/>
      </w:divBdr>
    </w:div>
    <w:div w:id="836651937">
      <w:bodyDiv w:val="1"/>
      <w:marLeft w:val="0"/>
      <w:marRight w:val="0"/>
      <w:marTop w:val="0"/>
      <w:marBottom w:val="0"/>
      <w:divBdr>
        <w:top w:val="none" w:sz="0" w:space="0" w:color="auto"/>
        <w:left w:val="none" w:sz="0" w:space="0" w:color="auto"/>
        <w:bottom w:val="none" w:sz="0" w:space="0" w:color="auto"/>
        <w:right w:val="none" w:sz="0" w:space="0" w:color="auto"/>
      </w:divBdr>
    </w:div>
    <w:div w:id="844520056">
      <w:bodyDiv w:val="1"/>
      <w:marLeft w:val="0"/>
      <w:marRight w:val="0"/>
      <w:marTop w:val="0"/>
      <w:marBottom w:val="0"/>
      <w:divBdr>
        <w:top w:val="none" w:sz="0" w:space="0" w:color="auto"/>
        <w:left w:val="none" w:sz="0" w:space="0" w:color="auto"/>
        <w:bottom w:val="none" w:sz="0" w:space="0" w:color="auto"/>
        <w:right w:val="none" w:sz="0" w:space="0" w:color="auto"/>
      </w:divBdr>
    </w:div>
    <w:div w:id="846477589">
      <w:bodyDiv w:val="1"/>
      <w:marLeft w:val="0"/>
      <w:marRight w:val="0"/>
      <w:marTop w:val="0"/>
      <w:marBottom w:val="0"/>
      <w:divBdr>
        <w:top w:val="none" w:sz="0" w:space="0" w:color="auto"/>
        <w:left w:val="none" w:sz="0" w:space="0" w:color="auto"/>
        <w:bottom w:val="none" w:sz="0" w:space="0" w:color="auto"/>
        <w:right w:val="none" w:sz="0" w:space="0" w:color="auto"/>
      </w:divBdr>
    </w:div>
    <w:div w:id="856818646">
      <w:bodyDiv w:val="1"/>
      <w:marLeft w:val="0"/>
      <w:marRight w:val="0"/>
      <w:marTop w:val="0"/>
      <w:marBottom w:val="0"/>
      <w:divBdr>
        <w:top w:val="none" w:sz="0" w:space="0" w:color="auto"/>
        <w:left w:val="none" w:sz="0" w:space="0" w:color="auto"/>
        <w:bottom w:val="none" w:sz="0" w:space="0" w:color="auto"/>
        <w:right w:val="none" w:sz="0" w:space="0" w:color="auto"/>
      </w:divBdr>
    </w:div>
    <w:div w:id="858469073">
      <w:bodyDiv w:val="1"/>
      <w:marLeft w:val="0"/>
      <w:marRight w:val="0"/>
      <w:marTop w:val="0"/>
      <w:marBottom w:val="0"/>
      <w:divBdr>
        <w:top w:val="none" w:sz="0" w:space="0" w:color="auto"/>
        <w:left w:val="none" w:sz="0" w:space="0" w:color="auto"/>
        <w:bottom w:val="none" w:sz="0" w:space="0" w:color="auto"/>
        <w:right w:val="none" w:sz="0" w:space="0" w:color="auto"/>
      </w:divBdr>
    </w:div>
    <w:div w:id="863372845">
      <w:bodyDiv w:val="1"/>
      <w:marLeft w:val="0"/>
      <w:marRight w:val="0"/>
      <w:marTop w:val="0"/>
      <w:marBottom w:val="0"/>
      <w:divBdr>
        <w:top w:val="none" w:sz="0" w:space="0" w:color="auto"/>
        <w:left w:val="none" w:sz="0" w:space="0" w:color="auto"/>
        <w:bottom w:val="none" w:sz="0" w:space="0" w:color="auto"/>
        <w:right w:val="none" w:sz="0" w:space="0" w:color="auto"/>
      </w:divBdr>
    </w:div>
    <w:div w:id="866914595">
      <w:bodyDiv w:val="1"/>
      <w:marLeft w:val="0"/>
      <w:marRight w:val="0"/>
      <w:marTop w:val="0"/>
      <w:marBottom w:val="0"/>
      <w:divBdr>
        <w:top w:val="none" w:sz="0" w:space="0" w:color="auto"/>
        <w:left w:val="none" w:sz="0" w:space="0" w:color="auto"/>
        <w:bottom w:val="none" w:sz="0" w:space="0" w:color="auto"/>
        <w:right w:val="none" w:sz="0" w:space="0" w:color="auto"/>
      </w:divBdr>
    </w:div>
    <w:div w:id="887761806">
      <w:bodyDiv w:val="1"/>
      <w:marLeft w:val="0"/>
      <w:marRight w:val="0"/>
      <w:marTop w:val="0"/>
      <w:marBottom w:val="0"/>
      <w:divBdr>
        <w:top w:val="none" w:sz="0" w:space="0" w:color="auto"/>
        <w:left w:val="none" w:sz="0" w:space="0" w:color="auto"/>
        <w:bottom w:val="none" w:sz="0" w:space="0" w:color="auto"/>
        <w:right w:val="none" w:sz="0" w:space="0" w:color="auto"/>
      </w:divBdr>
    </w:div>
    <w:div w:id="892807947">
      <w:bodyDiv w:val="1"/>
      <w:marLeft w:val="0"/>
      <w:marRight w:val="0"/>
      <w:marTop w:val="0"/>
      <w:marBottom w:val="0"/>
      <w:divBdr>
        <w:top w:val="none" w:sz="0" w:space="0" w:color="auto"/>
        <w:left w:val="none" w:sz="0" w:space="0" w:color="auto"/>
        <w:bottom w:val="none" w:sz="0" w:space="0" w:color="auto"/>
        <w:right w:val="none" w:sz="0" w:space="0" w:color="auto"/>
      </w:divBdr>
    </w:div>
    <w:div w:id="894581936">
      <w:bodyDiv w:val="1"/>
      <w:marLeft w:val="0"/>
      <w:marRight w:val="0"/>
      <w:marTop w:val="0"/>
      <w:marBottom w:val="0"/>
      <w:divBdr>
        <w:top w:val="none" w:sz="0" w:space="0" w:color="auto"/>
        <w:left w:val="none" w:sz="0" w:space="0" w:color="auto"/>
        <w:bottom w:val="none" w:sz="0" w:space="0" w:color="auto"/>
        <w:right w:val="none" w:sz="0" w:space="0" w:color="auto"/>
      </w:divBdr>
    </w:div>
    <w:div w:id="894780830">
      <w:bodyDiv w:val="1"/>
      <w:marLeft w:val="0"/>
      <w:marRight w:val="0"/>
      <w:marTop w:val="0"/>
      <w:marBottom w:val="0"/>
      <w:divBdr>
        <w:top w:val="none" w:sz="0" w:space="0" w:color="auto"/>
        <w:left w:val="none" w:sz="0" w:space="0" w:color="auto"/>
        <w:bottom w:val="none" w:sz="0" w:space="0" w:color="auto"/>
        <w:right w:val="none" w:sz="0" w:space="0" w:color="auto"/>
      </w:divBdr>
    </w:div>
    <w:div w:id="898367562">
      <w:bodyDiv w:val="1"/>
      <w:marLeft w:val="0"/>
      <w:marRight w:val="0"/>
      <w:marTop w:val="0"/>
      <w:marBottom w:val="0"/>
      <w:divBdr>
        <w:top w:val="none" w:sz="0" w:space="0" w:color="auto"/>
        <w:left w:val="none" w:sz="0" w:space="0" w:color="auto"/>
        <w:bottom w:val="none" w:sz="0" w:space="0" w:color="auto"/>
        <w:right w:val="none" w:sz="0" w:space="0" w:color="auto"/>
      </w:divBdr>
    </w:div>
    <w:div w:id="912470393">
      <w:bodyDiv w:val="1"/>
      <w:marLeft w:val="0"/>
      <w:marRight w:val="0"/>
      <w:marTop w:val="0"/>
      <w:marBottom w:val="0"/>
      <w:divBdr>
        <w:top w:val="none" w:sz="0" w:space="0" w:color="auto"/>
        <w:left w:val="none" w:sz="0" w:space="0" w:color="auto"/>
        <w:bottom w:val="none" w:sz="0" w:space="0" w:color="auto"/>
        <w:right w:val="none" w:sz="0" w:space="0" w:color="auto"/>
      </w:divBdr>
    </w:div>
    <w:div w:id="919826129">
      <w:bodyDiv w:val="1"/>
      <w:marLeft w:val="0"/>
      <w:marRight w:val="0"/>
      <w:marTop w:val="0"/>
      <w:marBottom w:val="0"/>
      <w:divBdr>
        <w:top w:val="none" w:sz="0" w:space="0" w:color="auto"/>
        <w:left w:val="none" w:sz="0" w:space="0" w:color="auto"/>
        <w:bottom w:val="none" w:sz="0" w:space="0" w:color="auto"/>
        <w:right w:val="none" w:sz="0" w:space="0" w:color="auto"/>
      </w:divBdr>
    </w:div>
    <w:div w:id="921986670">
      <w:bodyDiv w:val="1"/>
      <w:marLeft w:val="0"/>
      <w:marRight w:val="0"/>
      <w:marTop w:val="0"/>
      <w:marBottom w:val="0"/>
      <w:divBdr>
        <w:top w:val="none" w:sz="0" w:space="0" w:color="auto"/>
        <w:left w:val="none" w:sz="0" w:space="0" w:color="auto"/>
        <w:bottom w:val="none" w:sz="0" w:space="0" w:color="auto"/>
        <w:right w:val="none" w:sz="0" w:space="0" w:color="auto"/>
      </w:divBdr>
    </w:div>
    <w:div w:id="931202942">
      <w:bodyDiv w:val="1"/>
      <w:marLeft w:val="0"/>
      <w:marRight w:val="0"/>
      <w:marTop w:val="0"/>
      <w:marBottom w:val="0"/>
      <w:divBdr>
        <w:top w:val="none" w:sz="0" w:space="0" w:color="auto"/>
        <w:left w:val="none" w:sz="0" w:space="0" w:color="auto"/>
        <w:bottom w:val="none" w:sz="0" w:space="0" w:color="auto"/>
        <w:right w:val="none" w:sz="0" w:space="0" w:color="auto"/>
      </w:divBdr>
    </w:div>
    <w:div w:id="942689264">
      <w:bodyDiv w:val="1"/>
      <w:marLeft w:val="0"/>
      <w:marRight w:val="0"/>
      <w:marTop w:val="0"/>
      <w:marBottom w:val="0"/>
      <w:divBdr>
        <w:top w:val="none" w:sz="0" w:space="0" w:color="auto"/>
        <w:left w:val="none" w:sz="0" w:space="0" w:color="auto"/>
        <w:bottom w:val="none" w:sz="0" w:space="0" w:color="auto"/>
        <w:right w:val="none" w:sz="0" w:space="0" w:color="auto"/>
      </w:divBdr>
    </w:div>
    <w:div w:id="944728236">
      <w:bodyDiv w:val="1"/>
      <w:marLeft w:val="0"/>
      <w:marRight w:val="0"/>
      <w:marTop w:val="0"/>
      <w:marBottom w:val="0"/>
      <w:divBdr>
        <w:top w:val="none" w:sz="0" w:space="0" w:color="auto"/>
        <w:left w:val="none" w:sz="0" w:space="0" w:color="auto"/>
        <w:bottom w:val="none" w:sz="0" w:space="0" w:color="auto"/>
        <w:right w:val="none" w:sz="0" w:space="0" w:color="auto"/>
      </w:divBdr>
    </w:div>
    <w:div w:id="945965507">
      <w:bodyDiv w:val="1"/>
      <w:marLeft w:val="0"/>
      <w:marRight w:val="0"/>
      <w:marTop w:val="0"/>
      <w:marBottom w:val="0"/>
      <w:divBdr>
        <w:top w:val="none" w:sz="0" w:space="0" w:color="auto"/>
        <w:left w:val="none" w:sz="0" w:space="0" w:color="auto"/>
        <w:bottom w:val="none" w:sz="0" w:space="0" w:color="auto"/>
        <w:right w:val="none" w:sz="0" w:space="0" w:color="auto"/>
      </w:divBdr>
    </w:div>
    <w:div w:id="948388623">
      <w:bodyDiv w:val="1"/>
      <w:marLeft w:val="0"/>
      <w:marRight w:val="0"/>
      <w:marTop w:val="0"/>
      <w:marBottom w:val="0"/>
      <w:divBdr>
        <w:top w:val="none" w:sz="0" w:space="0" w:color="auto"/>
        <w:left w:val="none" w:sz="0" w:space="0" w:color="auto"/>
        <w:bottom w:val="none" w:sz="0" w:space="0" w:color="auto"/>
        <w:right w:val="none" w:sz="0" w:space="0" w:color="auto"/>
      </w:divBdr>
    </w:div>
    <w:div w:id="948899140">
      <w:bodyDiv w:val="1"/>
      <w:marLeft w:val="0"/>
      <w:marRight w:val="0"/>
      <w:marTop w:val="0"/>
      <w:marBottom w:val="0"/>
      <w:divBdr>
        <w:top w:val="none" w:sz="0" w:space="0" w:color="auto"/>
        <w:left w:val="none" w:sz="0" w:space="0" w:color="auto"/>
        <w:bottom w:val="none" w:sz="0" w:space="0" w:color="auto"/>
        <w:right w:val="none" w:sz="0" w:space="0" w:color="auto"/>
      </w:divBdr>
    </w:div>
    <w:div w:id="952783618">
      <w:bodyDiv w:val="1"/>
      <w:marLeft w:val="0"/>
      <w:marRight w:val="0"/>
      <w:marTop w:val="0"/>
      <w:marBottom w:val="0"/>
      <w:divBdr>
        <w:top w:val="none" w:sz="0" w:space="0" w:color="auto"/>
        <w:left w:val="none" w:sz="0" w:space="0" w:color="auto"/>
        <w:bottom w:val="none" w:sz="0" w:space="0" w:color="auto"/>
        <w:right w:val="none" w:sz="0" w:space="0" w:color="auto"/>
      </w:divBdr>
    </w:div>
    <w:div w:id="954293758">
      <w:bodyDiv w:val="1"/>
      <w:marLeft w:val="0"/>
      <w:marRight w:val="0"/>
      <w:marTop w:val="0"/>
      <w:marBottom w:val="0"/>
      <w:divBdr>
        <w:top w:val="none" w:sz="0" w:space="0" w:color="auto"/>
        <w:left w:val="none" w:sz="0" w:space="0" w:color="auto"/>
        <w:bottom w:val="none" w:sz="0" w:space="0" w:color="auto"/>
        <w:right w:val="none" w:sz="0" w:space="0" w:color="auto"/>
      </w:divBdr>
    </w:div>
    <w:div w:id="956760595">
      <w:bodyDiv w:val="1"/>
      <w:marLeft w:val="0"/>
      <w:marRight w:val="0"/>
      <w:marTop w:val="0"/>
      <w:marBottom w:val="0"/>
      <w:divBdr>
        <w:top w:val="none" w:sz="0" w:space="0" w:color="auto"/>
        <w:left w:val="none" w:sz="0" w:space="0" w:color="auto"/>
        <w:bottom w:val="none" w:sz="0" w:space="0" w:color="auto"/>
        <w:right w:val="none" w:sz="0" w:space="0" w:color="auto"/>
      </w:divBdr>
    </w:div>
    <w:div w:id="959650314">
      <w:bodyDiv w:val="1"/>
      <w:marLeft w:val="0"/>
      <w:marRight w:val="0"/>
      <w:marTop w:val="0"/>
      <w:marBottom w:val="0"/>
      <w:divBdr>
        <w:top w:val="none" w:sz="0" w:space="0" w:color="auto"/>
        <w:left w:val="none" w:sz="0" w:space="0" w:color="auto"/>
        <w:bottom w:val="none" w:sz="0" w:space="0" w:color="auto"/>
        <w:right w:val="none" w:sz="0" w:space="0" w:color="auto"/>
      </w:divBdr>
    </w:div>
    <w:div w:id="961499106">
      <w:bodyDiv w:val="1"/>
      <w:marLeft w:val="0"/>
      <w:marRight w:val="0"/>
      <w:marTop w:val="0"/>
      <w:marBottom w:val="0"/>
      <w:divBdr>
        <w:top w:val="none" w:sz="0" w:space="0" w:color="auto"/>
        <w:left w:val="none" w:sz="0" w:space="0" w:color="auto"/>
        <w:bottom w:val="none" w:sz="0" w:space="0" w:color="auto"/>
        <w:right w:val="none" w:sz="0" w:space="0" w:color="auto"/>
      </w:divBdr>
    </w:div>
    <w:div w:id="962004693">
      <w:bodyDiv w:val="1"/>
      <w:marLeft w:val="0"/>
      <w:marRight w:val="0"/>
      <w:marTop w:val="0"/>
      <w:marBottom w:val="0"/>
      <w:divBdr>
        <w:top w:val="none" w:sz="0" w:space="0" w:color="auto"/>
        <w:left w:val="none" w:sz="0" w:space="0" w:color="auto"/>
        <w:bottom w:val="none" w:sz="0" w:space="0" w:color="auto"/>
        <w:right w:val="none" w:sz="0" w:space="0" w:color="auto"/>
      </w:divBdr>
    </w:div>
    <w:div w:id="977302475">
      <w:bodyDiv w:val="1"/>
      <w:marLeft w:val="0"/>
      <w:marRight w:val="0"/>
      <w:marTop w:val="0"/>
      <w:marBottom w:val="0"/>
      <w:divBdr>
        <w:top w:val="none" w:sz="0" w:space="0" w:color="auto"/>
        <w:left w:val="none" w:sz="0" w:space="0" w:color="auto"/>
        <w:bottom w:val="none" w:sz="0" w:space="0" w:color="auto"/>
        <w:right w:val="none" w:sz="0" w:space="0" w:color="auto"/>
      </w:divBdr>
    </w:div>
    <w:div w:id="986399486">
      <w:bodyDiv w:val="1"/>
      <w:marLeft w:val="0"/>
      <w:marRight w:val="0"/>
      <w:marTop w:val="0"/>
      <w:marBottom w:val="0"/>
      <w:divBdr>
        <w:top w:val="none" w:sz="0" w:space="0" w:color="auto"/>
        <w:left w:val="none" w:sz="0" w:space="0" w:color="auto"/>
        <w:bottom w:val="none" w:sz="0" w:space="0" w:color="auto"/>
        <w:right w:val="none" w:sz="0" w:space="0" w:color="auto"/>
      </w:divBdr>
    </w:div>
    <w:div w:id="1004549488">
      <w:bodyDiv w:val="1"/>
      <w:marLeft w:val="0"/>
      <w:marRight w:val="0"/>
      <w:marTop w:val="0"/>
      <w:marBottom w:val="0"/>
      <w:divBdr>
        <w:top w:val="none" w:sz="0" w:space="0" w:color="auto"/>
        <w:left w:val="none" w:sz="0" w:space="0" w:color="auto"/>
        <w:bottom w:val="none" w:sz="0" w:space="0" w:color="auto"/>
        <w:right w:val="none" w:sz="0" w:space="0" w:color="auto"/>
      </w:divBdr>
    </w:div>
    <w:div w:id="1009258577">
      <w:bodyDiv w:val="1"/>
      <w:marLeft w:val="0"/>
      <w:marRight w:val="0"/>
      <w:marTop w:val="0"/>
      <w:marBottom w:val="0"/>
      <w:divBdr>
        <w:top w:val="none" w:sz="0" w:space="0" w:color="auto"/>
        <w:left w:val="none" w:sz="0" w:space="0" w:color="auto"/>
        <w:bottom w:val="none" w:sz="0" w:space="0" w:color="auto"/>
        <w:right w:val="none" w:sz="0" w:space="0" w:color="auto"/>
      </w:divBdr>
    </w:div>
    <w:div w:id="1009989515">
      <w:bodyDiv w:val="1"/>
      <w:marLeft w:val="0"/>
      <w:marRight w:val="0"/>
      <w:marTop w:val="0"/>
      <w:marBottom w:val="0"/>
      <w:divBdr>
        <w:top w:val="none" w:sz="0" w:space="0" w:color="auto"/>
        <w:left w:val="none" w:sz="0" w:space="0" w:color="auto"/>
        <w:bottom w:val="none" w:sz="0" w:space="0" w:color="auto"/>
        <w:right w:val="none" w:sz="0" w:space="0" w:color="auto"/>
      </w:divBdr>
    </w:div>
    <w:div w:id="1014259398">
      <w:bodyDiv w:val="1"/>
      <w:marLeft w:val="0"/>
      <w:marRight w:val="0"/>
      <w:marTop w:val="0"/>
      <w:marBottom w:val="0"/>
      <w:divBdr>
        <w:top w:val="none" w:sz="0" w:space="0" w:color="auto"/>
        <w:left w:val="none" w:sz="0" w:space="0" w:color="auto"/>
        <w:bottom w:val="none" w:sz="0" w:space="0" w:color="auto"/>
        <w:right w:val="none" w:sz="0" w:space="0" w:color="auto"/>
      </w:divBdr>
    </w:div>
    <w:div w:id="1023017321">
      <w:bodyDiv w:val="1"/>
      <w:marLeft w:val="0"/>
      <w:marRight w:val="0"/>
      <w:marTop w:val="0"/>
      <w:marBottom w:val="0"/>
      <w:divBdr>
        <w:top w:val="none" w:sz="0" w:space="0" w:color="auto"/>
        <w:left w:val="none" w:sz="0" w:space="0" w:color="auto"/>
        <w:bottom w:val="none" w:sz="0" w:space="0" w:color="auto"/>
        <w:right w:val="none" w:sz="0" w:space="0" w:color="auto"/>
      </w:divBdr>
    </w:div>
    <w:div w:id="1023289009">
      <w:bodyDiv w:val="1"/>
      <w:marLeft w:val="0"/>
      <w:marRight w:val="0"/>
      <w:marTop w:val="0"/>
      <w:marBottom w:val="0"/>
      <w:divBdr>
        <w:top w:val="none" w:sz="0" w:space="0" w:color="auto"/>
        <w:left w:val="none" w:sz="0" w:space="0" w:color="auto"/>
        <w:bottom w:val="none" w:sz="0" w:space="0" w:color="auto"/>
        <w:right w:val="none" w:sz="0" w:space="0" w:color="auto"/>
      </w:divBdr>
    </w:div>
    <w:div w:id="1032001745">
      <w:bodyDiv w:val="1"/>
      <w:marLeft w:val="0"/>
      <w:marRight w:val="0"/>
      <w:marTop w:val="0"/>
      <w:marBottom w:val="0"/>
      <w:divBdr>
        <w:top w:val="none" w:sz="0" w:space="0" w:color="auto"/>
        <w:left w:val="none" w:sz="0" w:space="0" w:color="auto"/>
        <w:bottom w:val="none" w:sz="0" w:space="0" w:color="auto"/>
        <w:right w:val="none" w:sz="0" w:space="0" w:color="auto"/>
      </w:divBdr>
    </w:div>
    <w:div w:id="1037198996">
      <w:bodyDiv w:val="1"/>
      <w:marLeft w:val="0"/>
      <w:marRight w:val="0"/>
      <w:marTop w:val="0"/>
      <w:marBottom w:val="0"/>
      <w:divBdr>
        <w:top w:val="none" w:sz="0" w:space="0" w:color="auto"/>
        <w:left w:val="none" w:sz="0" w:space="0" w:color="auto"/>
        <w:bottom w:val="none" w:sz="0" w:space="0" w:color="auto"/>
        <w:right w:val="none" w:sz="0" w:space="0" w:color="auto"/>
      </w:divBdr>
    </w:div>
    <w:div w:id="1037631586">
      <w:bodyDiv w:val="1"/>
      <w:marLeft w:val="0"/>
      <w:marRight w:val="0"/>
      <w:marTop w:val="0"/>
      <w:marBottom w:val="0"/>
      <w:divBdr>
        <w:top w:val="none" w:sz="0" w:space="0" w:color="auto"/>
        <w:left w:val="none" w:sz="0" w:space="0" w:color="auto"/>
        <w:bottom w:val="none" w:sz="0" w:space="0" w:color="auto"/>
        <w:right w:val="none" w:sz="0" w:space="0" w:color="auto"/>
      </w:divBdr>
    </w:div>
    <w:div w:id="1040477655">
      <w:bodyDiv w:val="1"/>
      <w:marLeft w:val="0"/>
      <w:marRight w:val="0"/>
      <w:marTop w:val="0"/>
      <w:marBottom w:val="0"/>
      <w:divBdr>
        <w:top w:val="none" w:sz="0" w:space="0" w:color="auto"/>
        <w:left w:val="none" w:sz="0" w:space="0" w:color="auto"/>
        <w:bottom w:val="none" w:sz="0" w:space="0" w:color="auto"/>
        <w:right w:val="none" w:sz="0" w:space="0" w:color="auto"/>
      </w:divBdr>
    </w:div>
    <w:div w:id="1043097705">
      <w:bodyDiv w:val="1"/>
      <w:marLeft w:val="0"/>
      <w:marRight w:val="0"/>
      <w:marTop w:val="0"/>
      <w:marBottom w:val="0"/>
      <w:divBdr>
        <w:top w:val="none" w:sz="0" w:space="0" w:color="auto"/>
        <w:left w:val="none" w:sz="0" w:space="0" w:color="auto"/>
        <w:bottom w:val="none" w:sz="0" w:space="0" w:color="auto"/>
        <w:right w:val="none" w:sz="0" w:space="0" w:color="auto"/>
      </w:divBdr>
    </w:div>
    <w:div w:id="1043167205">
      <w:bodyDiv w:val="1"/>
      <w:marLeft w:val="0"/>
      <w:marRight w:val="0"/>
      <w:marTop w:val="0"/>
      <w:marBottom w:val="0"/>
      <w:divBdr>
        <w:top w:val="none" w:sz="0" w:space="0" w:color="auto"/>
        <w:left w:val="none" w:sz="0" w:space="0" w:color="auto"/>
        <w:bottom w:val="none" w:sz="0" w:space="0" w:color="auto"/>
        <w:right w:val="none" w:sz="0" w:space="0" w:color="auto"/>
      </w:divBdr>
    </w:div>
    <w:div w:id="1045524586">
      <w:bodyDiv w:val="1"/>
      <w:marLeft w:val="0"/>
      <w:marRight w:val="0"/>
      <w:marTop w:val="0"/>
      <w:marBottom w:val="0"/>
      <w:divBdr>
        <w:top w:val="none" w:sz="0" w:space="0" w:color="auto"/>
        <w:left w:val="none" w:sz="0" w:space="0" w:color="auto"/>
        <w:bottom w:val="none" w:sz="0" w:space="0" w:color="auto"/>
        <w:right w:val="none" w:sz="0" w:space="0" w:color="auto"/>
      </w:divBdr>
    </w:div>
    <w:div w:id="1049644797">
      <w:bodyDiv w:val="1"/>
      <w:marLeft w:val="0"/>
      <w:marRight w:val="0"/>
      <w:marTop w:val="0"/>
      <w:marBottom w:val="0"/>
      <w:divBdr>
        <w:top w:val="none" w:sz="0" w:space="0" w:color="auto"/>
        <w:left w:val="none" w:sz="0" w:space="0" w:color="auto"/>
        <w:bottom w:val="none" w:sz="0" w:space="0" w:color="auto"/>
        <w:right w:val="none" w:sz="0" w:space="0" w:color="auto"/>
      </w:divBdr>
    </w:div>
    <w:div w:id="1053851434">
      <w:bodyDiv w:val="1"/>
      <w:marLeft w:val="0"/>
      <w:marRight w:val="0"/>
      <w:marTop w:val="0"/>
      <w:marBottom w:val="0"/>
      <w:divBdr>
        <w:top w:val="none" w:sz="0" w:space="0" w:color="auto"/>
        <w:left w:val="none" w:sz="0" w:space="0" w:color="auto"/>
        <w:bottom w:val="none" w:sz="0" w:space="0" w:color="auto"/>
        <w:right w:val="none" w:sz="0" w:space="0" w:color="auto"/>
      </w:divBdr>
    </w:div>
    <w:div w:id="1060330259">
      <w:bodyDiv w:val="1"/>
      <w:marLeft w:val="0"/>
      <w:marRight w:val="0"/>
      <w:marTop w:val="0"/>
      <w:marBottom w:val="0"/>
      <w:divBdr>
        <w:top w:val="none" w:sz="0" w:space="0" w:color="auto"/>
        <w:left w:val="none" w:sz="0" w:space="0" w:color="auto"/>
        <w:bottom w:val="none" w:sz="0" w:space="0" w:color="auto"/>
        <w:right w:val="none" w:sz="0" w:space="0" w:color="auto"/>
      </w:divBdr>
    </w:div>
    <w:div w:id="1105997548">
      <w:bodyDiv w:val="1"/>
      <w:marLeft w:val="0"/>
      <w:marRight w:val="0"/>
      <w:marTop w:val="0"/>
      <w:marBottom w:val="0"/>
      <w:divBdr>
        <w:top w:val="none" w:sz="0" w:space="0" w:color="auto"/>
        <w:left w:val="none" w:sz="0" w:space="0" w:color="auto"/>
        <w:bottom w:val="none" w:sz="0" w:space="0" w:color="auto"/>
        <w:right w:val="none" w:sz="0" w:space="0" w:color="auto"/>
      </w:divBdr>
    </w:div>
    <w:div w:id="1107851166">
      <w:bodyDiv w:val="1"/>
      <w:marLeft w:val="0"/>
      <w:marRight w:val="0"/>
      <w:marTop w:val="0"/>
      <w:marBottom w:val="0"/>
      <w:divBdr>
        <w:top w:val="none" w:sz="0" w:space="0" w:color="auto"/>
        <w:left w:val="none" w:sz="0" w:space="0" w:color="auto"/>
        <w:bottom w:val="none" w:sz="0" w:space="0" w:color="auto"/>
        <w:right w:val="none" w:sz="0" w:space="0" w:color="auto"/>
      </w:divBdr>
    </w:div>
    <w:div w:id="1112439776">
      <w:bodyDiv w:val="1"/>
      <w:marLeft w:val="0"/>
      <w:marRight w:val="0"/>
      <w:marTop w:val="0"/>
      <w:marBottom w:val="0"/>
      <w:divBdr>
        <w:top w:val="none" w:sz="0" w:space="0" w:color="auto"/>
        <w:left w:val="none" w:sz="0" w:space="0" w:color="auto"/>
        <w:bottom w:val="none" w:sz="0" w:space="0" w:color="auto"/>
        <w:right w:val="none" w:sz="0" w:space="0" w:color="auto"/>
      </w:divBdr>
    </w:div>
    <w:div w:id="1117871325">
      <w:bodyDiv w:val="1"/>
      <w:marLeft w:val="0"/>
      <w:marRight w:val="0"/>
      <w:marTop w:val="0"/>
      <w:marBottom w:val="0"/>
      <w:divBdr>
        <w:top w:val="none" w:sz="0" w:space="0" w:color="auto"/>
        <w:left w:val="none" w:sz="0" w:space="0" w:color="auto"/>
        <w:bottom w:val="none" w:sz="0" w:space="0" w:color="auto"/>
        <w:right w:val="none" w:sz="0" w:space="0" w:color="auto"/>
      </w:divBdr>
    </w:div>
    <w:div w:id="1127091877">
      <w:bodyDiv w:val="1"/>
      <w:marLeft w:val="0"/>
      <w:marRight w:val="0"/>
      <w:marTop w:val="0"/>
      <w:marBottom w:val="0"/>
      <w:divBdr>
        <w:top w:val="none" w:sz="0" w:space="0" w:color="auto"/>
        <w:left w:val="none" w:sz="0" w:space="0" w:color="auto"/>
        <w:bottom w:val="none" w:sz="0" w:space="0" w:color="auto"/>
        <w:right w:val="none" w:sz="0" w:space="0" w:color="auto"/>
      </w:divBdr>
    </w:div>
    <w:div w:id="1128087451">
      <w:bodyDiv w:val="1"/>
      <w:marLeft w:val="0"/>
      <w:marRight w:val="0"/>
      <w:marTop w:val="0"/>
      <w:marBottom w:val="0"/>
      <w:divBdr>
        <w:top w:val="none" w:sz="0" w:space="0" w:color="auto"/>
        <w:left w:val="none" w:sz="0" w:space="0" w:color="auto"/>
        <w:bottom w:val="none" w:sz="0" w:space="0" w:color="auto"/>
        <w:right w:val="none" w:sz="0" w:space="0" w:color="auto"/>
      </w:divBdr>
    </w:div>
    <w:div w:id="1129206917">
      <w:bodyDiv w:val="1"/>
      <w:marLeft w:val="0"/>
      <w:marRight w:val="0"/>
      <w:marTop w:val="0"/>
      <w:marBottom w:val="0"/>
      <w:divBdr>
        <w:top w:val="none" w:sz="0" w:space="0" w:color="auto"/>
        <w:left w:val="none" w:sz="0" w:space="0" w:color="auto"/>
        <w:bottom w:val="none" w:sz="0" w:space="0" w:color="auto"/>
        <w:right w:val="none" w:sz="0" w:space="0" w:color="auto"/>
      </w:divBdr>
    </w:div>
    <w:div w:id="1130052960">
      <w:bodyDiv w:val="1"/>
      <w:marLeft w:val="0"/>
      <w:marRight w:val="0"/>
      <w:marTop w:val="0"/>
      <w:marBottom w:val="0"/>
      <w:divBdr>
        <w:top w:val="none" w:sz="0" w:space="0" w:color="auto"/>
        <w:left w:val="none" w:sz="0" w:space="0" w:color="auto"/>
        <w:bottom w:val="none" w:sz="0" w:space="0" w:color="auto"/>
        <w:right w:val="none" w:sz="0" w:space="0" w:color="auto"/>
      </w:divBdr>
    </w:div>
    <w:div w:id="1130511307">
      <w:bodyDiv w:val="1"/>
      <w:marLeft w:val="0"/>
      <w:marRight w:val="0"/>
      <w:marTop w:val="0"/>
      <w:marBottom w:val="0"/>
      <w:divBdr>
        <w:top w:val="none" w:sz="0" w:space="0" w:color="auto"/>
        <w:left w:val="none" w:sz="0" w:space="0" w:color="auto"/>
        <w:bottom w:val="none" w:sz="0" w:space="0" w:color="auto"/>
        <w:right w:val="none" w:sz="0" w:space="0" w:color="auto"/>
      </w:divBdr>
    </w:div>
    <w:div w:id="1132094757">
      <w:bodyDiv w:val="1"/>
      <w:marLeft w:val="0"/>
      <w:marRight w:val="0"/>
      <w:marTop w:val="0"/>
      <w:marBottom w:val="0"/>
      <w:divBdr>
        <w:top w:val="none" w:sz="0" w:space="0" w:color="auto"/>
        <w:left w:val="none" w:sz="0" w:space="0" w:color="auto"/>
        <w:bottom w:val="none" w:sz="0" w:space="0" w:color="auto"/>
        <w:right w:val="none" w:sz="0" w:space="0" w:color="auto"/>
      </w:divBdr>
    </w:div>
    <w:div w:id="1133255950">
      <w:bodyDiv w:val="1"/>
      <w:marLeft w:val="0"/>
      <w:marRight w:val="0"/>
      <w:marTop w:val="0"/>
      <w:marBottom w:val="0"/>
      <w:divBdr>
        <w:top w:val="none" w:sz="0" w:space="0" w:color="auto"/>
        <w:left w:val="none" w:sz="0" w:space="0" w:color="auto"/>
        <w:bottom w:val="none" w:sz="0" w:space="0" w:color="auto"/>
        <w:right w:val="none" w:sz="0" w:space="0" w:color="auto"/>
      </w:divBdr>
    </w:div>
    <w:div w:id="1135677306">
      <w:bodyDiv w:val="1"/>
      <w:marLeft w:val="0"/>
      <w:marRight w:val="0"/>
      <w:marTop w:val="0"/>
      <w:marBottom w:val="0"/>
      <w:divBdr>
        <w:top w:val="none" w:sz="0" w:space="0" w:color="auto"/>
        <w:left w:val="none" w:sz="0" w:space="0" w:color="auto"/>
        <w:bottom w:val="none" w:sz="0" w:space="0" w:color="auto"/>
        <w:right w:val="none" w:sz="0" w:space="0" w:color="auto"/>
      </w:divBdr>
    </w:div>
    <w:div w:id="1135872722">
      <w:bodyDiv w:val="1"/>
      <w:marLeft w:val="0"/>
      <w:marRight w:val="0"/>
      <w:marTop w:val="0"/>
      <w:marBottom w:val="0"/>
      <w:divBdr>
        <w:top w:val="none" w:sz="0" w:space="0" w:color="auto"/>
        <w:left w:val="none" w:sz="0" w:space="0" w:color="auto"/>
        <w:bottom w:val="none" w:sz="0" w:space="0" w:color="auto"/>
        <w:right w:val="none" w:sz="0" w:space="0" w:color="auto"/>
      </w:divBdr>
    </w:div>
    <w:div w:id="1139490982">
      <w:bodyDiv w:val="1"/>
      <w:marLeft w:val="0"/>
      <w:marRight w:val="0"/>
      <w:marTop w:val="0"/>
      <w:marBottom w:val="0"/>
      <w:divBdr>
        <w:top w:val="none" w:sz="0" w:space="0" w:color="auto"/>
        <w:left w:val="none" w:sz="0" w:space="0" w:color="auto"/>
        <w:bottom w:val="none" w:sz="0" w:space="0" w:color="auto"/>
        <w:right w:val="none" w:sz="0" w:space="0" w:color="auto"/>
      </w:divBdr>
    </w:div>
    <w:div w:id="1144003273">
      <w:bodyDiv w:val="1"/>
      <w:marLeft w:val="0"/>
      <w:marRight w:val="0"/>
      <w:marTop w:val="0"/>
      <w:marBottom w:val="0"/>
      <w:divBdr>
        <w:top w:val="none" w:sz="0" w:space="0" w:color="auto"/>
        <w:left w:val="none" w:sz="0" w:space="0" w:color="auto"/>
        <w:bottom w:val="none" w:sz="0" w:space="0" w:color="auto"/>
        <w:right w:val="none" w:sz="0" w:space="0" w:color="auto"/>
      </w:divBdr>
    </w:div>
    <w:div w:id="1144812393">
      <w:bodyDiv w:val="1"/>
      <w:marLeft w:val="0"/>
      <w:marRight w:val="0"/>
      <w:marTop w:val="0"/>
      <w:marBottom w:val="0"/>
      <w:divBdr>
        <w:top w:val="none" w:sz="0" w:space="0" w:color="auto"/>
        <w:left w:val="none" w:sz="0" w:space="0" w:color="auto"/>
        <w:bottom w:val="none" w:sz="0" w:space="0" w:color="auto"/>
        <w:right w:val="none" w:sz="0" w:space="0" w:color="auto"/>
      </w:divBdr>
    </w:div>
    <w:div w:id="1145391059">
      <w:bodyDiv w:val="1"/>
      <w:marLeft w:val="0"/>
      <w:marRight w:val="0"/>
      <w:marTop w:val="0"/>
      <w:marBottom w:val="0"/>
      <w:divBdr>
        <w:top w:val="none" w:sz="0" w:space="0" w:color="auto"/>
        <w:left w:val="none" w:sz="0" w:space="0" w:color="auto"/>
        <w:bottom w:val="none" w:sz="0" w:space="0" w:color="auto"/>
        <w:right w:val="none" w:sz="0" w:space="0" w:color="auto"/>
      </w:divBdr>
    </w:div>
    <w:div w:id="1148592087">
      <w:bodyDiv w:val="1"/>
      <w:marLeft w:val="0"/>
      <w:marRight w:val="0"/>
      <w:marTop w:val="0"/>
      <w:marBottom w:val="0"/>
      <w:divBdr>
        <w:top w:val="none" w:sz="0" w:space="0" w:color="auto"/>
        <w:left w:val="none" w:sz="0" w:space="0" w:color="auto"/>
        <w:bottom w:val="none" w:sz="0" w:space="0" w:color="auto"/>
        <w:right w:val="none" w:sz="0" w:space="0" w:color="auto"/>
      </w:divBdr>
    </w:div>
    <w:div w:id="1149250556">
      <w:bodyDiv w:val="1"/>
      <w:marLeft w:val="0"/>
      <w:marRight w:val="0"/>
      <w:marTop w:val="0"/>
      <w:marBottom w:val="0"/>
      <w:divBdr>
        <w:top w:val="none" w:sz="0" w:space="0" w:color="auto"/>
        <w:left w:val="none" w:sz="0" w:space="0" w:color="auto"/>
        <w:bottom w:val="none" w:sz="0" w:space="0" w:color="auto"/>
        <w:right w:val="none" w:sz="0" w:space="0" w:color="auto"/>
      </w:divBdr>
    </w:div>
    <w:div w:id="1150755712">
      <w:bodyDiv w:val="1"/>
      <w:marLeft w:val="0"/>
      <w:marRight w:val="0"/>
      <w:marTop w:val="0"/>
      <w:marBottom w:val="0"/>
      <w:divBdr>
        <w:top w:val="none" w:sz="0" w:space="0" w:color="auto"/>
        <w:left w:val="none" w:sz="0" w:space="0" w:color="auto"/>
        <w:bottom w:val="none" w:sz="0" w:space="0" w:color="auto"/>
        <w:right w:val="none" w:sz="0" w:space="0" w:color="auto"/>
      </w:divBdr>
    </w:div>
    <w:div w:id="1153832592">
      <w:bodyDiv w:val="1"/>
      <w:marLeft w:val="0"/>
      <w:marRight w:val="0"/>
      <w:marTop w:val="0"/>
      <w:marBottom w:val="0"/>
      <w:divBdr>
        <w:top w:val="none" w:sz="0" w:space="0" w:color="auto"/>
        <w:left w:val="none" w:sz="0" w:space="0" w:color="auto"/>
        <w:bottom w:val="none" w:sz="0" w:space="0" w:color="auto"/>
        <w:right w:val="none" w:sz="0" w:space="0" w:color="auto"/>
      </w:divBdr>
    </w:div>
    <w:div w:id="1164008873">
      <w:bodyDiv w:val="1"/>
      <w:marLeft w:val="0"/>
      <w:marRight w:val="0"/>
      <w:marTop w:val="0"/>
      <w:marBottom w:val="0"/>
      <w:divBdr>
        <w:top w:val="none" w:sz="0" w:space="0" w:color="auto"/>
        <w:left w:val="none" w:sz="0" w:space="0" w:color="auto"/>
        <w:bottom w:val="none" w:sz="0" w:space="0" w:color="auto"/>
        <w:right w:val="none" w:sz="0" w:space="0" w:color="auto"/>
      </w:divBdr>
    </w:div>
    <w:div w:id="1173453650">
      <w:bodyDiv w:val="1"/>
      <w:marLeft w:val="0"/>
      <w:marRight w:val="0"/>
      <w:marTop w:val="0"/>
      <w:marBottom w:val="0"/>
      <w:divBdr>
        <w:top w:val="none" w:sz="0" w:space="0" w:color="auto"/>
        <w:left w:val="none" w:sz="0" w:space="0" w:color="auto"/>
        <w:bottom w:val="none" w:sz="0" w:space="0" w:color="auto"/>
        <w:right w:val="none" w:sz="0" w:space="0" w:color="auto"/>
      </w:divBdr>
    </w:div>
    <w:div w:id="1174104365">
      <w:bodyDiv w:val="1"/>
      <w:marLeft w:val="0"/>
      <w:marRight w:val="0"/>
      <w:marTop w:val="0"/>
      <w:marBottom w:val="0"/>
      <w:divBdr>
        <w:top w:val="none" w:sz="0" w:space="0" w:color="auto"/>
        <w:left w:val="none" w:sz="0" w:space="0" w:color="auto"/>
        <w:bottom w:val="none" w:sz="0" w:space="0" w:color="auto"/>
        <w:right w:val="none" w:sz="0" w:space="0" w:color="auto"/>
      </w:divBdr>
    </w:div>
    <w:div w:id="1187254591">
      <w:bodyDiv w:val="1"/>
      <w:marLeft w:val="0"/>
      <w:marRight w:val="0"/>
      <w:marTop w:val="0"/>
      <w:marBottom w:val="0"/>
      <w:divBdr>
        <w:top w:val="none" w:sz="0" w:space="0" w:color="auto"/>
        <w:left w:val="none" w:sz="0" w:space="0" w:color="auto"/>
        <w:bottom w:val="none" w:sz="0" w:space="0" w:color="auto"/>
        <w:right w:val="none" w:sz="0" w:space="0" w:color="auto"/>
      </w:divBdr>
    </w:div>
    <w:div w:id="1188253914">
      <w:bodyDiv w:val="1"/>
      <w:marLeft w:val="0"/>
      <w:marRight w:val="0"/>
      <w:marTop w:val="0"/>
      <w:marBottom w:val="0"/>
      <w:divBdr>
        <w:top w:val="none" w:sz="0" w:space="0" w:color="auto"/>
        <w:left w:val="none" w:sz="0" w:space="0" w:color="auto"/>
        <w:bottom w:val="none" w:sz="0" w:space="0" w:color="auto"/>
        <w:right w:val="none" w:sz="0" w:space="0" w:color="auto"/>
      </w:divBdr>
    </w:div>
    <w:div w:id="1208025386">
      <w:bodyDiv w:val="1"/>
      <w:marLeft w:val="0"/>
      <w:marRight w:val="0"/>
      <w:marTop w:val="0"/>
      <w:marBottom w:val="0"/>
      <w:divBdr>
        <w:top w:val="none" w:sz="0" w:space="0" w:color="auto"/>
        <w:left w:val="none" w:sz="0" w:space="0" w:color="auto"/>
        <w:bottom w:val="none" w:sz="0" w:space="0" w:color="auto"/>
        <w:right w:val="none" w:sz="0" w:space="0" w:color="auto"/>
      </w:divBdr>
    </w:div>
    <w:div w:id="1210386587">
      <w:bodyDiv w:val="1"/>
      <w:marLeft w:val="0"/>
      <w:marRight w:val="0"/>
      <w:marTop w:val="0"/>
      <w:marBottom w:val="0"/>
      <w:divBdr>
        <w:top w:val="none" w:sz="0" w:space="0" w:color="auto"/>
        <w:left w:val="none" w:sz="0" w:space="0" w:color="auto"/>
        <w:bottom w:val="none" w:sz="0" w:space="0" w:color="auto"/>
        <w:right w:val="none" w:sz="0" w:space="0" w:color="auto"/>
      </w:divBdr>
    </w:div>
    <w:div w:id="1211726326">
      <w:bodyDiv w:val="1"/>
      <w:marLeft w:val="0"/>
      <w:marRight w:val="0"/>
      <w:marTop w:val="0"/>
      <w:marBottom w:val="0"/>
      <w:divBdr>
        <w:top w:val="none" w:sz="0" w:space="0" w:color="auto"/>
        <w:left w:val="none" w:sz="0" w:space="0" w:color="auto"/>
        <w:bottom w:val="none" w:sz="0" w:space="0" w:color="auto"/>
        <w:right w:val="none" w:sz="0" w:space="0" w:color="auto"/>
      </w:divBdr>
    </w:div>
    <w:div w:id="1217398807">
      <w:bodyDiv w:val="1"/>
      <w:marLeft w:val="0"/>
      <w:marRight w:val="0"/>
      <w:marTop w:val="0"/>
      <w:marBottom w:val="0"/>
      <w:divBdr>
        <w:top w:val="none" w:sz="0" w:space="0" w:color="auto"/>
        <w:left w:val="none" w:sz="0" w:space="0" w:color="auto"/>
        <w:bottom w:val="none" w:sz="0" w:space="0" w:color="auto"/>
        <w:right w:val="none" w:sz="0" w:space="0" w:color="auto"/>
      </w:divBdr>
    </w:div>
    <w:div w:id="1218207635">
      <w:bodyDiv w:val="1"/>
      <w:marLeft w:val="0"/>
      <w:marRight w:val="0"/>
      <w:marTop w:val="0"/>
      <w:marBottom w:val="0"/>
      <w:divBdr>
        <w:top w:val="none" w:sz="0" w:space="0" w:color="auto"/>
        <w:left w:val="none" w:sz="0" w:space="0" w:color="auto"/>
        <w:bottom w:val="none" w:sz="0" w:space="0" w:color="auto"/>
        <w:right w:val="none" w:sz="0" w:space="0" w:color="auto"/>
      </w:divBdr>
    </w:div>
    <w:div w:id="1221984823">
      <w:bodyDiv w:val="1"/>
      <w:marLeft w:val="0"/>
      <w:marRight w:val="0"/>
      <w:marTop w:val="0"/>
      <w:marBottom w:val="0"/>
      <w:divBdr>
        <w:top w:val="none" w:sz="0" w:space="0" w:color="auto"/>
        <w:left w:val="none" w:sz="0" w:space="0" w:color="auto"/>
        <w:bottom w:val="none" w:sz="0" w:space="0" w:color="auto"/>
        <w:right w:val="none" w:sz="0" w:space="0" w:color="auto"/>
      </w:divBdr>
    </w:div>
    <w:div w:id="1223101006">
      <w:bodyDiv w:val="1"/>
      <w:marLeft w:val="0"/>
      <w:marRight w:val="0"/>
      <w:marTop w:val="0"/>
      <w:marBottom w:val="0"/>
      <w:divBdr>
        <w:top w:val="none" w:sz="0" w:space="0" w:color="auto"/>
        <w:left w:val="none" w:sz="0" w:space="0" w:color="auto"/>
        <w:bottom w:val="none" w:sz="0" w:space="0" w:color="auto"/>
        <w:right w:val="none" w:sz="0" w:space="0" w:color="auto"/>
      </w:divBdr>
    </w:div>
    <w:div w:id="1223105133">
      <w:bodyDiv w:val="1"/>
      <w:marLeft w:val="0"/>
      <w:marRight w:val="0"/>
      <w:marTop w:val="0"/>
      <w:marBottom w:val="0"/>
      <w:divBdr>
        <w:top w:val="none" w:sz="0" w:space="0" w:color="auto"/>
        <w:left w:val="none" w:sz="0" w:space="0" w:color="auto"/>
        <w:bottom w:val="none" w:sz="0" w:space="0" w:color="auto"/>
        <w:right w:val="none" w:sz="0" w:space="0" w:color="auto"/>
      </w:divBdr>
    </w:div>
    <w:div w:id="1232277320">
      <w:bodyDiv w:val="1"/>
      <w:marLeft w:val="0"/>
      <w:marRight w:val="0"/>
      <w:marTop w:val="0"/>
      <w:marBottom w:val="0"/>
      <w:divBdr>
        <w:top w:val="none" w:sz="0" w:space="0" w:color="auto"/>
        <w:left w:val="none" w:sz="0" w:space="0" w:color="auto"/>
        <w:bottom w:val="none" w:sz="0" w:space="0" w:color="auto"/>
        <w:right w:val="none" w:sz="0" w:space="0" w:color="auto"/>
      </w:divBdr>
    </w:div>
    <w:div w:id="1240752289">
      <w:bodyDiv w:val="1"/>
      <w:marLeft w:val="0"/>
      <w:marRight w:val="0"/>
      <w:marTop w:val="0"/>
      <w:marBottom w:val="0"/>
      <w:divBdr>
        <w:top w:val="none" w:sz="0" w:space="0" w:color="auto"/>
        <w:left w:val="none" w:sz="0" w:space="0" w:color="auto"/>
        <w:bottom w:val="none" w:sz="0" w:space="0" w:color="auto"/>
        <w:right w:val="none" w:sz="0" w:space="0" w:color="auto"/>
      </w:divBdr>
    </w:div>
    <w:div w:id="1247494678">
      <w:bodyDiv w:val="1"/>
      <w:marLeft w:val="0"/>
      <w:marRight w:val="0"/>
      <w:marTop w:val="0"/>
      <w:marBottom w:val="0"/>
      <w:divBdr>
        <w:top w:val="none" w:sz="0" w:space="0" w:color="auto"/>
        <w:left w:val="none" w:sz="0" w:space="0" w:color="auto"/>
        <w:bottom w:val="none" w:sz="0" w:space="0" w:color="auto"/>
        <w:right w:val="none" w:sz="0" w:space="0" w:color="auto"/>
      </w:divBdr>
    </w:div>
    <w:div w:id="1249146563">
      <w:bodyDiv w:val="1"/>
      <w:marLeft w:val="0"/>
      <w:marRight w:val="0"/>
      <w:marTop w:val="0"/>
      <w:marBottom w:val="0"/>
      <w:divBdr>
        <w:top w:val="none" w:sz="0" w:space="0" w:color="auto"/>
        <w:left w:val="none" w:sz="0" w:space="0" w:color="auto"/>
        <w:bottom w:val="none" w:sz="0" w:space="0" w:color="auto"/>
        <w:right w:val="none" w:sz="0" w:space="0" w:color="auto"/>
      </w:divBdr>
    </w:div>
    <w:div w:id="1251501515">
      <w:bodyDiv w:val="1"/>
      <w:marLeft w:val="0"/>
      <w:marRight w:val="0"/>
      <w:marTop w:val="0"/>
      <w:marBottom w:val="0"/>
      <w:divBdr>
        <w:top w:val="none" w:sz="0" w:space="0" w:color="auto"/>
        <w:left w:val="none" w:sz="0" w:space="0" w:color="auto"/>
        <w:bottom w:val="none" w:sz="0" w:space="0" w:color="auto"/>
        <w:right w:val="none" w:sz="0" w:space="0" w:color="auto"/>
      </w:divBdr>
    </w:div>
    <w:div w:id="1253977826">
      <w:bodyDiv w:val="1"/>
      <w:marLeft w:val="0"/>
      <w:marRight w:val="0"/>
      <w:marTop w:val="0"/>
      <w:marBottom w:val="0"/>
      <w:divBdr>
        <w:top w:val="none" w:sz="0" w:space="0" w:color="auto"/>
        <w:left w:val="none" w:sz="0" w:space="0" w:color="auto"/>
        <w:bottom w:val="none" w:sz="0" w:space="0" w:color="auto"/>
        <w:right w:val="none" w:sz="0" w:space="0" w:color="auto"/>
      </w:divBdr>
    </w:div>
    <w:div w:id="1254247424">
      <w:bodyDiv w:val="1"/>
      <w:marLeft w:val="0"/>
      <w:marRight w:val="0"/>
      <w:marTop w:val="0"/>
      <w:marBottom w:val="0"/>
      <w:divBdr>
        <w:top w:val="none" w:sz="0" w:space="0" w:color="auto"/>
        <w:left w:val="none" w:sz="0" w:space="0" w:color="auto"/>
        <w:bottom w:val="none" w:sz="0" w:space="0" w:color="auto"/>
        <w:right w:val="none" w:sz="0" w:space="0" w:color="auto"/>
      </w:divBdr>
    </w:div>
    <w:div w:id="1262226685">
      <w:bodyDiv w:val="1"/>
      <w:marLeft w:val="0"/>
      <w:marRight w:val="0"/>
      <w:marTop w:val="0"/>
      <w:marBottom w:val="0"/>
      <w:divBdr>
        <w:top w:val="none" w:sz="0" w:space="0" w:color="auto"/>
        <w:left w:val="none" w:sz="0" w:space="0" w:color="auto"/>
        <w:bottom w:val="none" w:sz="0" w:space="0" w:color="auto"/>
        <w:right w:val="none" w:sz="0" w:space="0" w:color="auto"/>
      </w:divBdr>
    </w:div>
    <w:div w:id="1269195444">
      <w:bodyDiv w:val="1"/>
      <w:marLeft w:val="0"/>
      <w:marRight w:val="0"/>
      <w:marTop w:val="0"/>
      <w:marBottom w:val="0"/>
      <w:divBdr>
        <w:top w:val="none" w:sz="0" w:space="0" w:color="auto"/>
        <w:left w:val="none" w:sz="0" w:space="0" w:color="auto"/>
        <w:bottom w:val="none" w:sz="0" w:space="0" w:color="auto"/>
        <w:right w:val="none" w:sz="0" w:space="0" w:color="auto"/>
      </w:divBdr>
    </w:div>
    <w:div w:id="1270695515">
      <w:bodyDiv w:val="1"/>
      <w:marLeft w:val="0"/>
      <w:marRight w:val="0"/>
      <w:marTop w:val="0"/>
      <w:marBottom w:val="0"/>
      <w:divBdr>
        <w:top w:val="none" w:sz="0" w:space="0" w:color="auto"/>
        <w:left w:val="none" w:sz="0" w:space="0" w:color="auto"/>
        <w:bottom w:val="none" w:sz="0" w:space="0" w:color="auto"/>
        <w:right w:val="none" w:sz="0" w:space="0" w:color="auto"/>
      </w:divBdr>
    </w:div>
    <w:div w:id="1272936087">
      <w:bodyDiv w:val="1"/>
      <w:marLeft w:val="0"/>
      <w:marRight w:val="0"/>
      <w:marTop w:val="0"/>
      <w:marBottom w:val="0"/>
      <w:divBdr>
        <w:top w:val="none" w:sz="0" w:space="0" w:color="auto"/>
        <w:left w:val="none" w:sz="0" w:space="0" w:color="auto"/>
        <w:bottom w:val="none" w:sz="0" w:space="0" w:color="auto"/>
        <w:right w:val="none" w:sz="0" w:space="0" w:color="auto"/>
      </w:divBdr>
    </w:div>
    <w:div w:id="1278485174">
      <w:bodyDiv w:val="1"/>
      <w:marLeft w:val="0"/>
      <w:marRight w:val="0"/>
      <w:marTop w:val="0"/>
      <w:marBottom w:val="0"/>
      <w:divBdr>
        <w:top w:val="none" w:sz="0" w:space="0" w:color="auto"/>
        <w:left w:val="none" w:sz="0" w:space="0" w:color="auto"/>
        <w:bottom w:val="none" w:sz="0" w:space="0" w:color="auto"/>
        <w:right w:val="none" w:sz="0" w:space="0" w:color="auto"/>
      </w:divBdr>
    </w:div>
    <w:div w:id="1279528265">
      <w:bodyDiv w:val="1"/>
      <w:marLeft w:val="0"/>
      <w:marRight w:val="0"/>
      <w:marTop w:val="0"/>
      <w:marBottom w:val="0"/>
      <w:divBdr>
        <w:top w:val="none" w:sz="0" w:space="0" w:color="auto"/>
        <w:left w:val="none" w:sz="0" w:space="0" w:color="auto"/>
        <w:bottom w:val="none" w:sz="0" w:space="0" w:color="auto"/>
        <w:right w:val="none" w:sz="0" w:space="0" w:color="auto"/>
      </w:divBdr>
    </w:div>
    <w:div w:id="1280183382">
      <w:bodyDiv w:val="1"/>
      <w:marLeft w:val="0"/>
      <w:marRight w:val="0"/>
      <w:marTop w:val="0"/>
      <w:marBottom w:val="0"/>
      <w:divBdr>
        <w:top w:val="none" w:sz="0" w:space="0" w:color="auto"/>
        <w:left w:val="none" w:sz="0" w:space="0" w:color="auto"/>
        <w:bottom w:val="none" w:sz="0" w:space="0" w:color="auto"/>
        <w:right w:val="none" w:sz="0" w:space="0" w:color="auto"/>
      </w:divBdr>
    </w:div>
    <w:div w:id="1287351147">
      <w:bodyDiv w:val="1"/>
      <w:marLeft w:val="0"/>
      <w:marRight w:val="0"/>
      <w:marTop w:val="0"/>
      <w:marBottom w:val="0"/>
      <w:divBdr>
        <w:top w:val="none" w:sz="0" w:space="0" w:color="auto"/>
        <w:left w:val="none" w:sz="0" w:space="0" w:color="auto"/>
        <w:bottom w:val="none" w:sz="0" w:space="0" w:color="auto"/>
        <w:right w:val="none" w:sz="0" w:space="0" w:color="auto"/>
      </w:divBdr>
    </w:div>
    <w:div w:id="1297368915">
      <w:bodyDiv w:val="1"/>
      <w:marLeft w:val="0"/>
      <w:marRight w:val="0"/>
      <w:marTop w:val="0"/>
      <w:marBottom w:val="0"/>
      <w:divBdr>
        <w:top w:val="none" w:sz="0" w:space="0" w:color="auto"/>
        <w:left w:val="none" w:sz="0" w:space="0" w:color="auto"/>
        <w:bottom w:val="none" w:sz="0" w:space="0" w:color="auto"/>
        <w:right w:val="none" w:sz="0" w:space="0" w:color="auto"/>
      </w:divBdr>
    </w:div>
    <w:div w:id="1307469103">
      <w:bodyDiv w:val="1"/>
      <w:marLeft w:val="0"/>
      <w:marRight w:val="0"/>
      <w:marTop w:val="0"/>
      <w:marBottom w:val="0"/>
      <w:divBdr>
        <w:top w:val="none" w:sz="0" w:space="0" w:color="auto"/>
        <w:left w:val="none" w:sz="0" w:space="0" w:color="auto"/>
        <w:bottom w:val="none" w:sz="0" w:space="0" w:color="auto"/>
        <w:right w:val="none" w:sz="0" w:space="0" w:color="auto"/>
      </w:divBdr>
    </w:div>
    <w:div w:id="1307931360">
      <w:bodyDiv w:val="1"/>
      <w:marLeft w:val="0"/>
      <w:marRight w:val="0"/>
      <w:marTop w:val="0"/>
      <w:marBottom w:val="0"/>
      <w:divBdr>
        <w:top w:val="none" w:sz="0" w:space="0" w:color="auto"/>
        <w:left w:val="none" w:sz="0" w:space="0" w:color="auto"/>
        <w:bottom w:val="none" w:sz="0" w:space="0" w:color="auto"/>
        <w:right w:val="none" w:sz="0" w:space="0" w:color="auto"/>
      </w:divBdr>
    </w:div>
    <w:div w:id="1323505257">
      <w:bodyDiv w:val="1"/>
      <w:marLeft w:val="0"/>
      <w:marRight w:val="0"/>
      <w:marTop w:val="0"/>
      <w:marBottom w:val="0"/>
      <w:divBdr>
        <w:top w:val="none" w:sz="0" w:space="0" w:color="auto"/>
        <w:left w:val="none" w:sz="0" w:space="0" w:color="auto"/>
        <w:bottom w:val="none" w:sz="0" w:space="0" w:color="auto"/>
        <w:right w:val="none" w:sz="0" w:space="0" w:color="auto"/>
      </w:divBdr>
    </w:div>
    <w:div w:id="1326278831">
      <w:bodyDiv w:val="1"/>
      <w:marLeft w:val="0"/>
      <w:marRight w:val="0"/>
      <w:marTop w:val="0"/>
      <w:marBottom w:val="0"/>
      <w:divBdr>
        <w:top w:val="none" w:sz="0" w:space="0" w:color="auto"/>
        <w:left w:val="none" w:sz="0" w:space="0" w:color="auto"/>
        <w:bottom w:val="none" w:sz="0" w:space="0" w:color="auto"/>
        <w:right w:val="none" w:sz="0" w:space="0" w:color="auto"/>
      </w:divBdr>
    </w:div>
    <w:div w:id="1327440830">
      <w:bodyDiv w:val="1"/>
      <w:marLeft w:val="0"/>
      <w:marRight w:val="0"/>
      <w:marTop w:val="0"/>
      <w:marBottom w:val="0"/>
      <w:divBdr>
        <w:top w:val="none" w:sz="0" w:space="0" w:color="auto"/>
        <w:left w:val="none" w:sz="0" w:space="0" w:color="auto"/>
        <w:bottom w:val="none" w:sz="0" w:space="0" w:color="auto"/>
        <w:right w:val="none" w:sz="0" w:space="0" w:color="auto"/>
      </w:divBdr>
    </w:div>
    <w:div w:id="1338731818">
      <w:bodyDiv w:val="1"/>
      <w:marLeft w:val="0"/>
      <w:marRight w:val="0"/>
      <w:marTop w:val="0"/>
      <w:marBottom w:val="0"/>
      <w:divBdr>
        <w:top w:val="none" w:sz="0" w:space="0" w:color="auto"/>
        <w:left w:val="none" w:sz="0" w:space="0" w:color="auto"/>
        <w:bottom w:val="none" w:sz="0" w:space="0" w:color="auto"/>
        <w:right w:val="none" w:sz="0" w:space="0" w:color="auto"/>
      </w:divBdr>
    </w:div>
    <w:div w:id="1340811011">
      <w:bodyDiv w:val="1"/>
      <w:marLeft w:val="0"/>
      <w:marRight w:val="0"/>
      <w:marTop w:val="0"/>
      <w:marBottom w:val="0"/>
      <w:divBdr>
        <w:top w:val="none" w:sz="0" w:space="0" w:color="auto"/>
        <w:left w:val="none" w:sz="0" w:space="0" w:color="auto"/>
        <w:bottom w:val="none" w:sz="0" w:space="0" w:color="auto"/>
        <w:right w:val="none" w:sz="0" w:space="0" w:color="auto"/>
      </w:divBdr>
    </w:div>
    <w:div w:id="1351183131">
      <w:bodyDiv w:val="1"/>
      <w:marLeft w:val="0"/>
      <w:marRight w:val="0"/>
      <w:marTop w:val="0"/>
      <w:marBottom w:val="0"/>
      <w:divBdr>
        <w:top w:val="none" w:sz="0" w:space="0" w:color="auto"/>
        <w:left w:val="none" w:sz="0" w:space="0" w:color="auto"/>
        <w:bottom w:val="none" w:sz="0" w:space="0" w:color="auto"/>
        <w:right w:val="none" w:sz="0" w:space="0" w:color="auto"/>
      </w:divBdr>
    </w:div>
    <w:div w:id="1351951890">
      <w:bodyDiv w:val="1"/>
      <w:marLeft w:val="0"/>
      <w:marRight w:val="0"/>
      <w:marTop w:val="0"/>
      <w:marBottom w:val="0"/>
      <w:divBdr>
        <w:top w:val="none" w:sz="0" w:space="0" w:color="auto"/>
        <w:left w:val="none" w:sz="0" w:space="0" w:color="auto"/>
        <w:bottom w:val="none" w:sz="0" w:space="0" w:color="auto"/>
        <w:right w:val="none" w:sz="0" w:space="0" w:color="auto"/>
      </w:divBdr>
    </w:div>
    <w:div w:id="1356348505">
      <w:bodyDiv w:val="1"/>
      <w:marLeft w:val="0"/>
      <w:marRight w:val="0"/>
      <w:marTop w:val="0"/>
      <w:marBottom w:val="0"/>
      <w:divBdr>
        <w:top w:val="none" w:sz="0" w:space="0" w:color="auto"/>
        <w:left w:val="none" w:sz="0" w:space="0" w:color="auto"/>
        <w:bottom w:val="none" w:sz="0" w:space="0" w:color="auto"/>
        <w:right w:val="none" w:sz="0" w:space="0" w:color="auto"/>
      </w:divBdr>
    </w:div>
    <w:div w:id="1358699545">
      <w:bodyDiv w:val="1"/>
      <w:marLeft w:val="0"/>
      <w:marRight w:val="0"/>
      <w:marTop w:val="0"/>
      <w:marBottom w:val="0"/>
      <w:divBdr>
        <w:top w:val="none" w:sz="0" w:space="0" w:color="auto"/>
        <w:left w:val="none" w:sz="0" w:space="0" w:color="auto"/>
        <w:bottom w:val="none" w:sz="0" w:space="0" w:color="auto"/>
        <w:right w:val="none" w:sz="0" w:space="0" w:color="auto"/>
      </w:divBdr>
    </w:div>
    <w:div w:id="1364021030">
      <w:bodyDiv w:val="1"/>
      <w:marLeft w:val="0"/>
      <w:marRight w:val="0"/>
      <w:marTop w:val="0"/>
      <w:marBottom w:val="0"/>
      <w:divBdr>
        <w:top w:val="none" w:sz="0" w:space="0" w:color="auto"/>
        <w:left w:val="none" w:sz="0" w:space="0" w:color="auto"/>
        <w:bottom w:val="none" w:sz="0" w:space="0" w:color="auto"/>
        <w:right w:val="none" w:sz="0" w:space="0" w:color="auto"/>
      </w:divBdr>
    </w:div>
    <w:div w:id="1365642442">
      <w:bodyDiv w:val="1"/>
      <w:marLeft w:val="0"/>
      <w:marRight w:val="0"/>
      <w:marTop w:val="0"/>
      <w:marBottom w:val="0"/>
      <w:divBdr>
        <w:top w:val="none" w:sz="0" w:space="0" w:color="auto"/>
        <w:left w:val="none" w:sz="0" w:space="0" w:color="auto"/>
        <w:bottom w:val="none" w:sz="0" w:space="0" w:color="auto"/>
        <w:right w:val="none" w:sz="0" w:space="0" w:color="auto"/>
      </w:divBdr>
    </w:div>
    <w:div w:id="1366753944">
      <w:bodyDiv w:val="1"/>
      <w:marLeft w:val="0"/>
      <w:marRight w:val="0"/>
      <w:marTop w:val="0"/>
      <w:marBottom w:val="0"/>
      <w:divBdr>
        <w:top w:val="none" w:sz="0" w:space="0" w:color="auto"/>
        <w:left w:val="none" w:sz="0" w:space="0" w:color="auto"/>
        <w:bottom w:val="none" w:sz="0" w:space="0" w:color="auto"/>
        <w:right w:val="none" w:sz="0" w:space="0" w:color="auto"/>
      </w:divBdr>
    </w:div>
    <w:div w:id="1379208535">
      <w:bodyDiv w:val="1"/>
      <w:marLeft w:val="0"/>
      <w:marRight w:val="0"/>
      <w:marTop w:val="0"/>
      <w:marBottom w:val="0"/>
      <w:divBdr>
        <w:top w:val="none" w:sz="0" w:space="0" w:color="auto"/>
        <w:left w:val="none" w:sz="0" w:space="0" w:color="auto"/>
        <w:bottom w:val="none" w:sz="0" w:space="0" w:color="auto"/>
        <w:right w:val="none" w:sz="0" w:space="0" w:color="auto"/>
      </w:divBdr>
    </w:div>
    <w:div w:id="1389183629">
      <w:bodyDiv w:val="1"/>
      <w:marLeft w:val="0"/>
      <w:marRight w:val="0"/>
      <w:marTop w:val="0"/>
      <w:marBottom w:val="0"/>
      <w:divBdr>
        <w:top w:val="none" w:sz="0" w:space="0" w:color="auto"/>
        <w:left w:val="none" w:sz="0" w:space="0" w:color="auto"/>
        <w:bottom w:val="none" w:sz="0" w:space="0" w:color="auto"/>
        <w:right w:val="none" w:sz="0" w:space="0" w:color="auto"/>
      </w:divBdr>
    </w:div>
    <w:div w:id="1391030588">
      <w:bodyDiv w:val="1"/>
      <w:marLeft w:val="0"/>
      <w:marRight w:val="0"/>
      <w:marTop w:val="0"/>
      <w:marBottom w:val="0"/>
      <w:divBdr>
        <w:top w:val="none" w:sz="0" w:space="0" w:color="auto"/>
        <w:left w:val="none" w:sz="0" w:space="0" w:color="auto"/>
        <w:bottom w:val="none" w:sz="0" w:space="0" w:color="auto"/>
        <w:right w:val="none" w:sz="0" w:space="0" w:color="auto"/>
      </w:divBdr>
    </w:div>
    <w:div w:id="1398287706">
      <w:bodyDiv w:val="1"/>
      <w:marLeft w:val="0"/>
      <w:marRight w:val="0"/>
      <w:marTop w:val="0"/>
      <w:marBottom w:val="0"/>
      <w:divBdr>
        <w:top w:val="none" w:sz="0" w:space="0" w:color="auto"/>
        <w:left w:val="none" w:sz="0" w:space="0" w:color="auto"/>
        <w:bottom w:val="none" w:sz="0" w:space="0" w:color="auto"/>
        <w:right w:val="none" w:sz="0" w:space="0" w:color="auto"/>
      </w:divBdr>
    </w:div>
    <w:div w:id="1402410280">
      <w:bodyDiv w:val="1"/>
      <w:marLeft w:val="0"/>
      <w:marRight w:val="0"/>
      <w:marTop w:val="0"/>
      <w:marBottom w:val="0"/>
      <w:divBdr>
        <w:top w:val="none" w:sz="0" w:space="0" w:color="auto"/>
        <w:left w:val="none" w:sz="0" w:space="0" w:color="auto"/>
        <w:bottom w:val="none" w:sz="0" w:space="0" w:color="auto"/>
        <w:right w:val="none" w:sz="0" w:space="0" w:color="auto"/>
      </w:divBdr>
    </w:div>
    <w:div w:id="1405182828">
      <w:bodyDiv w:val="1"/>
      <w:marLeft w:val="0"/>
      <w:marRight w:val="0"/>
      <w:marTop w:val="0"/>
      <w:marBottom w:val="0"/>
      <w:divBdr>
        <w:top w:val="none" w:sz="0" w:space="0" w:color="auto"/>
        <w:left w:val="none" w:sz="0" w:space="0" w:color="auto"/>
        <w:bottom w:val="none" w:sz="0" w:space="0" w:color="auto"/>
        <w:right w:val="none" w:sz="0" w:space="0" w:color="auto"/>
      </w:divBdr>
    </w:div>
    <w:div w:id="1416707928">
      <w:bodyDiv w:val="1"/>
      <w:marLeft w:val="0"/>
      <w:marRight w:val="0"/>
      <w:marTop w:val="0"/>
      <w:marBottom w:val="0"/>
      <w:divBdr>
        <w:top w:val="none" w:sz="0" w:space="0" w:color="auto"/>
        <w:left w:val="none" w:sz="0" w:space="0" w:color="auto"/>
        <w:bottom w:val="none" w:sz="0" w:space="0" w:color="auto"/>
        <w:right w:val="none" w:sz="0" w:space="0" w:color="auto"/>
      </w:divBdr>
    </w:div>
    <w:div w:id="1416975020">
      <w:bodyDiv w:val="1"/>
      <w:marLeft w:val="0"/>
      <w:marRight w:val="0"/>
      <w:marTop w:val="0"/>
      <w:marBottom w:val="0"/>
      <w:divBdr>
        <w:top w:val="none" w:sz="0" w:space="0" w:color="auto"/>
        <w:left w:val="none" w:sz="0" w:space="0" w:color="auto"/>
        <w:bottom w:val="none" w:sz="0" w:space="0" w:color="auto"/>
        <w:right w:val="none" w:sz="0" w:space="0" w:color="auto"/>
      </w:divBdr>
    </w:div>
    <w:div w:id="1418021553">
      <w:bodyDiv w:val="1"/>
      <w:marLeft w:val="0"/>
      <w:marRight w:val="0"/>
      <w:marTop w:val="0"/>
      <w:marBottom w:val="0"/>
      <w:divBdr>
        <w:top w:val="none" w:sz="0" w:space="0" w:color="auto"/>
        <w:left w:val="none" w:sz="0" w:space="0" w:color="auto"/>
        <w:bottom w:val="none" w:sz="0" w:space="0" w:color="auto"/>
        <w:right w:val="none" w:sz="0" w:space="0" w:color="auto"/>
      </w:divBdr>
    </w:div>
    <w:div w:id="1429154237">
      <w:bodyDiv w:val="1"/>
      <w:marLeft w:val="0"/>
      <w:marRight w:val="0"/>
      <w:marTop w:val="0"/>
      <w:marBottom w:val="0"/>
      <w:divBdr>
        <w:top w:val="none" w:sz="0" w:space="0" w:color="auto"/>
        <w:left w:val="none" w:sz="0" w:space="0" w:color="auto"/>
        <w:bottom w:val="none" w:sz="0" w:space="0" w:color="auto"/>
        <w:right w:val="none" w:sz="0" w:space="0" w:color="auto"/>
      </w:divBdr>
    </w:div>
    <w:div w:id="1431241481">
      <w:bodyDiv w:val="1"/>
      <w:marLeft w:val="0"/>
      <w:marRight w:val="0"/>
      <w:marTop w:val="0"/>
      <w:marBottom w:val="0"/>
      <w:divBdr>
        <w:top w:val="none" w:sz="0" w:space="0" w:color="auto"/>
        <w:left w:val="none" w:sz="0" w:space="0" w:color="auto"/>
        <w:bottom w:val="none" w:sz="0" w:space="0" w:color="auto"/>
        <w:right w:val="none" w:sz="0" w:space="0" w:color="auto"/>
      </w:divBdr>
    </w:div>
    <w:div w:id="1432625103">
      <w:bodyDiv w:val="1"/>
      <w:marLeft w:val="0"/>
      <w:marRight w:val="0"/>
      <w:marTop w:val="0"/>
      <w:marBottom w:val="0"/>
      <w:divBdr>
        <w:top w:val="none" w:sz="0" w:space="0" w:color="auto"/>
        <w:left w:val="none" w:sz="0" w:space="0" w:color="auto"/>
        <w:bottom w:val="none" w:sz="0" w:space="0" w:color="auto"/>
        <w:right w:val="none" w:sz="0" w:space="0" w:color="auto"/>
      </w:divBdr>
    </w:div>
    <w:div w:id="1437822995">
      <w:bodyDiv w:val="1"/>
      <w:marLeft w:val="0"/>
      <w:marRight w:val="0"/>
      <w:marTop w:val="0"/>
      <w:marBottom w:val="0"/>
      <w:divBdr>
        <w:top w:val="none" w:sz="0" w:space="0" w:color="auto"/>
        <w:left w:val="none" w:sz="0" w:space="0" w:color="auto"/>
        <w:bottom w:val="none" w:sz="0" w:space="0" w:color="auto"/>
        <w:right w:val="none" w:sz="0" w:space="0" w:color="auto"/>
      </w:divBdr>
    </w:div>
    <w:div w:id="1442188064">
      <w:bodyDiv w:val="1"/>
      <w:marLeft w:val="0"/>
      <w:marRight w:val="0"/>
      <w:marTop w:val="0"/>
      <w:marBottom w:val="0"/>
      <w:divBdr>
        <w:top w:val="none" w:sz="0" w:space="0" w:color="auto"/>
        <w:left w:val="none" w:sz="0" w:space="0" w:color="auto"/>
        <w:bottom w:val="none" w:sz="0" w:space="0" w:color="auto"/>
        <w:right w:val="none" w:sz="0" w:space="0" w:color="auto"/>
      </w:divBdr>
    </w:div>
    <w:div w:id="1449277644">
      <w:bodyDiv w:val="1"/>
      <w:marLeft w:val="0"/>
      <w:marRight w:val="0"/>
      <w:marTop w:val="0"/>
      <w:marBottom w:val="0"/>
      <w:divBdr>
        <w:top w:val="none" w:sz="0" w:space="0" w:color="auto"/>
        <w:left w:val="none" w:sz="0" w:space="0" w:color="auto"/>
        <w:bottom w:val="none" w:sz="0" w:space="0" w:color="auto"/>
        <w:right w:val="none" w:sz="0" w:space="0" w:color="auto"/>
      </w:divBdr>
    </w:div>
    <w:div w:id="1450705168">
      <w:bodyDiv w:val="1"/>
      <w:marLeft w:val="0"/>
      <w:marRight w:val="0"/>
      <w:marTop w:val="0"/>
      <w:marBottom w:val="0"/>
      <w:divBdr>
        <w:top w:val="none" w:sz="0" w:space="0" w:color="auto"/>
        <w:left w:val="none" w:sz="0" w:space="0" w:color="auto"/>
        <w:bottom w:val="none" w:sz="0" w:space="0" w:color="auto"/>
        <w:right w:val="none" w:sz="0" w:space="0" w:color="auto"/>
      </w:divBdr>
    </w:div>
    <w:div w:id="1451050701">
      <w:bodyDiv w:val="1"/>
      <w:marLeft w:val="0"/>
      <w:marRight w:val="0"/>
      <w:marTop w:val="0"/>
      <w:marBottom w:val="0"/>
      <w:divBdr>
        <w:top w:val="none" w:sz="0" w:space="0" w:color="auto"/>
        <w:left w:val="none" w:sz="0" w:space="0" w:color="auto"/>
        <w:bottom w:val="none" w:sz="0" w:space="0" w:color="auto"/>
        <w:right w:val="none" w:sz="0" w:space="0" w:color="auto"/>
      </w:divBdr>
    </w:div>
    <w:div w:id="1454860824">
      <w:bodyDiv w:val="1"/>
      <w:marLeft w:val="0"/>
      <w:marRight w:val="0"/>
      <w:marTop w:val="0"/>
      <w:marBottom w:val="0"/>
      <w:divBdr>
        <w:top w:val="none" w:sz="0" w:space="0" w:color="auto"/>
        <w:left w:val="none" w:sz="0" w:space="0" w:color="auto"/>
        <w:bottom w:val="none" w:sz="0" w:space="0" w:color="auto"/>
        <w:right w:val="none" w:sz="0" w:space="0" w:color="auto"/>
      </w:divBdr>
    </w:div>
    <w:div w:id="1456370269">
      <w:bodyDiv w:val="1"/>
      <w:marLeft w:val="0"/>
      <w:marRight w:val="0"/>
      <w:marTop w:val="0"/>
      <w:marBottom w:val="0"/>
      <w:divBdr>
        <w:top w:val="none" w:sz="0" w:space="0" w:color="auto"/>
        <w:left w:val="none" w:sz="0" w:space="0" w:color="auto"/>
        <w:bottom w:val="none" w:sz="0" w:space="0" w:color="auto"/>
        <w:right w:val="none" w:sz="0" w:space="0" w:color="auto"/>
      </w:divBdr>
    </w:div>
    <w:div w:id="1467889525">
      <w:bodyDiv w:val="1"/>
      <w:marLeft w:val="0"/>
      <w:marRight w:val="0"/>
      <w:marTop w:val="0"/>
      <w:marBottom w:val="0"/>
      <w:divBdr>
        <w:top w:val="none" w:sz="0" w:space="0" w:color="auto"/>
        <w:left w:val="none" w:sz="0" w:space="0" w:color="auto"/>
        <w:bottom w:val="none" w:sz="0" w:space="0" w:color="auto"/>
        <w:right w:val="none" w:sz="0" w:space="0" w:color="auto"/>
      </w:divBdr>
    </w:div>
    <w:div w:id="1473476375">
      <w:bodyDiv w:val="1"/>
      <w:marLeft w:val="0"/>
      <w:marRight w:val="0"/>
      <w:marTop w:val="0"/>
      <w:marBottom w:val="0"/>
      <w:divBdr>
        <w:top w:val="none" w:sz="0" w:space="0" w:color="auto"/>
        <w:left w:val="none" w:sz="0" w:space="0" w:color="auto"/>
        <w:bottom w:val="none" w:sz="0" w:space="0" w:color="auto"/>
        <w:right w:val="none" w:sz="0" w:space="0" w:color="auto"/>
      </w:divBdr>
    </w:div>
    <w:div w:id="1473795275">
      <w:bodyDiv w:val="1"/>
      <w:marLeft w:val="0"/>
      <w:marRight w:val="0"/>
      <w:marTop w:val="0"/>
      <w:marBottom w:val="0"/>
      <w:divBdr>
        <w:top w:val="none" w:sz="0" w:space="0" w:color="auto"/>
        <w:left w:val="none" w:sz="0" w:space="0" w:color="auto"/>
        <w:bottom w:val="none" w:sz="0" w:space="0" w:color="auto"/>
        <w:right w:val="none" w:sz="0" w:space="0" w:color="auto"/>
      </w:divBdr>
    </w:div>
    <w:div w:id="1474905025">
      <w:bodyDiv w:val="1"/>
      <w:marLeft w:val="0"/>
      <w:marRight w:val="0"/>
      <w:marTop w:val="0"/>
      <w:marBottom w:val="0"/>
      <w:divBdr>
        <w:top w:val="none" w:sz="0" w:space="0" w:color="auto"/>
        <w:left w:val="none" w:sz="0" w:space="0" w:color="auto"/>
        <w:bottom w:val="none" w:sz="0" w:space="0" w:color="auto"/>
        <w:right w:val="none" w:sz="0" w:space="0" w:color="auto"/>
      </w:divBdr>
    </w:div>
    <w:div w:id="1483499147">
      <w:bodyDiv w:val="1"/>
      <w:marLeft w:val="0"/>
      <w:marRight w:val="0"/>
      <w:marTop w:val="0"/>
      <w:marBottom w:val="0"/>
      <w:divBdr>
        <w:top w:val="none" w:sz="0" w:space="0" w:color="auto"/>
        <w:left w:val="none" w:sz="0" w:space="0" w:color="auto"/>
        <w:bottom w:val="none" w:sz="0" w:space="0" w:color="auto"/>
        <w:right w:val="none" w:sz="0" w:space="0" w:color="auto"/>
      </w:divBdr>
    </w:div>
    <w:div w:id="1488354281">
      <w:bodyDiv w:val="1"/>
      <w:marLeft w:val="0"/>
      <w:marRight w:val="0"/>
      <w:marTop w:val="0"/>
      <w:marBottom w:val="0"/>
      <w:divBdr>
        <w:top w:val="none" w:sz="0" w:space="0" w:color="auto"/>
        <w:left w:val="none" w:sz="0" w:space="0" w:color="auto"/>
        <w:bottom w:val="none" w:sz="0" w:space="0" w:color="auto"/>
        <w:right w:val="none" w:sz="0" w:space="0" w:color="auto"/>
      </w:divBdr>
    </w:div>
    <w:div w:id="1496456271">
      <w:bodyDiv w:val="1"/>
      <w:marLeft w:val="0"/>
      <w:marRight w:val="0"/>
      <w:marTop w:val="0"/>
      <w:marBottom w:val="0"/>
      <w:divBdr>
        <w:top w:val="none" w:sz="0" w:space="0" w:color="auto"/>
        <w:left w:val="none" w:sz="0" w:space="0" w:color="auto"/>
        <w:bottom w:val="none" w:sz="0" w:space="0" w:color="auto"/>
        <w:right w:val="none" w:sz="0" w:space="0" w:color="auto"/>
      </w:divBdr>
    </w:div>
    <w:div w:id="1497066100">
      <w:bodyDiv w:val="1"/>
      <w:marLeft w:val="0"/>
      <w:marRight w:val="0"/>
      <w:marTop w:val="0"/>
      <w:marBottom w:val="0"/>
      <w:divBdr>
        <w:top w:val="none" w:sz="0" w:space="0" w:color="auto"/>
        <w:left w:val="none" w:sz="0" w:space="0" w:color="auto"/>
        <w:bottom w:val="none" w:sz="0" w:space="0" w:color="auto"/>
        <w:right w:val="none" w:sz="0" w:space="0" w:color="auto"/>
      </w:divBdr>
    </w:div>
    <w:div w:id="1498226993">
      <w:bodyDiv w:val="1"/>
      <w:marLeft w:val="0"/>
      <w:marRight w:val="0"/>
      <w:marTop w:val="0"/>
      <w:marBottom w:val="0"/>
      <w:divBdr>
        <w:top w:val="none" w:sz="0" w:space="0" w:color="auto"/>
        <w:left w:val="none" w:sz="0" w:space="0" w:color="auto"/>
        <w:bottom w:val="none" w:sz="0" w:space="0" w:color="auto"/>
        <w:right w:val="none" w:sz="0" w:space="0" w:color="auto"/>
      </w:divBdr>
    </w:div>
    <w:div w:id="1498616162">
      <w:bodyDiv w:val="1"/>
      <w:marLeft w:val="0"/>
      <w:marRight w:val="0"/>
      <w:marTop w:val="0"/>
      <w:marBottom w:val="0"/>
      <w:divBdr>
        <w:top w:val="none" w:sz="0" w:space="0" w:color="auto"/>
        <w:left w:val="none" w:sz="0" w:space="0" w:color="auto"/>
        <w:bottom w:val="none" w:sz="0" w:space="0" w:color="auto"/>
        <w:right w:val="none" w:sz="0" w:space="0" w:color="auto"/>
      </w:divBdr>
    </w:div>
    <w:div w:id="1505171903">
      <w:bodyDiv w:val="1"/>
      <w:marLeft w:val="0"/>
      <w:marRight w:val="0"/>
      <w:marTop w:val="0"/>
      <w:marBottom w:val="0"/>
      <w:divBdr>
        <w:top w:val="none" w:sz="0" w:space="0" w:color="auto"/>
        <w:left w:val="none" w:sz="0" w:space="0" w:color="auto"/>
        <w:bottom w:val="none" w:sz="0" w:space="0" w:color="auto"/>
        <w:right w:val="none" w:sz="0" w:space="0" w:color="auto"/>
      </w:divBdr>
    </w:div>
    <w:div w:id="1507675946">
      <w:bodyDiv w:val="1"/>
      <w:marLeft w:val="0"/>
      <w:marRight w:val="0"/>
      <w:marTop w:val="0"/>
      <w:marBottom w:val="0"/>
      <w:divBdr>
        <w:top w:val="none" w:sz="0" w:space="0" w:color="auto"/>
        <w:left w:val="none" w:sz="0" w:space="0" w:color="auto"/>
        <w:bottom w:val="none" w:sz="0" w:space="0" w:color="auto"/>
        <w:right w:val="none" w:sz="0" w:space="0" w:color="auto"/>
      </w:divBdr>
    </w:div>
    <w:div w:id="1512721403">
      <w:bodyDiv w:val="1"/>
      <w:marLeft w:val="0"/>
      <w:marRight w:val="0"/>
      <w:marTop w:val="0"/>
      <w:marBottom w:val="0"/>
      <w:divBdr>
        <w:top w:val="none" w:sz="0" w:space="0" w:color="auto"/>
        <w:left w:val="none" w:sz="0" w:space="0" w:color="auto"/>
        <w:bottom w:val="none" w:sz="0" w:space="0" w:color="auto"/>
        <w:right w:val="none" w:sz="0" w:space="0" w:color="auto"/>
      </w:divBdr>
    </w:div>
    <w:div w:id="1512792920">
      <w:bodyDiv w:val="1"/>
      <w:marLeft w:val="0"/>
      <w:marRight w:val="0"/>
      <w:marTop w:val="0"/>
      <w:marBottom w:val="0"/>
      <w:divBdr>
        <w:top w:val="none" w:sz="0" w:space="0" w:color="auto"/>
        <w:left w:val="none" w:sz="0" w:space="0" w:color="auto"/>
        <w:bottom w:val="none" w:sz="0" w:space="0" w:color="auto"/>
        <w:right w:val="none" w:sz="0" w:space="0" w:color="auto"/>
      </w:divBdr>
    </w:div>
    <w:div w:id="1512910924">
      <w:bodyDiv w:val="1"/>
      <w:marLeft w:val="0"/>
      <w:marRight w:val="0"/>
      <w:marTop w:val="0"/>
      <w:marBottom w:val="0"/>
      <w:divBdr>
        <w:top w:val="none" w:sz="0" w:space="0" w:color="auto"/>
        <w:left w:val="none" w:sz="0" w:space="0" w:color="auto"/>
        <w:bottom w:val="none" w:sz="0" w:space="0" w:color="auto"/>
        <w:right w:val="none" w:sz="0" w:space="0" w:color="auto"/>
      </w:divBdr>
    </w:div>
    <w:div w:id="1520311773">
      <w:bodyDiv w:val="1"/>
      <w:marLeft w:val="0"/>
      <w:marRight w:val="0"/>
      <w:marTop w:val="0"/>
      <w:marBottom w:val="0"/>
      <w:divBdr>
        <w:top w:val="none" w:sz="0" w:space="0" w:color="auto"/>
        <w:left w:val="none" w:sz="0" w:space="0" w:color="auto"/>
        <w:bottom w:val="none" w:sz="0" w:space="0" w:color="auto"/>
        <w:right w:val="none" w:sz="0" w:space="0" w:color="auto"/>
      </w:divBdr>
    </w:div>
    <w:div w:id="1525902401">
      <w:bodyDiv w:val="1"/>
      <w:marLeft w:val="0"/>
      <w:marRight w:val="0"/>
      <w:marTop w:val="0"/>
      <w:marBottom w:val="0"/>
      <w:divBdr>
        <w:top w:val="none" w:sz="0" w:space="0" w:color="auto"/>
        <w:left w:val="none" w:sz="0" w:space="0" w:color="auto"/>
        <w:bottom w:val="none" w:sz="0" w:space="0" w:color="auto"/>
        <w:right w:val="none" w:sz="0" w:space="0" w:color="auto"/>
      </w:divBdr>
    </w:div>
    <w:div w:id="1528904184">
      <w:bodyDiv w:val="1"/>
      <w:marLeft w:val="0"/>
      <w:marRight w:val="0"/>
      <w:marTop w:val="0"/>
      <w:marBottom w:val="0"/>
      <w:divBdr>
        <w:top w:val="none" w:sz="0" w:space="0" w:color="auto"/>
        <w:left w:val="none" w:sz="0" w:space="0" w:color="auto"/>
        <w:bottom w:val="none" w:sz="0" w:space="0" w:color="auto"/>
        <w:right w:val="none" w:sz="0" w:space="0" w:color="auto"/>
      </w:divBdr>
    </w:div>
    <w:div w:id="1546210002">
      <w:bodyDiv w:val="1"/>
      <w:marLeft w:val="0"/>
      <w:marRight w:val="0"/>
      <w:marTop w:val="0"/>
      <w:marBottom w:val="0"/>
      <w:divBdr>
        <w:top w:val="none" w:sz="0" w:space="0" w:color="auto"/>
        <w:left w:val="none" w:sz="0" w:space="0" w:color="auto"/>
        <w:bottom w:val="none" w:sz="0" w:space="0" w:color="auto"/>
        <w:right w:val="none" w:sz="0" w:space="0" w:color="auto"/>
      </w:divBdr>
    </w:div>
    <w:div w:id="1546333654">
      <w:bodyDiv w:val="1"/>
      <w:marLeft w:val="0"/>
      <w:marRight w:val="0"/>
      <w:marTop w:val="0"/>
      <w:marBottom w:val="0"/>
      <w:divBdr>
        <w:top w:val="none" w:sz="0" w:space="0" w:color="auto"/>
        <w:left w:val="none" w:sz="0" w:space="0" w:color="auto"/>
        <w:bottom w:val="none" w:sz="0" w:space="0" w:color="auto"/>
        <w:right w:val="none" w:sz="0" w:space="0" w:color="auto"/>
      </w:divBdr>
    </w:div>
    <w:div w:id="1554972918">
      <w:bodyDiv w:val="1"/>
      <w:marLeft w:val="0"/>
      <w:marRight w:val="0"/>
      <w:marTop w:val="0"/>
      <w:marBottom w:val="0"/>
      <w:divBdr>
        <w:top w:val="none" w:sz="0" w:space="0" w:color="auto"/>
        <w:left w:val="none" w:sz="0" w:space="0" w:color="auto"/>
        <w:bottom w:val="none" w:sz="0" w:space="0" w:color="auto"/>
        <w:right w:val="none" w:sz="0" w:space="0" w:color="auto"/>
      </w:divBdr>
    </w:div>
    <w:div w:id="1561669085">
      <w:bodyDiv w:val="1"/>
      <w:marLeft w:val="0"/>
      <w:marRight w:val="0"/>
      <w:marTop w:val="0"/>
      <w:marBottom w:val="0"/>
      <w:divBdr>
        <w:top w:val="none" w:sz="0" w:space="0" w:color="auto"/>
        <w:left w:val="none" w:sz="0" w:space="0" w:color="auto"/>
        <w:bottom w:val="none" w:sz="0" w:space="0" w:color="auto"/>
        <w:right w:val="none" w:sz="0" w:space="0" w:color="auto"/>
      </w:divBdr>
    </w:div>
    <w:div w:id="1585720728">
      <w:bodyDiv w:val="1"/>
      <w:marLeft w:val="0"/>
      <w:marRight w:val="0"/>
      <w:marTop w:val="0"/>
      <w:marBottom w:val="0"/>
      <w:divBdr>
        <w:top w:val="none" w:sz="0" w:space="0" w:color="auto"/>
        <w:left w:val="none" w:sz="0" w:space="0" w:color="auto"/>
        <w:bottom w:val="none" w:sz="0" w:space="0" w:color="auto"/>
        <w:right w:val="none" w:sz="0" w:space="0" w:color="auto"/>
      </w:divBdr>
    </w:div>
    <w:div w:id="1588538221">
      <w:bodyDiv w:val="1"/>
      <w:marLeft w:val="0"/>
      <w:marRight w:val="0"/>
      <w:marTop w:val="0"/>
      <w:marBottom w:val="0"/>
      <w:divBdr>
        <w:top w:val="none" w:sz="0" w:space="0" w:color="auto"/>
        <w:left w:val="none" w:sz="0" w:space="0" w:color="auto"/>
        <w:bottom w:val="none" w:sz="0" w:space="0" w:color="auto"/>
        <w:right w:val="none" w:sz="0" w:space="0" w:color="auto"/>
      </w:divBdr>
    </w:div>
    <w:div w:id="1605571350">
      <w:bodyDiv w:val="1"/>
      <w:marLeft w:val="0"/>
      <w:marRight w:val="0"/>
      <w:marTop w:val="0"/>
      <w:marBottom w:val="0"/>
      <w:divBdr>
        <w:top w:val="none" w:sz="0" w:space="0" w:color="auto"/>
        <w:left w:val="none" w:sz="0" w:space="0" w:color="auto"/>
        <w:bottom w:val="none" w:sz="0" w:space="0" w:color="auto"/>
        <w:right w:val="none" w:sz="0" w:space="0" w:color="auto"/>
      </w:divBdr>
    </w:div>
    <w:div w:id="1607929221">
      <w:bodyDiv w:val="1"/>
      <w:marLeft w:val="0"/>
      <w:marRight w:val="0"/>
      <w:marTop w:val="0"/>
      <w:marBottom w:val="0"/>
      <w:divBdr>
        <w:top w:val="none" w:sz="0" w:space="0" w:color="auto"/>
        <w:left w:val="none" w:sz="0" w:space="0" w:color="auto"/>
        <w:bottom w:val="none" w:sz="0" w:space="0" w:color="auto"/>
        <w:right w:val="none" w:sz="0" w:space="0" w:color="auto"/>
      </w:divBdr>
    </w:div>
    <w:div w:id="1608079348">
      <w:bodyDiv w:val="1"/>
      <w:marLeft w:val="0"/>
      <w:marRight w:val="0"/>
      <w:marTop w:val="0"/>
      <w:marBottom w:val="0"/>
      <w:divBdr>
        <w:top w:val="none" w:sz="0" w:space="0" w:color="auto"/>
        <w:left w:val="none" w:sz="0" w:space="0" w:color="auto"/>
        <w:bottom w:val="none" w:sz="0" w:space="0" w:color="auto"/>
        <w:right w:val="none" w:sz="0" w:space="0" w:color="auto"/>
      </w:divBdr>
    </w:div>
    <w:div w:id="1608149025">
      <w:bodyDiv w:val="1"/>
      <w:marLeft w:val="0"/>
      <w:marRight w:val="0"/>
      <w:marTop w:val="0"/>
      <w:marBottom w:val="0"/>
      <w:divBdr>
        <w:top w:val="none" w:sz="0" w:space="0" w:color="auto"/>
        <w:left w:val="none" w:sz="0" w:space="0" w:color="auto"/>
        <w:bottom w:val="none" w:sz="0" w:space="0" w:color="auto"/>
        <w:right w:val="none" w:sz="0" w:space="0" w:color="auto"/>
      </w:divBdr>
    </w:div>
    <w:div w:id="1609042573">
      <w:bodyDiv w:val="1"/>
      <w:marLeft w:val="0"/>
      <w:marRight w:val="0"/>
      <w:marTop w:val="0"/>
      <w:marBottom w:val="0"/>
      <w:divBdr>
        <w:top w:val="none" w:sz="0" w:space="0" w:color="auto"/>
        <w:left w:val="none" w:sz="0" w:space="0" w:color="auto"/>
        <w:bottom w:val="none" w:sz="0" w:space="0" w:color="auto"/>
        <w:right w:val="none" w:sz="0" w:space="0" w:color="auto"/>
      </w:divBdr>
    </w:div>
    <w:div w:id="1611543631">
      <w:bodyDiv w:val="1"/>
      <w:marLeft w:val="0"/>
      <w:marRight w:val="0"/>
      <w:marTop w:val="0"/>
      <w:marBottom w:val="0"/>
      <w:divBdr>
        <w:top w:val="none" w:sz="0" w:space="0" w:color="auto"/>
        <w:left w:val="none" w:sz="0" w:space="0" w:color="auto"/>
        <w:bottom w:val="none" w:sz="0" w:space="0" w:color="auto"/>
        <w:right w:val="none" w:sz="0" w:space="0" w:color="auto"/>
      </w:divBdr>
    </w:div>
    <w:div w:id="1624917241">
      <w:bodyDiv w:val="1"/>
      <w:marLeft w:val="0"/>
      <w:marRight w:val="0"/>
      <w:marTop w:val="0"/>
      <w:marBottom w:val="0"/>
      <w:divBdr>
        <w:top w:val="none" w:sz="0" w:space="0" w:color="auto"/>
        <w:left w:val="none" w:sz="0" w:space="0" w:color="auto"/>
        <w:bottom w:val="none" w:sz="0" w:space="0" w:color="auto"/>
        <w:right w:val="none" w:sz="0" w:space="0" w:color="auto"/>
      </w:divBdr>
    </w:div>
    <w:div w:id="1629509577">
      <w:bodyDiv w:val="1"/>
      <w:marLeft w:val="0"/>
      <w:marRight w:val="0"/>
      <w:marTop w:val="0"/>
      <w:marBottom w:val="0"/>
      <w:divBdr>
        <w:top w:val="none" w:sz="0" w:space="0" w:color="auto"/>
        <w:left w:val="none" w:sz="0" w:space="0" w:color="auto"/>
        <w:bottom w:val="none" w:sz="0" w:space="0" w:color="auto"/>
        <w:right w:val="none" w:sz="0" w:space="0" w:color="auto"/>
      </w:divBdr>
    </w:div>
    <w:div w:id="1633095949">
      <w:bodyDiv w:val="1"/>
      <w:marLeft w:val="0"/>
      <w:marRight w:val="0"/>
      <w:marTop w:val="0"/>
      <w:marBottom w:val="0"/>
      <w:divBdr>
        <w:top w:val="none" w:sz="0" w:space="0" w:color="auto"/>
        <w:left w:val="none" w:sz="0" w:space="0" w:color="auto"/>
        <w:bottom w:val="none" w:sz="0" w:space="0" w:color="auto"/>
        <w:right w:val="none" w:sz="0" w:space="0" w:color="auto"/>
      </w:divBdr>
    </w:div>
    <w:div w:id="1635480407">
      <w:bodyDiv w:val="1"/>
      <w:marLeft w:val="0"/>
      <w:marRight w:val="0"/>
      <w:marTop w:val="0"/>
      <w:marBottom w:val="0"/>
      <w:divBdr>
        <w:top w:val="none" w:sz="0" w:space="0" w:color="auto"/>
        <w:left w:val="none" w:sz="0" w:space="0" w:color="auto"/>
        <w:bottom w:val="none" w:sz="0" w:space="0" w:color="auto"/>
        <w:right w:val="none" w:sz="0" w:space="0" w:color="auto"/>
      </w:divBdr>
    </w:div>
    <w:div w:id="1641686820">
      <w:bodyDiv w:val="1"/>
      <w:marLeft w:val="0"/>
      <w:marRight w:val="0"/>
      <w:marTop w:val="0"/>
      <w:marBottom w:val="0"/>
      <w:divBdr>
        <w:top w:val="none" w:sz="0" w:space="0" w:color="auto"/>
        <w:left w:val="none" w:sz="0" w:space="0" w:color="auto"/>
        <w:bottom w:val="none" w:sz="0" w:space="0" w:color="auto"/>
        <w:right w:val="none" w:sz="0" w:space="0" w:color="auto"/>
      </w:divBdr>
    </w:div>
    <w:div w:id="1642465245">
      <w:bodyDiv w:val="1"/>
      <w:marLeft w:val="0"/>
      <w:marRight w:val="0"/>
      <w:marTop w:val="0"/>
      <w:marBottom w:val="0"/>
      <w:divBdr>
        <w:top w:val="none" w:sz="0" w:space="0" w:color="auto"/>
        <w:left w:val="none" w:sz="0" w:space="0" w:color="auto"/>
        <w:bottom w:val="none" w:sz="0" w:space="0" w:color="auto"/>
        <w:right w:val="none" w:sz="0" w:space="0" w:color="auto"/>
      </w:divBdr>
    </w:div>
    <w:div w:id="1645426188">
      <w:bodyDiv w:val="1"/>
      <w:marLeft w:val="0"/>
      <w:marRight w:val="0"/>
      <w:marTop w:val="0"/>
      <w:marBottom w:val="0"/>
      <w:divBdr>
        <w:top w:val="none" w:sz="0" w:space="0" w:color="auto"/>
        <w:left w:val="none" w:sz="0" w:space="0" w:color="auto"/>
        <w:bottom w:val="none" w:sz="0" w:space="0" w:color="auto"/>
        <w:right w:val="none" w:sz="0" w:space="0" w:color="auto"/>
      </w:divBdr>
    </w:div>
    <w:div w:id="1648778688">
      <w:bodyDiv w:val="1"/>
      <w:marLeft w:val="0"/>
      <w:marRight w:val="0"/>
      <w:marTop w:val="0"/>
      <w:marBottom w:val="0"/>
      <w:divBdr>
        <w:top w:val="none" w:sz="0" w:space="0" w:color="auto"/>
        <w:left w:val="none" w:sz="0" w:space="0" w:color="auto"/>
        <w:bottom w:val="none" w:sz="0" w:space="0" w:color="auto"/>
        <w:right w:val="none" w:sz="0" w:space="0" w:color="auto"/>
      </w:divBdr>
    </w:div>
    <w:div w:id="1656029978">
      <w:bodyDiv w:val="1"/>
      <w:marLeft w:val="0"/>
      <w:marRight w:val="0"/>
      <w:marTop w:val="0"/>
      <w:marBottom w:val="0"/>
      <w:divBdr>
        <w:top w:val="none" w:sz="0" w:space="0" w:color="auto"/>
        <w:left w:val="none" w:sz="0" w:space="0" w:color="auto"/>
        <w:bottom w:val="none" w:sz="0" w:space="0" w:color="auto"/>
        <w:right w:val="none" w:sz="0" w:space="0" w:color="auto"/>
      </w:divBdr>
    </w:div>
    <w:div w:id="1658342302">
      <w:bodyDiv w:val="1"/>
      <w:marLeft w:val="0"/>
      <w:marRight w:val="0"/>
      <w:marTop w:val="0"/>
      <w:marBottom w:val="0"/>
      <w:divBdr>
        <w:top w:val="none" w:sz="0" w:space="0" w:color="auto"/>
        <w:left w:val="none" w:sz="0" w:space="0" w:color="auto"/>
        <w:bottom w:val="none" w:sz="0" w:space="0" w:color="auto"/>
        <w:right w:val="none" w:sz="0" w:space="0" w:color="auto"/>
      </w:divBdr>
    </w:div>
    <w:div w:id="1662269706">
      <w:bodyDiv w:val="1"/>
      <w:marLeft w:val="0"/>
      <w:marRight w:val="0"/>
      <w:marTop w:val="0"/>
      <w:marBottom w:val="0"/>
      <w:divBdr>
        <w:top w:val="none" w:sz="0" w:space="0" w:color="auto"/>
        <w:left w:val="none" w:sz="0" w:space="0" w:color="auto"/>
        <w:bottom w:val="none" w:sz="0" w:space="0" w:color="auto"/>
        <w:right w:val="none" w:sz="0" w:space="0" w:color="auto"/>
      </w:divBdr>
    </w:div>
    <w:div w:id="1669481499">
      <w:bodyDiv w:val="1"/>
      <w:marLeft w:val="0"/>
      <w:marRight w:val="0"/>
      <w:marTop w:val="0"/>
      <w:marBottom w:val="0"/>
      <w:divBdr>
        <w:top w:val="none" w:sz="0" w:space="0" w:color="auto"/>
        <w:left w:val="none" w:sz="0" w:space="0" w:color="auto"/>
        <w:bottom w:val="none" w:sz="0" w:space="0" w:color="auto"/>
        <w:right w:val="none" w:sz="0" w:space="0" w:color="auto"/>
      </w:divBdr>
    </w:div>
    <w:div w:id="1674263232">
      <w:bodyDiv w:val="1"/>
      <w:marLeft w:val="0"/>
      <w:marRight w:val="0"/>
      <w:marTop w:val="0"/>
      <w:marBottom w:val="0"/>
      <w:divBdr>
        <w:top w:val="none" w:sz="0" w:space="0" w:color="auto"/>
        <w:left w:val="none" w:sz="0" w:space="0" w:color="auto"/>
        <w:bottom w:val="none" w:sz="0" w:space="0" w:color="auto"/>
        <w:right w:val="none" w:sz="0" w:space="0" w:color="auto"/>
      </w:divBdr>
    </w:div>
    <w:div w:id="1679304756">
      <w:bodyDiv w:val="1"/>
      <w:marLeft w:val="0"/>
      <w:marRight w:val="0"/>
      <w:marTop w:val="0"/>
      <w:marBottom w:val="0"/>
      <w:divBdr>
        <w:top w:val="none" w:sz="0" w:space="0" w:color="auto"/>
        <w:left w:val="none" w:sz="0" w:space="0" w:color="auto"/>
        <w:bottom w:val="none" w:sz="0" w:space="0" w:color="auto"/>
        <w:right w:val="none" w:sz="0" w:space="0" w:color="auto"/>
      </w:divBdr>
    </w:div>
    <w:div w:id="1679505584">
      <w:bodyDiv w:val="1"/>
      <w:marLeft w:val="0"/>
      <w:marRight w:val="0"/>
      <w:marTop w:val="0"/>
      <w:marBottom w:val="0"/>
      <w:divBdr>
        <w:top w:val="none" w:sz="0" w:space="0" w:color="auto"/>
        <w:left w:val="none" w:sz="0" w:space="0" w:color="auto"/>
        <w:bottom w:val="none" w:sz="0" w:space="0" w:color="auto"/>
        <w:right w:val="none" w:sz="0" w:space="0" w:color="auto"/>
      </w:divBdr>
    </w:div>
    <w:div w:id="1679968248">
      <w:bodyDiv w:val="1"/>
      <w:marLeft w:val="0"/>
      <w:marRight w:val="0"/>
      <w:marTop w:val="0"/>
      <w:marBottom w:val="0"/>
      <w:divBdr>
        <w:top w:val="none" w:sz="0" w:space="0" w:color="auto"/>
        <w:left w:val="none" w:sz="0" w:space="0" w:color="auto"/>
        <w:bottom w:val="none" w:sz="0" w:space="0" w:color="auto"/>
        <w:right w:val="none" w:sz="0" w:space="0" w:color="auto"/>
      </w:divBdr>
    </w:div>
    <w:div w:id="1680041393">
      <w:bodyDiv w:val="1"/>
      <w:marLeft w:val="0"/>
      <w:marRight w:val="0"/>
      <w:marTop w:val="0"/>
      <w:marBottom w:val="0"/>
      <w:divBdr>
        <w:top w:val="none" w:sz="0" w:space="0" w:color="auto"/>
        <w:left w:val="none" w:sz="0" w:space="0" w:color="auto"/>
        <w:bottom w:val="none" w:sz="0" w:space="0" w:color="auto"/>
        <w:right w:val="none" w:sz="0" w:space="0" w:color="auto"/>
      </w:divBdr>
    </w:div>
    <w:div w:id="1682122385">
      <w:bodyDiv w:val="1"/>
      <w:marLeft w:val="0"/>
      <w:marRight w:val="0"/>
      <w:marTop w:val="0"/>
      <w:marBottom w:val="0"/>
      <w:divBdr>
        <w:top w:val="none" w:sz="0" w:space="0" w:color="auto"/>
        <w:left w:val="none" w:sz="0" w:space="0" w:color="auto"/>
        <w:bottom w:val="none" w:sz="0" w:space="0" w:color="auto"/>
        <w:right w:val="none" w:sz="0" w:space="0" w:color="auto"/>
      </w:divBdr>
    </w:div>
    <w:div w:id="1690982990">
      <w:bodyDiv w:val="1"/>
      <w:marLeft w:val="0"/>
      <w:marRight w:val="0"/>
      <w:marTop w:val="0"/>
      <w:marBottom w:val="0"/>
      <w:divBdr>
        <w:top w:val="none" w:sz="0" w:space="0" w:color="auto"/>
        <w:left w:val="none" w:sz="0" w:space="0" w:color="auto"/>
        <w:bottom w:val="none" w:sz="0" w:space="0" w:color="auto"/>
        <w:right w:val="none" w:sz="0" w:space="0" w:color="auto"/>
      </w:divBdr>
    </w:div>
    <w:div w:id="1691879695">
      <w:bodyDiv w:val="1"/>
      <w:marLeft w:val="0"/>
      <w:marRight w:val="0"/>
      <w:marTop w:val="0"/>
      <w:marBottom w:val="0"/>
      <w:divBdr>
        <w:top w:val="none" w:sz="0" w:space="0" w:color="auto"/>
        <w:left w:val="none" w:sz="0" w:space="0" w:color="auto"/>
        <w:bottom w:val="none" w:sz="0" w:space="0" w:color="auto"/>
        <w:right w:val="none" w:sz="0" w:space="0" w:color="auto"/>
      </w:divBdr>
    </w:div>
    <w:div w:id="1703626500">
      <w:bodyDiv w:val="1"/>
      <w:marLeft w:val="0"/>
      <w:marRight w:val="0"/>
      <w:marTop w:val="0"/>
      <w:marBottom w:val="0"/>
      <w:divBdr>
        <w:top w:val="none" w:sz="0" w:space="0" w:color="auto"/>
        <w:left w:val="none" w:sz="0" w:space="0" w:color="auto"/>
        <w:bottom w:val="none" w:sz="0" w:space="0" w:color="auto"/>
        <w:right w:val="none" w:sz="0" w:space="0" w:color="auto"/>
      </w:divBdr>
    </w:div>
    <w:div w:id="1720936994">
      <w:bodyDiv w:val="1"/>
      <w:marLeft w:val="0"/>
      <w:marRight w:val="0"/>
      <w:marTop w:val="0"/>
      <w:marBottom w:val="0"/>
      <w:divBdr>
        <w:top w:val="none" w:sz="0" w:space="0" w:color="auto"/>
        <w:left w:val="none" w:sz="0" w:space="0" w:color="auto"/>
        <w:bottom w:val="none" w:sz="0" w:space="0" w:color="auto"/>
        <w:right w:val="none" w:sz="0" w:space="0" w:color="auto"/>
      </w:divBdr>
    </w:div>
    <w:div w:id="1720978070">
      <w:bodyDiv w:val="1"/>
      <w:marLeft w:val="0"/>
      <w:marRight w:val="0"/>
      <w:marTop w:val="0"/>
      <w:marBottom w:val="0"/>
      <w:divBdr>
        <w:top w:val="none" w:sz="0" w:space="0" w:color="auto"/>
        <w:left w:val="none" w:sz="0" w:space="0" w:color="auto"/>
        <w:bottom w:val="none" w:sz="0" w:space="0" w:color="auto"/>
        <w:right w:val="none" w:sz="0" w:space="0" w:color="auto"/>
      </w:divBdr>
    </w:div>
    <w:div w:id="1725522329">
      <w:bodyDiv w:val="1"/>
      <w:marLeft w:val="0"/>
      <w:marRight w:val="0"/>
      <w:marTop w:val="0"/>
      <w:marBottom w:val="0"/>
      <w:divBdr>
        <w:top w:val="none" w:sz="0" w:space="0" w:color="auto"/>
        <w:left w:val="none" w:sz="0" w:space="0" w:color="auto"/>
        <w:bottom w:val="none" w:sz="0" w:space="0" w:color="auto"/>
        <w:right w:val="none" w:sz="0" w:space="0" w:color="auto"/>
      </w:divBdr>
    </w:div>
    <w:div w:id="1726021850">
      <w:bodyDiv w:val="1"/>
      <w:marLeft w:val="0"/>
      <w:marRight w:val="0"/>
      <w:marTop w:val="0"/>
      <w:marBottom w:val="0"/>
      <w:divBdr>
        <w:top w:val="none" w:sz="0" w:space="0" w:color="auto"/>
        <w:left w:val="none" w:sz="0" w:space="0" w:color="auto"/>
        <w:bottom w:val="none" w:sz="0" w:space="0" w:color="auto"/>
        <w:right w:val="none" w:sz="0" w:space="0" w:color="auto"/>
      </w:divBdr>
    </w:div>
    <w:div w:id="1726441891">
      <w:bodyDiv w:val="1"/>
      <w:marLeft w:val="0"/>
      <w:marRight w:val="0"/>
      <w:marTop w:val="0"/>
      <w:marBottom w:val="0"/>
      <w:divBdr>
        <w:top w:val="none" w:sz="0" w:space="0" w:color="auto"/>
        <w:left w:val="none" w:sz="0" w:space="0" w:color="auto"/>
        <w:bottom w:val="none" w:sz="0" w:space="0" w:color="auto"/>
        <w:right w:val="none" w:sz="0" w:space="0" w:color="auto"/>
      </w:divBdr>
    </w:div>
    <w:div w:id="1733700420">
      <w:bodyDiv w:val="1"/>
      <w:marLeft w:val="0"/>
      <w:marRight w:val="0"/>
      <w:marTop w:val="0"/>
      <w:marBottom w:val="0"/>
      <w:divBdr>
        <w:top w:val="none" w:sz="0" w:space="0" w:color="auto"/>
        <w:left w:val="none" w:sz="0" w:space="0" w:color="auto"/>
        <w:bottom w:val="none" w:sz="0" w:space="0" w:color="auto"/>
        <w:right w:val="none" w:sz="0" w:space="0" w:color="auto"/>
      </w:divBdr>
    </w:div>
    <w:div w:id="1737321335">
      <w:bodyDiv w:val="1"/>
      <w:marLeft w:val="0"/>
      <w:marRight w:val="0"/>
      <w:marTop w:val="0"/>
      <w:marBottom w:val="0"/>
      <w:divBdr>
        <w:top w:val="none" w:sz="0" w:space="0" w:color="auto"/>
        <w:left w:val="none" w:sz="0" w:space="0" w:color="auto"/>
        <w:bottom w:val="none" w:sz="0" w:space="0" w:color="auto"/>
        <w:right w:val="none" w:sz="0" w:space="0" w:color="auto"/>
      </w:divBdr>
    </w:div>
    <w:div w:id="1739859985">
      <w:bodyDiv w:val="1"/>
      <w:marLeft w:val="0"/>
      <w:marRight w:val="0"/>
      <w:marTop w:val="0"/>
      <w:marBottom w:val="0"/>
      <w:divBdr>
        <w:top w:val="none" w:sz="0" w:space="0" w:color="auto"/>
        <w:left w:val="none" w:sz="0" w:space="0" w:color="auto"/>
        <w:bottom w:val="none" w:sz="0" w:space="0" w:color="auto"/>
        <w:right w:val="none" w:sz="0" w:space="0" w:color="auto"/>
      </w:divBdr>
    </w:div>
    <w:div w:id="1741782395">
      <w:bodyDiv w:val="1"/>
      <w:marLeft w:val="0"/>
      <w:marRight w:val="0"/>
      <w:marTop w:val="0"/>
      <w:marBottom w:val="0"/>
      <w:divBdr>
        <w:top w:val="none" w:sz="0" w:space="0" w:color="auto"/>
        <w:left w:val="none" w:sz="0" w:space="0" w:color="auto"/>
        <w:bottom w:val="none" w:sz="0" w:space="0" w:color="auto"/>
        <w:right w:val="none" w:sz="0" w:space="0" w:color="auto"/>
      </w:divBdr>
    </w:div>
    <w:div w:id="1744142265">
      <w:bodyDiv w:val="1"/>
      <w:marLeft w:val="0"/>
      <w:marRight w:val="0"/>
      <w:marTop w:val="0"/>
      <w:marBottom w:val="0"/>
      <w:divBdr>
        <w:top w:val="none" w:sz="0" w:space="0" w:color="auto"/>
        <w:left w:val="none" w:sz="0" w:space="0" w:color="auto"/>
        <w:bottom w:val="none" w:sz="0" w:space="0" w:color="auto"/>
        <w:right w:val="none" w:sz="0" w:space="0" w:color="auto"/>
      </w:divBdr>
    </w:div>
    <w:div w:id="1745184318">
      <w:bodyDiv w:val="1"/>
      <w:marLeft w:val="0"/>
      <w:marRight w:val="0"/>
      <w:marTop w:val="0"/>
      <w:marBottom w:val="0"/>
      <w:divBdr>
        <w:top w:val="none" w:sz="0" w:space="0" w:color="auto"/>
        <w:left w:val="none" w:sz="0" w:space="0" w:color="auto"/>
        <w:bottom w:val="none" w:sz="0" w:space="0" w:color="auto"/>
        <w:right w:val="none" w:sz="0" w:space="0" w:color="auto"/>
      </w:divBdr>
    </w:div>
    <w:div w:id="1745764053">
      <w:bodyDiv w:val="1"/>
      <w:marLeft w:val="0"/>
      <w:marRight w:val="0"/>
      <w:marTop w:val="0"/>
      <w:marBottom w:val="0"/>
      <w:divBdr>
        <w:top w:val="none" w:sz="0" w:space="0" w:color="auto"/>
        <w:left w:val="none" w:sz="0" w:space="0" w:color="auto"/>
        <w:bottom w:val="none" w:sz="0" w:space="0" w:color="auto"/>
        <w:right w:val="none" w:sz="0" w:space="0" w:color="auto"/>
      </w:divBdr>
    </w:div>
    <w:div w:id="1752769838">
      <w:bodyDiv w:val="1"/>
      <w:marLeft w:val="0"/>
      <w:marRight w:val="0"/>
      <w:marTop w:val="0"/>
      <w:marBottom w:val="0"/>
      <w:divBdr>
        <w:top w:val="none" w:sz="0" w:space="0" w:color="auto"/>
        <w:left w:val="none" w:sz="0" w:space="0" w:color="auto"/>
        <w:bottom w:val="none" w:sz="0" w:space="0" w:color="auto"/>
        <w:right w:val="none" w:sz="0" w:space="0" w:color="auto"/>
      </w:divBdr>
    </w:div>
    <w:div w:id="1753551935">
      <w:bodyDiv w:val="1"/>
      <w:marLeft w:val="0"/>
      <w:marRight w:val="0"/>
      <w:marTop w:val="0"/>
      <w:marBottom w:val="0"/>
      <w:divBdr>
        <w:top w:val="none" w:sz="0" w:space="0" w:color="auto"/>
        <w:left w:val="none" w:sz="0" w:space="0" w:color="auto"/>
        <w:bottom w:val="none" w:sz="0" w:space="0" w:color="auto"/>
        <w:right w:val="none" w:sz="0" w:space="0" w:color="auto"/>
      </w:divBdr>
    </w:div>
    <w:div w:id="1754542663">
      <w:bodyDiv w:val="1"/>
      <w:marLeft w:val="0"/>
      <w:marRight w:val="0"/>
      <w:marTop w:val="0"/>
      <w:marBottom w:val="0"/>
      <w:divBdr>
        <w:top w:val="none" w:sz="0" w:space="0" w:color="auto"/>
        <w:left w:val="none" w:sz="0" w:space="0" w:color="auto"/>
        <w:bottom w:val="none" w:sz="0" w:space="0" w:color="auto"/>
        <w:right w:val="none" w:sz="0" w:space="0" w:color="auto"/>
      </w:divBdr>
    </w:div>
    <w:div w:id="1754620337">
      <w:bodyDiv w:val="1"/>
      <w:marLeft w:val="0"/>
      <w:marRight w:val="0"/>
      <w:marTop w:val="0"/>
      <w:marBottom w:val="0"/>
      <w:divBdr>
        <w:top w:val="none" w:sz="0" w:space="0" w:color="auto"/>
        <w:left w:val="none" w:sz="0" w:space="0" w:color="auto"/>
        <w:bottom w:val="none" w:sz="0" w:space="0" w:color="auto"/>
        <w:right w:val="none" w:sz="0" w:space="0" w:color="auto"/>
      </w:divBdr>
    </w:div>
    <w:div w:id="1757825008">
      <w:bodyDiv w:val="1"/>
      <w:marLeft w:val="0"/>
      <w:marRight w:val="0"/>
      <w:marTop w:val="0"/>
      <w:marBottom w:val="0"/>
      <w:divBdr>
        <w:top w:val="none" w:sz="0" w:space="0" w:color="auto"/>
        <w:left w:val="none" w:sz="0" w:space="0" w:color="auto"/>
        <w:bottom w:val="none" w:sz="0" w:space="0" w:color="auto"/>
        <w:right w:val="none" w:sz="0" w:space="0" w:color="auto"/>
      </w:divBdr>
    </w:div>
    <w:div w:id="1762604403">
      <w:bodyDiv w:val="1"/>
      <w:marLeft w:val="0"/>
      <w:marRight w:val="0"/>
      <w:marTop w:val="0"/>
      <w:marBottom w:val="0"/>
      <w:divBdr>
        <w:top w:val="none" w:sz="0" w:space="0" w:color="auto"/>
        <w:left w:val="none" w:sz="0" w:space="0" w:color="auto"/>
        <w:bottom w:val="none" w:sz="0" w:space="0" w:color="auto"/>
        <w:right w:val="none" w:sz="0" w:space="0" w:color="auto"/>
      </w:divBdr>
    </w:div>
    <w:div w:id="1763377498">
      <w:bodyDiv w:val="1"/>
      <w:marLeft w:val="0"/>
      <w:marRight w:val="0"/>
      <w:marTop w:val="0"/>
      <w:marBottom w:val="0"/>
      <w:divBdr>
        <w:top w:val="none" w:sz="0" w:space="0" w:color="auto"/>
        <w:left w:val="none" w:sz="0" w:space="0" w:color="auto"/>
        <w:bottom w:val="none" w:sz="0" w:space="0" w:color="auto"/>
        <w:right w:val="none" w:sz="0" w:space="0" w:color="auto"/>
      </w:divBdr>
    </w:div>
    <w:div w:id="1772310920">
      <w:bodyDiv w:val="1"/>
      <w:marLeft w:val="0"/>
      <w:marRight w:val="0"/>
      <w:marTop w:val="0"/>
      <w:marBottom w:val="0"/>
      <w:divBdr>
        <w:top w:val="none" w:sz="0" w:space="0" w:color="auto"/>
        <w:left w:val="none" w:sz="0" w:space="0" w:color="auto"/>
        <w:bottom w:val="none" w:sz="0" w:space="0" w:color="auto"/>
        <w:right w:val="none" w:sz="0" w:space="0" w:color="auto"/>
      </w:divBdr>
    </w:div>
    <w:div w:id="1777094590">
      <w:bodyDiv w:val="1"/>
      <w:marLeft w:val="0"/>
      <w:marRight w:val="0"/>
      <w:marTop w:val="0"/>
      <w:marBottom w:val="0"/>
      <w:divBdr>
        <w:top w:val="none" w:sz="0" w:space="0" w:color="auto"/>
        <w:left w:val="none" w:sz="0" w:space="0" w:color="auto"/>
        <w:bottom w:val="none" w:sz="0" w:space="0" w:color="auto"/>
        <w:right w:val="none" w:sz="0" w:space="0" w:color="auto"/>
      </w:divBdr>
    </w:div>
    <w:div w:id="1777361053">
      <w:bodyDiv w:val="1"/>
      <w:marLeft w:val="0"/>
      <w:marRight w:val="0"/>
      <w:marTop w:val="0"/>
      <w:marBottom w:val="0"/>
      <w:divBdr>
        <w:top w:val="none" w:sz="0" w:space="0" w:color="auto"/>
        <w:left w:val="none" w:sz="0" w:space="0" w:color="auto"/>
        <w:bottom w:val="none" w:sz="0" w:space="0" w:color="auto"/>
        <w:right w:val="none" w:sz="0" w:space="0" w:color="auto"/>
      </w:divBdr>
    </w:div>
    <w:div w:id="1780951746">
      <w:bodyDiv w:val="1"/>
      <w:marLeft w:val="0"/>
      <w:marRight w:val="0"/>
      <w:marTop w:val="0"/>
      <w:marBottom w:val="0"/>
      <w:divBdr>
        <w:top w:val="none" w:sz="0" w:space="0" w:color="auto"/>
        <w:left w:val="none" w:sz="0" w:space="0" w:color="auto"/>
        <w:bottom w:val="none" w:sz="0" w:space="0" w:color="auto"/>
        <w:right w:val="none" w:sz="0" w:space="0" w:color="auto"/>
      </w:divBdr>
    </w:div>
    <w:div w:id="1781294937">
      <w:bodyDiv w:val="1"/>
      <w:marLeft w:val="0"/>
      <w:marRight w:val="0"/>
      <w:marTop w:val="0"/>
      <w:marBottom w:val="0"/>
      <w:divBdr>
        <w:top w:val="none" w:sz="0" w:space="0" w:color="auto"/>
        <w:left w:val="none" w:sz="0" w:space="0" w:color="auto"/>
        <w:bottom w:val="none" w:sz="0" w:space="0" w:color="auto"/>
        <w:right w:val="none" w:sz="0" w:space="0" w:color="auto"/>
      </w:divBdr>
    </w:div>
    <w:div w:id="1784809425">
      <w:bodyDiv w:val="1"/>
      <w:marLeft w:val="0"/>
      <w:marRight w:val="0"/>
      <w:marTop w:val="0"/>
      <w:marBottom w:val="0"/>
      <w:divBdr>
        <w:top w:val="none" w:sz="0" w:space="0" w:color="auto"/>
        <w:left w:val="none" w:sz="0" w:space="0" w:color="auto"/>
        <w:bottom w:val="none" w:sz="0" w:space="0" w:color="auto"/>
        <w:right w:val="none" w:sz="0" w:space="0" w:color="auto"/>
      </w:divBdr>
    </w:div>
    <w:div w:id="1785879393">
      <w:bodyDiv w:val="1"/>
      <w:marLeft w:val="0"/>
      <w:marRight w:val="0"/>
      <w:marTop w:val="0"/>
      <w:marBottom w:val="0"/>
      <w:divBdr>
        <w:top w:val="none" w:sz="0" w:space="0" w:color="auto"/>
        <w:left w:val="none" w:sz="0" w:space="0" w:color="auto"/>
        <w:bottom w:val="none" w:sz="0" w:space="0" w:color="auto"/>
        <w:right w:val="none" w:sz="0" w:space="0" w:color="auto"/>
      </w:divBdr>
    </w:div>
    <w:div w:id="1795708309">
      <w:bodyDiv w:val="1"/>
      <w:marLeft w:val="0"/>
      <w:marRight w:val="0"/>
      <w:marTop w:val="0"/>
      <w:marBottom w:val="0"/>
      <w:divBdr>
        <w:top w:val="none" w:sz="0" w:space="0" w:color="auto"/>
        <w:left w:val="none" w:sz="0" w:space="0" w:color="auto"/>
        <w:bottom w:val="none" w:sz="0" w:space="0" w:color="auto"/>
        <w:right w:val="none" w:sz="0" w:space="0" w:color="auto"/>
      </w:divBdr>
    </w:div>
    <w:div w:id="1799377864">
      <w:bodyDiv w:val="1"/>
      <w:marLeft w:val="0"/>
      <w:marRight w:val="0"/>
      <w:marTop w:val="0"/>
      <w:marBottom w:val="0"/>
      <w:divBdr>
        <w:top w:val="none" w:sz="0" w:space="0" w:color="auto"/>
        <w:left w:val="none" w:sz="0" w:space="0" w:color="auto"/>
        <w:bottom w:val="none" w:sz="0" w:space="0" w:color="auto"/>
        <w:right w:val="none" w:sz="0" w:space="0" w:color="auto"/>
      </w:divBdr>
    </w:div>
    <w:div w:id="1805349186">
      <w:bodyDiv w:val="1"/>
      <w:marLeft w:val="0"/>
      <w:marRight w:val="0"/>
      <w:marTop w:val="0"/>
      <w:marBottom w:val="0"/>
      <w:divBdr>
        <w:top w:val="none" w:sz="0" w:space="0" w:color="auto"/>
        <w:left w:val="none" w:sz="0" w:space="0" w:color="auto"/>
        <w:bottom w:val="none" w:sz="0" w:space="0" w:color="auto"/>
        <w:right w:val="none" w:sz="0" w:space="0" w:color="auto"/>
      </w:divBdr>
    </w:div>
    <w:div w:id="1806241438">
      <w:bodyDiv w:val="1"/>
      <w:marLeft w:val="0"/>
      <w:marRight w:val="0"/>
      <w:marTop w:val="0"/>
      <w:marBottom w:val="0"/>
      <w:divBdr>
        <w:top w:val="none" w:sz="0" w:space="0" w:color="auto"/>
        <w:left w:val="none" w:sz="0" w:space="0" w:color="auto"/>
        <w:bottom w:val="none" w:sz="0" w:space="0" w:color="auto"/>
        <w:right w:val="none" w:sz="0" w:space="0" w:color="auto"/>
      </w:divBdr>
    </w:div>
    <w:div w:id="1808158509">
      <w:bodyDiv w:val="1"/>
      <w:marLeft w:val="0"/>
      <w:marRight w:val="0"/>
      <w:marTop w:val="0"/>
      <w:marBottom w:val="0"/>
      <w:divBdr>
        <w:top w:val="none" w:sz="0" w:space="0" w:color="auto"/>
        <w:left w:val="none" w:sz="0" w:space="0" w:color="auto"/>
        <w:bottom w:val="none" w:sz="0" w:space="0" w:color="auto"/>
        <w:right w:val="none" w:sz="0" w:space="0" w:color="auto"/>
      </w:divBdr>
    </w:div>
    <w:div w:id="1822387042">
      <w:bodyDiv w:val="1"/>
      <w:marLeft w:val="0"/>
      <w:marRight w:val="0"/>
      <w:marTop w:val="0"/>
      <w:marBottom w:val="0"/>
      <w:divBdr>
        <w:top w:val="none" w:sz="0" w:space="0" w:color="auto"/>
        <w:left w:val="none" w:sz="0" w:space="0" w:color="auto"/>
        <w:bottom w:val="none" w:sz="0" w:space="0" w:color="auto"/>
        <w:right w:val="none" w:sz="0" w:space="0" w:color="auto"/>
      </w:divBdr>
    </w:div>
    <w:div w:id="1825856763">
      <w:bodyDiv w:val="1"/>
      <w:marLeft w:val="0"/>
      <w:marRight w:val="0"/>
      <w:marTop w:val="0"/>
      <w:marBottom w:val="0"/>
      <w:divBdr>
        <w:top w:val="none" w:sz="0" w:space="0" w:color="auto"/>
        <w:left w:val="none" w:sz="0" w:space="0" w:color="auto"/>
        <w:bottom w:val="none" w:sz="0" w:space="0" w:color="auto"/>
        <w:right w:val="none" w:sz="0" w:space="0" w:color="auto"/>
      </w:divBdr>
    </w:div>
    <w:div w:id="1827279640">
      <w:bodyDiv w:val="1"/>
      <w:marLeft w:val="0"/>
      <w:marRight w:val="0"/>
      <w:marTop w:val="0"/>
      <w:marBottom w:val="0"/>
      <w:divBdr>
        <w:top w:val="none" w:sz="0" w:space="0" w:color="auto"/>
        <w:left w:val="none" w:sz="0" w:space="0" w:color="auto"/>
        <w:bottom w:val="none" w:sz="0" w:space="0" w:color="auto"/>
        <w:right w:val="none" w:sz="0" w:space="0" w:color="auto"/>
      </w:divBdr>
    </w:div>
    <w:div w:id="1832527229">
      <w:bodyDiv w:val="1"/>
      <w:marLeft w:val="0"/>
      <w:marRight w:val="0"/>
      <w:marTop w:val="0"/>
      <w:marBottom w:val="0"/>
      <w:divBdr>
        <w:top w:val="none" w:sz="0" w:space="0" w:color="auto"/>
        <w:left w:val="none" w:sz="0" w:space="0" w:color="auto"/>
        <w:bottom w:val="none" w:sz="0" w:space="0" w:color="auto"/>
        <w:right w:val="none" w:sz="0" w:space="0" w:color="auto"/>
      </w:divBdr>
    </w:div>
    <w:div w:id="1833908888">
      <w:bodyDiv w:val="1"/>
      <w:marLeft w:val="0"/>
      <w:marRight w:val="0"/>
      <w:marTop w:val="0"/>
      <w:marBottom w:val="0"/>
      <w:divBdr>
        <w:top w:val="none" w:sz="0" w:space="0" w:color="auto"/>
        <w:left w:val="none" w:sz="0" w:space="0" w:color="auto"/>
        <w:bottom w:val="none" w:sz="0" w:space="0" w:color="auto"/>
        <w:right w:val="none" w:sz="0" w:space="0" w:color="auto"/>
      </w:divBdr>
    </w:div>
    <w:div w:id="1842814998">
      <w:bodyDiv w:val="1"/>
      <w:marLeft w:val="0"/>
      <w:marRight w:val="0"/>
      <w:marTop w:val="0"/>
      <w:marBottom w:val="0"/>
      <w:divBdr>
        <w:top w:val="none" w:sz="0" w:space="0" w:color="auto"/>
        <w:left w:val="none" w:sz="0" w:space="0" w:color="auto"/>
        <w:bottom w:val="none" w:sz="0" w:space="0" w:color="auto"/>
        <w:right w:val="none" w:sz="0" w:space="0" w:color="auto"/>
      </w:divBdr>
    </w:div>
    <w:div w:id="1843080306">
      <w:bodyDiv w:val="1"/>
      <w:marLeft w:val="0"/>
      <w:marRight w:val="0"/>
      <w:marTop w:val="0"/>
      <w:marBottom w:val="0"/>
      <w:divBdr>
        <w:top w:val="none" w:sz="0" w:space="0" w:color="auto"/>
        <w:left w:val="none" w:sz="0" w:space="0" w:color="auto"/>
        <w:bottom w:val="none" w:sz="0" w:space="0" w:color="auto"/>
        <w:right w:val="none" w:sz="0" w:space="0" w:color="auto"/>
      </w:divBdr>
    </w:div>
    <w:div w:id="1845054143">
      <w:bodyDiv w:val="1"/>
      <w:marLeft w:val="0"/>
      <w:marRight w:val="0"/>
      <w:marTop w:val="0"/>
      <w:marBottom w:val="0"/>
      <w:divBdr>
        <w:top w:val="none" w:sz="0" w:space="0" w:color="auto"/>
        <w:left w:val="none" w:sz="0" w:space="0" w:color="auto"/>
        <w:bottom w:val="none" w:sz="0" w:space="0" w:color="auto"/>
        <w:right w:val="none" w:sz="0" w:space="0" w:color="auto"/>
      </w:divBdr>
    </w:div>
    <w:div w:id="1867324576">
      <w:bodyDiv w:val="1"/>
      <w:marLeft w:val="0"/>
      <w:marRight w:val="0"/>
      <w:marTop w:val="0"/>
      <w:marBottom w:val="0"/>
      <w:divBdr>
        <w:top w:val="none" w:sz="0" w:space="0" w:color="auto"/>
        <w:left w:val="none" w:sz="0" w:space="0" w:color="auto"/>
        <w:bottom w:val="none" w:sz="0" w:space="0" w:color="auto"/>
        <w:right w:val="none" w:sz="0" w:space="0" w:color="auto"/>
      </w:divBdr>
    </w:div>
    <w:div w:id="1867599893">
      <w:bodyDiv w:val="1"/>
      <w:marLeft w:val="0"/>
      <w:marRight w:val="0"/>
      <w:marTop w:val="0"/>
      <w:marBottom w:val="0"/>
      <w:divBdr>
        <w:top w:val="none" w:sz="0" w:space="0" w:color="auto"/>
        <w:left w:val="none" w:sz="0" w:space="0" w:color="auto"/>
        <w:bottom w:val="none" w:sz="0" w:space="0" w:color="auto"/>
        <w:right w:val="none" w:sz="0" w:space="0" w:color="auto"/>
      </w:divBdr>
    </w:div>
    <w:div w:id="1874268332">
      <w:bodyDiv w:val="1"/>
      <w:marLeft w:val="0"/>
      <w:marRight w:val="0"/>
      <w:marTop w:val="0"/>
      <w:marBottom w:val="0"/>
      <w:divBdr>
        <w:top w:val="none" w:sz="0" w:space="0" w:color="auto"/>
        <w:left w:val="none" w:sz="0" w:space="0" w:color="auto"/>
        <w:bottom w:val="none" w:sz="0" w:space="0" w:color="auto"/>
        <w:right w:val="none" w:sz="0" w:space="0" w:color="auto"/>
      </w:divBdr>
    </w:div>
    <w:div w:id="1876695568">
      <w:bodyDiv w:val="1"/>
      <w:marLeft w:val="0"/>
      <w:marRight w:val="0"/>
      <w:marTop w:val="0"/>
      <w:marBottom w:val="0"/>
      <w:divBdr>
        <w:top w:val="none" w:sz="0" w:space="0" w:color="auto"/>
        <w:left w:val="none" w:sz="0" w:space="0" w:color="auto"/>
        <w:bottom w:val="none" w:sz="0" w:space="0" w:color="auto"/>
        <w:right w:val="none" w:sz="0" w:space="0" w:color="auto"/>
      </w:divBdr>
    </w:div>
    <w:div w:id="1879658852">
      <w:bodyDiv w:val="1"/>
      <w:marLeft w:val="0"/>
      <w:marRight w:val="0"/>
      <w:marTop w:val="0"/>
      <w:marBottom w:val="0"/>
      <w:divBdr>
        <w:top w:val="none" w:sz="0" w:space="0" w:color="auto"/>
        <w:left w:val="none" w:sz="0" w:space="0" w:color="auto"/>
        <w:bottom w:val="none" w:sz="0" w:space="0" w:color="auto"/>
        <w:right w:val="none" w:sz="0" w:space="0" w:color="auto"/>
      </w:divBdr>
    </w:div>
    <w:div w:id="1884322954">
      <w:bodyDiv w:val="1"/>
      <w:marLeft w:val="0"/>
      <w:marRight w:val="0"/>
      <w:marTop w:val="0"/>
      <w:marBottom w:val="0"/>
      <w:divBdr>
        <w:top w:val="none" w:sz="0" w:space="0" w:color="auto"/>
        <w:left w:val="none" w:sz="0" w:space="0" w:color="auto"/>
        <w:bottom w:val="none" w:sz="0" w:space="0" w:color="auto"/>
        <w:right w:val="none" w:sz="0" w:space="0" w:color="auto"/>
      </w:divBdr>
    </w:div>
    <w:div w:id="1889144159">
      <w:bodyDiv w:val="1"/>
      <w:marLeft w:val="0"/>
      <w:marRight w:val="0"/>
      <w:marTop w:val="0"/>
      <w:marBottom w:val="0"/>
      <w:divBdr>
        <w:top w:val="none" w:sz="0" w:space="0" w:color="auto"/>
        <w:left w:val="none" w:sz="0" w:space="0" w:color="auto"/>
        <w:bottom w:val="none" w:sz="0" w:space="0" w:color="auto"/>
        <w:right w:val="none" w:sz="0" w:space="0" w:color="auto"/>
      </w:divBdr>
    </w:div>
    <w:div w:id="1896811680">
      <w:bodyDiv w:val="1"/>
      <w:marLeft w:val="0"/>
      <w:marRight w:val="0"/>
      <w:marTop w:val="0"/>
      <w:marBottom w:val="0"/>
      <w:divBdr>
        <w:top w:val="none" w:sz="0" w:space="0" w:color="auto"/>
        <w:left w:val="none" w:sz="0" w:space="0" w:color="auto"/>
        <w:bottom w:val="none" w:sz="0" w:space="0" w:color="auto"/>
        <w:right w:val="none" w:sz="0" w:space="0" w:color="auto"/>
      </w:divBdr>
    </w:div>
    <w:div w:id="1899315216">
      <w:bodyDiv w:val="1"/>
      <w:marLeft w:val="0"/>
      <w:marRight w:val="0"/>
      <w:marTop w:val="0"/>
      <w:marBottom w:val="0"/>
      <w:divBdr>
        <w:top w:val="none" w:sz="0" w:space="0" w:color="auto"/>
        <w:left w:val="none" w:sz="0" w:space="0" w:color="auto"/>
        <w:bottom w:val="none" w:sz="0" w:space="0" w:color="auto"/>
        <w:right w:val="none" w:sz="0" w:space="0" w:color="auto"/>
      </w:divBdr>
    </w:div>
    <w:div w:id="1899365266">
      <w:bodyDiv w:val="1"/>
      <w:marLeft w:val="0"/>
      <w:marRight w:val="0"/>
      <w:marTop w:val="0"/>
      <w:marBottom w:val="0"/>
      <w:divBdr>
        <w:top w:val="none" w:sz="0" w:space="0" w:color="auto"/>
        <w:left w:val="none" w:sz="0" w:space="0" w:color="auto"/>
        <w:bottom w:val="none" w:sz="0" w:space="0" w:color="auto"/>
        <w:right w:val="none" w:sz="0" w:space="0" w:color="auto"/>
      </w:divBdr>
    </w:div>
    <w:div w:id="1900170419">
      <w:bodyDiv w:val="1"/>
      <w:marLeft w:val="0"/>
      <w:marRight w:val="0"/>
      <w:marTop w:val="0"/>
      <w:marBottom w:val="0"/>
      <w:divBdr>
        <w:top w:val="none" w:sz="0" w:space="0" w:color="auto"/>
        <w:left w:val="none" w:sz="0" w:space="0" w:color="auto"/>
        <w:bottom w:val="none" w:sz="0" w:space="0" w:color="auto"/>
        <w:right w:val="none" w:sz="0" w:space="0" w:color="auto"/>
      </w:divBdr>
    </w:div>
    <w:div w:id="1901356793">
      <w:bodyDiv w:val="1"/>
      <w:marLeft w:val="0"/>
      <w:marRight w:val="0"/>
      <w:marTop w:val="0"/>
      <w:marBottom w:val="0"/>
      <w:divBdr>
        <w:top w:val="none" w:sz="0" w:space="0" w:color="auto"/>
        <w:left w:val="none" w:sz="0" w:space="0" w:color="auto"/>
        <w:bottom w:val="none" w:sz="0" w:space="0" w:color="auto"/>
        <w:right w:val="none" w:sz="0" w:space="0" w:color="auto"/>
      </w:divBdr>
    </w:div>
    <w:div w:id="1902060888">
      <w:bodyDiv w:val="1"/>
      <w:marLeft w:val="0"/>
      <w:marRight w:val="0"/>
      <w:marTop w:val="0"/>
      <w:marBottom w:val="0"/>
      <w:divBdr>
        <w:top w:val="none" w:sz="0" w:space="0" w:color="auto"/>
        <w:left w:val="none" w:sz="0" w:space="0" w:color="auto"/>
        <w:bottom w:val="none" w:sz="0" w:space="0" w:color="auto"/>
        <w:right w:val="none" w:sz="0" w:space="0" w:color="auto"/>
      </w:divBdr>
    </w:div>
    <w:div w:id="1908570677">
      <w:bodyDiv w:val="1"/>
      <w:marLeft w:val="0"/>
      <w:marRight w:val="0"/>
      <w:marTop w:val="0"/>
      <w:marBottom w:val="0"/>
      <w:divBdr>
        <w:top w:val="none" w:sz="0" w:space="0" w:color="auto"/>
        <w:left w:val="none" w:sz="0" w:space="0" w:color="auto"/>
        <w:bottom w:val="none" w:sz="0" w:space="0" w:color="auto"/>
        <w:right w:val="none" w:sz="0" w:space="0" w:color="auto"/>
      </w:divBdr>
    </w:div>
    <w:div w:id="1908757140">
      <w:bodyDiv w:val="1"/>
      <w:marLeft w:val="0"/>
      <w:marRight w:val="0"/>
      <w:marTop w:val="0"/>
      <w:marBottom w:val="0"/>
      <w:divBdr>
        <w:top w:val="none" w:sz="0" w:space="0" w:color="auto"/>
        <w:left w:val="none" w:sz="0" w:space="0" w:color="auto"/>
        <w:bottom w:val="none" w:sz="0" w:space="0" w:color="auto"/>
        <w:right w:val="none" w:sz="0" w:space="0" w:color="auto"/>
      </w:divBdr>
    </w:div>
    <w:div w:id="1910456166">
      <w:bodyDiv w:val="1"/>
      <w:marLeft w:val="0"/>
      <w:marRight w:val="0"/>
      <w:marTop w:val="0"/>
      <w:marBottom w:val="0"/>
      <w:divBdr>
        <w:top w:val="none" w:sz="0" w:space="0" w:color="auto"/>
        <w:left w:val="none" w:sz="0" w:space="0" w:color="auto"/>
        <w:bottom w:val="none" w:sz="0" w:space="0" w:color="auto"/>
        <w:right w:val="none" w:sz="0" w:space="0" w:color="auto"/>
      </w:divBdr>
    </w:div>
    <w:div w:id="1914119741">
      <w:bodyDiv w:val="1"/>
      <w:marLeft w:val="0"/>
      <w:marRight w:val="0"/>
      <w:marTop w:val="0"/>
      <w:marBottom w:val="0"/>
      <w:divBdr>
        <w:top w:val="none" w:sz="0" w:space="0" w:color="auto"/>
        <w:left w:val="none" w:sz="0" w:space="0" w:color="auto"/>
        <w:bottom w:val="none" w:sz="0" w:space="0" w:color="auto"/>
        <w:right w:val="none" w:sz="0" w:space="0" w:color="auto"/>
      </w:divBdr>
    </w:div>
    <w:div w:id="1914313647">
      <w:bodyDiv w:val="1"/>
      <w:marLeft w:val="0"/>
      <w:marRight w:val="0"/>
      <w:marTop w:val="0"/>
      <w:marBottom w:val="0"/>
      <w:divBdr>
        <w:top w:val="none" w:sz="0" w:space="0" w:color="auto"/>
        <w:left w:val="none" w:sz="0" w:space="0" w:color="auto"/>
        <w:bottom w:val="none" w:sz="0" w:space="0" w:color="auto"/>
        <w:right w:val="none" w:sz="0" w:space="0" w:color="auto"/>
      </w:divBdr>
    </w:div>
    <w:div w:id="1917592428">
      <w:bodyDiv w:val="1"/>
      <w:marLeft w:val="0"/>
      <w:marRight w:val="0"/>
      <w:marTop w:val="0"/>
      <w:marBottom w:val="0"/>
      <w:divBdr>
        <w:top w:val="none" w:sz="0" w:space="0" w:color="auto"/>
        <w:left w:val="none" w:sz="0" w:space="0" w:color="auto"/>
        <w:bottom w:val="none" w:sz="0" w:space="0" w:color="auto"/>
        <w:right w:val="none" w:sz="0" w:space="0" w:color="auto"/>
      </w:divBdr>
    </w:div>
    <w:div w:id="1921521967">
      <w:bodyDiv w:val="1"/>
      <w:marLeft w:val="0"/>
      <w:marRight w:val="0"/>
      <w:marTop w:val="0"/>
      <w:marBottom w:val="0"/>
      <w:divBdr>
        <w:top w:val="none" w:sz="0" w:space="0" w:color="auto"/>
        <w:left w:val="none" w:sz="0" w:space="0" w:color="auto"/>
        <w:bottom w:val="none" w:sz="0" w:space="0" w:color="auto"/>
        <w:right w:val="none" w:sz="0" w:space="0" w:color="auto"/>
      </w:divBdr>
    </w:div>
    <w:div w:id="1926642084">
      <w:bodyDiv w:val="1"/>
      <w:marLeft w:val="0"/>
      <w:marRight w:val="0"/>
      <w:marTop w:val="0"/>
      <w:marBottom w:val="0"/>
      <w:divBdr>
        <w:top w:val="none" w:sz="0" w:space="0" w:color="auto"/>
        <w:left w:val="none" w:sz="0" w:space="0" w:color="auto"/>
        <w:bottom w:val="none" w:sz="0" w:space="0" w:color="auto"/>
        <w:right w:val="none" w:sz="0" w:space="0" w:color="auto"/>
      </w:divBdr>
    </w:div>
    <w:div w:id="1932348212">
      <w:bodyDiv w:val="1"/>
      <w:marLeft w:val="0"/>
      <w:marRight w:val="0"/>
      <w:marTop w:val="0"/>
      <w:marBottom w:val="0"/>
      <w:divBdr>
        <w:top w:val="none" w:sz="0" w:space="0" w:color="auto"/>
        <w:left w:val="none" w:sz="0" w:space="0" w:color="auto"/>
        <w:bottom w:val="none" w:sz="0" w:space="0" w:color="auto"/>
        <w:right w:val="none" w:sz="0" w:space="0" w:color="auto"/>
      </w:divBdr>
    </w:div>
    <w:div w:id="1934891825">
      <w:bodyDiv w:val="1"/>
      <w:marLeft w:val="0"/>
      <w:marRight w:val="0"/>
      <w:marTop w:val="0"/>
      <w:marBottom w:val="0"/>
      <w:divBdr>
        <w:top w:val="none" w:sz="0" w:space="0" w:color="auto"/>
        <w:left w:val="none" w:sz="0" w:space="0" w:color="auto"/>
        <w:bottom w:val="none" w:sz="0" w:space="0" w:color="auto"/>
        <w:right w:val="none" w:sz="0" w:space="0" w:color="auto"/>
      </w:divBdr>
    </w:div>
    <w:div w:id="1939556995">
      <w:bodyDiv w:val="1"/>
      <w:marLeft w:val="0"/>
      <w:marRight w:val="0"/>
      <w:marTop w:val="0"/>
      <w:marBottom w:val="0"/>
      <w:divBdr>
        <w:top w:val="none" w:sz="0" w:space="0" w:color="auto"/>
        <w:left w:val="none" w:sz="0" w:space="0" w:color="auto"/>
        <w:bottom w:val="none" w:sz="0" w:space="0" w:color="auto"/>
        <w:right w:val="none" w:sz="0" w:space="0" w:color="auto"/>
      </w:divBdr>
    </w:div>
    <w:div w:id="1942639375">
      <w:bodyDiv w:val="1"/>
      <w:marLeft w:val="0"/>
      <w:marRight w:val="0"/>
      <w:marTop w:val="0"/>
      <w:marBottom w:val="0"/>
      <w:divBdr>
        <w:top w:val="none" w:sz="0" w:space="0" w:color="auto"/>
        <w:left w:val="none" w:sz="0" w:space="0" w:color="auto"/>
        <w:bottom w:val="none" w:sz="0" w:space="0" w:color="auto"/>
        <w:right w:val="none" w:sz="0" w:space="0" w:color="auto"/>
      </w:divBdr>
    </w:div>
    <w:div w:id="1944877076">
      <w:bodyDiv w:val="1"/>
      <w:marLeft w:val="0"/>
      <w:marRight w:val="0"/>
      <w:marTop w:val="0"/>
      <w:marBottom w:val="0"/>
      <w:divBdr>
        <w:top w:val="none" w:sz="0" w:space="0" w:color="auto"/>
        <w:left w:val="none" w:sz="0" w:space="0" w:color="auto"/>
        <w:bottom w:val="none" w:sz="0" w:space="0" w:color="auto"/>
        <w:right w:val="none" w:sz="0" w:space="0" w:color="auto"/>
      </w:divBdr>
    </w:div>
    <w:div w:id="1945569821">
      <w:bodyDiv w:val="1"/>
      <w:marLeft w:val="0"/>
      <w:marRight w:val="0"/>
      <w:marTop w:val="0"/>
      <w:marBottom w:val="0"/>
      <w:divBdr>
        <w:top w:val="none" w:sz="0" w:space="0" w:color="auto"/>
        <w:left w:val="none" w:sz="0" w:space="0" w:color="auto"/>
        <w:bottom w:val="none" w:sz="0" w:space="0" w:color="auto"/>
        <w:right w:val="none" w:sz="0" w:space="0" w:color="auto"/>
      </w:divBdr>
    </w:div>
    <w:div w:id="1949123606">
      <w:bodyDiv w:val="1"/>
      <w:marLeft w:val="0"/>
      <w:marRight w:val="0"/>
      <w:marTop w:val="0"/>
      <w:marBottom w:val="0"/>
      <w:divBdr>
        <w:top w:val="none" w:sz="0" w:space="0" w:color="auto"/>
        <w:left w:val="none" w:sz="0" w:space="0" w:color="auto"/>
        <w:bottom w:val="none" w:sz="0" w:space="0" w:color="auto"/>
        <w:right w:val="none" w:sz="0" w:space="0" w:color="auto"/>
      </w:divBdr>
    </w:div>
    <w:div w:id="1952928679">
      <w:bodyDiv w:val="1"/>
      <w:marLeft w:val="0"/>
      <w:marRight w:val="0"/>
      <w:marTop w:val="0"/>
      <w:marBottom w:val="0"/>
      <w:divBdr>
        <w:top w:val="none" w:sz="0" w:space="0" w:color="auto"/>
        <w:left w:val="none" w:sz="0" w:space="0" w:color="auto"/>
        <w:bottom w:val="none" w:sz="0" w:space="0" w:color="auto"/>
        <w:right w:val="none" w:sz="0" w:space="0" w:color="auto"/>
      </w:divBdr>
    </w:div>
    <w:div w:id="1954897624">
      <w:bodyDiv w:val="1"/>
      <w:marLeft w:val="0"/>
      <w:marRight w:val="0"/>
      <w:marTop w:val="0"/>
      <w:marBottom w:val="0"/>
      <w:divBdr>
        <w:top w:val="none" w:sz="0" w:space="0" w:color="auto"/>
        <w:left w:val="none" w:sz="0" w:space="0" w:color="auto"/>
        <w:bottom w:val="none" w:sz="0" w:space="0" w:color="auto"/>
        <w:right w:val="none" w:sz="0" w:space="0" w:color="auto"/>
      </w:divBdr>
    </w:div>
    <w:div w:id="1960069699">
      <w:bodyDiv w:val="1"/>
      <w:marLeft w:val="0"/>
      <w:marRight w:val="0"/>
      <w:marTop w:val="0"/>
      <w:marBottom w:val="0"/>
      <w:divBdr>
        <w:top w:val="none" w:sz="0" w:space="0" w:color="auto"/>
        <w:left w:val="none" w:sz="0" w:space="0" w:color="auto"/>
        <w:bottom w:val="none" w:sz="0" w:space="0" w:color="auto"/>
        <w:right w:val="none" w:sz="0" w:space="0" w:color="auto"/>
      </w:divBdr>
    </w:div>
    <w:div w:id="1965578331">
      <w:bodyDiv w:val="1"/>
      <w:marLeft w:val="0"/>
      <w:marRight w:val="0"/>
      <w:marTop w:val="0"/>
      <w:marBottom w:val="0"/>
      <w:divBdr>
        <w:top w:val="none" w:sz="0" w:space="0" w:color="auto"/>
        <w:left w:val="none" w:sz="0" w:space="0" w:color="auto"/>
        <w:bottom w:val="none" w:sz="0" w:space="0" w:color="auto"/>
        <w:right w:val="none" w:sz="0" w:space="0" w:color="auto"/>
      </w:divBdr>
    </w:div>
    <w:div w:id="1967077952">
      <w:bodyDiv w:val="1"/>
      <w:marLeft w:val="0"/>
      <w:marRight w:val="0"/>
      <w:marTop w:val="0"/>
      <w:marBottom w:val="0"/>
      <w:divBdr>
        <w:top w:val="none" w:sz="0" w:space="0" w:color="auto"/>
        <w:left w:val="none" w:sz="0" w:space="0" w:color="auto"/>
        <w:bottom w:val="none" w:sz="0" w:space="0" w:color="auto"/>
        <w:right w:val="none" w:sz="0" w:space="0" w:color="auto"/>
      </w:divBdr>
    </w:div>
    <w:div w:id="1974407957">
      <w:bodyDiv w:val="1"/>
      <w:marLeft w:val="0"/>
      <w:marRight w:val="0"/>
      <w:marTop w:val="0"/>
      <w:marBottom w:val="0"/>
      <w:divBdr>
        <w:top w:val="none" w:sz="0" w:space="0" w:color="auto"/>
        <w:left w:val="none" w:sz="0" w:space="0" w:color="auto"/>
        <w:bottom w:val="none" w:sz="0" w:space="0" w:color="auto"/>
        <w:right w:val="none" w:sz="0" w:space="0" w:color="auto"/>
      </w:divBdr>
    </w:div>
    <w:div w:id="1976442939">
      <w:bodyDiv w:val="1"/>
      <w:marLeft w:val="0"/>
      <w:marRight w:val="0"/>
      <w:marTop w:val="0"/>
      <w:marBottom w:val="0"/>
      <w:divBdr>
        <w:top w:val="none" w:sz="0" w:space="0" w:color="auto"/>
        <w:left w:val="none" w:sz="0" w:space="0" w:color="auto"/>
        <w:bottom w:val="none" w:sz="0" w:space="0" w:color="auto"/>
        <w:right w:val="none" w:sz="0" w:space="0" w:color="auto"/>
      </w:divBdr>
    </w:div>
    <w:div w:id="1978221369">
      <w:bodyDiv w:val="1"/>
      <w:marLeft w:val="0"/>
      <w:marRight w:val="0"/>
      <w:marTop w:val="0"/>
      <w:marBottom w:val="0"/>
      <w:divBdr>
        <w:top w:val="none" w:sz="0" w:space="0" w:color="auto"/>
        <w:left w:val="none" w:sz="0" w:space="0" w:color="auto"/>
        <w:bottom w:val="none" w:sz="0" w:space="0" w:color="auto"/>
        <w:right w:val="none" w:sz="0" w:space="0" w:color="auto"/>
      </w:divBdr>
    </w:div>
    <w:div w:id="1980525876">
      <w:bodyDiv w:val="1"/>
      <w:marLeft w:val="0"/>
      <w:marRight w:val="0"/>
      <w:marTop w:val="0"/>
      <w:marBottom w:val="0"/>
      <w:divBdr>
        <w:top w:val="none" w:sz="0" w:space="0" w:color="auto"/>
        <w:left w:val="none" w:sz="0" w:space="0" w:color="auto"/>
        <w:bottom w:val="none" w:sz="0" w:space="0" w:color="auto"/>
        <w:right w:val="none" w:sz="0" w:space="0" w:color="auto"/>
      </w:divBdr>
    </w:div>
    <w:div w:id="1981690418">
      <w:bodyDiv w:val="1"/>
      <w:marLeft w:val="0"/>
      <w:marRight w:val="0"/>
      <w:marTop w:val="0"/>
      <w:marBottom w:val="0"/>
      <w:divBdr>
        <w:top w:val="none" w:sz="0" w:space="0" w:color="auto"/>
        <w:left w:val="none" w:sz="0" w:space="0" w:color="auto"/>
        <w:bottom w:val="none" w:sz="0" w:space="0" w:color="auto"/>
        <w:right w:val="none" w:sz="0" w:space="0" w:color="auto"/>
      </w:divBdr>
    </w:div>
    <w:div w:id="1983845764">
      <w:bodyDiv w:val="1"/>
      <w:marLeft w:val="0"/>
      <w:marRight w:val="0"/>
      <w:marTop w:val="0"/>
      <w:marBottom w:val="0"/>
      <w:divBdr>
        <w:top w:val="none" w:sz="0" w:space="0" w:color="auto"/>
        <w:left w:val="none" w:sz="0" w:space="0" w:color="auto"/>
        <w:bottom w:val="none" w:sz="0" w:space="0" w:color="auto"/>
        <w:right w:val="none" w:sz="0" w:space="0" w:color="auto"/>
      </w:divBdr>
    </w:div>
    <w:div w:id="1985087480">
      <w:bodyDiv w:val="1"/>
      <w:marLeft w:val="0"/>
      <w:marRight w:val="0"/>
      <w:marTop w:val="0"/>
      <w:marBottom w:val="0"/>
      <w:divBdr>
        <w:top w:val="none" w:sz="0" w:space="0" w:color="auto"/>
        <w:left w:val="none" w:sz="0" w:space="0" w:color="auto"/>
        <w:bottom w:val="none" w:sz="0" w:space="0" w:color="auto"/>
        <w:right w:val="none" w:sz="0" w:space="0" w:color="auto"/>
      </w:divBdr>
    </w:div>
    <w:div w:id="1989164722">
      <w:bodyDiv w:val="1"/>
      <w:marLeft w:val="0"/>
      <w:marRight w:val="0"/>
      <w:marTop w:val="0"/>
      <w:marBottom w:val="0"/>
      <w:divBdr>
        <w:top w:val="none" w:sz="0" w:space="0" w:color="auto"/>
        <w:left w:val="none" w:sz="0" w:space="0" w:color="auto"/>
        <w:bottom w:val="none" w:sz="0" w:space="0" w:color="auto"/>
        <w:right w:val="none" w:sz="0" w:space="0" w:color="auto"/>
      </w:divBdr>
    </w:div>
    <w:div w:id="1990134591">
      <w:bodyDiv w:val="1"/>
      <w:marLeft w:val="0"/>
      <w:marRight w:val="0"/>
      <w:marTop w:val="0"/>
      <w:marBottom w:val="0"/>
      <w:divBdr>
        <w:top w:val="none" w:sz="0" w:space="0" w:color="auto"/>
        <w:left w:val="none" w:sz="0" w:space="0" w:color="auto"/>
        <w:bottom w:val="none" w:sz="0" w:space="0" w:color="auto"/>
        <w:right w:val="none" w:sz="0" w:space="0" w:color="auto"/>
      </w:divBdr>
    </w:div>
    <w:div w:id="1991983466">
      <w:bodyDiv w:val="1"/>
      <w:marLeft w:val="0"/>
      <w:marRight w:val="0"/>
      <w:marTop w:val="0"/>
      <w:marBottom w:val="0"/>
      <w:divBdr>
        <w:top w:val="none" w:sz="0" w:space="0" w:color="auto"/>
        <w:left w:val="none" w:sz="0" w:space="0" w:color="auto"/>
        <w:bottom w:val="none" w:sz="0" w:space="0" w:color="auto"/>
        <w:right w:val="none" w:sz="0" w:space="0" w:color="auto"/>
      </w:divBdr>
    </w:div>
    <w:div w:id="1992367477">
      <w:bodyDiv w:val="1"/>
      <w:marLeft w:val="0"/>
      <w:marRight w:val="0"/>
      <w:marTop w:val="0"/>
      <w:marBottom w:val="0"/>
      <w:divBdr>
        <w:top w:val="none" w:sz="0" w:space="0" w:color="auto"/>
        <w:left w:val="none" w:sz="0" w:space="0" w:color="auto"/>
        <w:bottom w:val="none" w:sz="0" w:space="0" w:color="auto"/>
        <w:right w:val="none" w:sz="0" w:space="0" w:color="auto"/>
      </w:divBdr>
    </w:div>
    <w:div w:id="1999768788">
      <w:bodyDiv w:val="1"/>
      <w:marLeft w:val="0"/>
      <w:marRight w:val="0"/>
      <w:marTop w:val="0"/>
      <w:marBottom w:val="0"/>
      <w:divBdr>
        <w:top w:val="none" w:sz="0" w:space="0" w:color="auto"/>
        <w:left w:val="none" w:sz="0" w:space="0" w:color="auto"/>
        <w:bottom w:val="none" w:sz="0" w:space="0" w:color="auto"/>
        <w:right w:val="none" w:sz="0" w:space="0" w:color="auto"/>
      </w:divBdr>
    </w:div>
    <w:div w:id="2002350313">
      <w:bodyDiv w:val="1"/>
      <w:marLeft w:val="0"/>
      <w:marRight w:val="0"/>
      <w:marTop w:val="0"/>
      <w:marBottom w:val="0"/>
      <w:divBdr>
        <w:top w:val="none" w:sz="0" w:space="0" w:color="auto"/>
        <w:left w:val="none" w:sz="0" w:space="0" w:color="auto"/>
        <w:bottom w:val="none" w:sz="0" w:space="0" w:color="auto"/>
        <w:right w:val="none" w:sz="0" w:space="0" w:color="auto"/>
      </w:divBdr>
    </w:div>
    <w:div w:id="2004502018">
      <w:bodyDiv w:val="1"/>
      <w:marLeft w:val="0"/>
      <w:marRight w:val="0"/>
      <w:marTop w:val="0"/>
      <w:marBottom w:val="0"/>
      <w:divBdr>
        <w:top w:val="none" w:sz="0" w:space="0" w:color="auto"/>
        <w:left w:val="none" w:sz="0" w:space="0" w:color="auto"/>
        <w:bottom w:val="none" w:sz="0" w:space="0" w:color="auto"/>
        <w:right w:val="none" w:sz="0" w:space="0" w:color="auto"/>
      </w:divBdr>
    </w:div>
    <w:div w:id="2007052558">
      <w:bodyDiv w:val="1"/>
      <w:marLeft w:val="0"/>
      <w:marRight w:val="0"/>
      <w:marTop w:val="0"/>
      <w:marBottom w:val="0"/>
      <w:divBdr>
        <w:top w:val="none" w:sz="0" w:space="0" w:color="auto"/>
        <w:left w:val="none" w:sz="0" w:space="0" w:color="auto"/>
        <w:bottom w:val="none" w:sz="0" w:space="0" w:color="auto"/>
        <w:right w:val="none" w:sz="0" w:space="0" w:color="auto"/>
      </w:divBdr>
    </w:div>
    <w:div w:id="2008053361">
      <w:bodyDiv w:val="1"/>
      <w:marLeft w:val="0"/>
      <w:marRight w:val="0"/>
      <w:marTop w:val="0"/>
      <w:marBottom w:val="0"/>
      <w:divBdr>
        <w:top w:val="none" w:sz="0" w:space="0" w:color="auto"/>
        <w:left w:val="none" w:sz="0" w:space="0" w:color="auto"/>
        <w:bottom w:val="none" w:sz="0" w:space="0" w:color="auto"/>
        <w:right w:val="none" w:sz="0" w:space="0" w:color="auto"/>
      </w:divBdr>
    </w:div>
    <w:div w:id="2009821397">
      <w:bodyDiv w:val="1"/>
      <w:marLeft w:val="0"/>
      <w:marRight w:val="0"/>
      <w:marTop w:val="0"/>
      <w:marBottom w:val="0"/>
      <w:divBdr>
        <w:top w:val="none" w:sz="0" w:space="0" w:color="auto"/>
        <w:left w:val="none" w:sz="0" w:space="0" w:color="auto"/>
        <w:bottom w:val="none" w:sz="0" w:space="0" w:color="auto"/>
        <w:right w:val="none" w:sz="0" w:space="0" w:color="auto"/>
      </w:divBdr>
    </w:div>
    <w:div w:id="2015573076">
      <w:bodyDiv w:val="1"/>
      <w:marLeft w:val="0"/>
      <w:marRight w:val="0"/>
      <w:marTop w:val="0"/>
      <w:marBottom w:val="0"/>
      <w:divBdr>
        <w:top w:val="none" w:sz="0" w:space="0" w:color="auto"/>
        <w:left w:val="none" w:sz="0" w:space="0" w:color="auto"/>
        <w:bottom w:val="none" w:sz="0" w:space="0" w:color="auto"/>
        <w:right w:val="none" w:sz="0" w:space="0" w:color="auto"/>
      </w:divBdr>
    </w:div>
    <w:div w:id="2017807184">
      <w:bodyDiv w:val="1"/>
      <w:marLeft w:val="0"/>
      <w:marRight w:val="0"/>
      <w:marTop w:val="0"/>
      <w:marBottom w:val="0"/>
      <w:divBdr>
        <w:top w:val="none" w:sz="0" w:space="0" w:color="auto"/>
        <w:left w:val="none" w:sz="0" w:space="0" w:color="auto"/>
        <w:bottom w:val="none" w:sz="0" w:space="0" w:color="auto"/>
        <w:right w:val="none" w:sz="0" w:space="0" w:color="auto"/>
      </w:divBdr>
    </w:div>
    <w:div w:id="2035614467">
      <w:bodyDiv w:val="1"/>
      <w:marLeft w:val="0"/>
      <w:marRight w:val="0"/>
      <w:marTop w:val="0"/>
      <w:marBottom w:val="0"/>
      <w:divBdr>
        <w:top w:val="none" w:sz="0" w:space="0" w:color="auto"/>
        <w:left w:val="none" w:sz="0" w:space="0" w:color="auto"/>
        <w:bottom w:val="none" w:sz="0" w:space="0" w:color="auto"/>
        <w:right w:val="none" w:sz="0" w:space="0" w:color="auto"/>
      </w:divBdr>
    </w:div>
    <w:div w:id="2036734297">
      <w:bodyDiv w:val="1"/>
      <w:marLeft w:val="0"/>
      <w:marRight w:val="0"/>
      <w:marTop w:val="0"/>
      <w:marBottom w:val="0"/>
      <w:divBdr>
        <w:top w:val="none" w:sz="0" w:space="0" w:color="auto"/>
        <w:left w:val="none" w:sz="0" w:space="0" w:color="auto"/>
        <w:bottom w:val="none" w:sz="0" w:space="0" w:color="auto"/>
        <w:right w:val="none" w:sz="0" w:space="0" w:color="auto"/>
      </w:divBdr>
    </w:div>
    <w:div w:id="2044162498">
      <w:bodyDiv w:val="1"/>
      <w:marLeft w:val="0"/>
      <w:marRight w:val="0"/>
      <w:marTop w:val="0"/>
      <w:marBottom w:val="0"/>
      <w:divBdr>
        <w:top w:val="none" w:sz="0" w:space="0" w:color="auto"/>
        <w:left w:val="none" w:sz="0" w:space="0" w:color="auto"/>
        <w:bottom w:val="none" w:sz="0" w:space="0" w:color="auto"/>
        <w:right w:val="none" w:sz="0" w:space="0" w:color="auto"/>
      </w:divBdr>
    </w:div>
    <w:div w:id="2044477771">
      <w:bodyDiv w:val="1"/>
      <w:marLeft w:val="0"/>
      <w:marRight w:val="0"/>
      <w:marTop w:val="0"/>
      <w:marBottom w:val="0"/>
      <w:divBdr>
        <w:top w:val="none" w:sz="0" w:space="0" w:color="auto"/>
        <w:left w:val="none" w:sz="0" w:space="0" w:color="auto"/>
        <w:bottom w:val="none" w:sz="0" w:space="0" w:color="auto"/>
        <w:right w:val="none" w:sz="0" w:space="0" w:color="auto"/>
      </w:divBdr>
    </w:div>
    <w:div w:id="2049525545">
      <w:bodyDiv w:val="1"/>
      <w:marLeft w:val="0"/>
      <w:marRight w:val="0"/>
      <w:marTop w:val="0"/>
      <w:marBottom w:val="0"/>
      <w:divBdr>
        <w:top w:val="none" w:sz="0" w:space="0" w:color="auto"/>
        <w:left w:val="none" w:sz="0" w:space="0" w:color="auto"/>
        <w:bottom w:val="none" w:sz="0" w:space="0" w:color="auto"/>
        <w:right w:val="none" w:sz="0" w:space="0" w:color="auto"/>
      </w:divBdr>
    </w:div>
    <w:div w:id="2054037994">
      <w:bodyDiv w:val="1"/>
      <w:marLeft w:val="0"/>
      <w:marRight w:val="0"/>
      <w:marTop w:val="0"/>
      <w:marBottom w:val="0"/>
      <w:divBdr>
        <w:top w:val="none" w:sz="0" w:space="0" w:color="auto"/>
        <w:left w:val="none" w:sz="0" w:space="0" w:color="auto"/>
        <w:bottom w:val="none" w:sz="0" w:space="0" w:color="auto"/>
        <w:right w:val="none" w:sz="0" w:space="0" w:color="auto"/>
      </w:divBdr>
    </w:div>
    <w:div w:id="2059088654">
      <w:bodyDiv w:val="1"/>
      <w:marLeft w:val="0"/>
      <w:marRight w:val="0"/>
      <w:marTop w:val="0"/>
      <w:marBottom w:val="0"/>
      <w:divBdr>
        <w:top w:val="none" w:sz="0" w:space="0" w:color="auto"/>
        <w:left w:val="none" w:sz="0" w:space="0" w:color="auto"/>
        <w:bottom w:val="none" w:sz="0" w:space="0" w:color="auto"/>
        <w:right w:val="none" w:sz="0" w:space="0" w:color="auto"/>
      </w:divBdr>
    </w:div>
    <w:div w:id="2060081128">
      <w:bodyDiv w:val="1"/>
      <w:marLeft w:val="0"/>
      <w:marRight w:val="0"/>
      <w:marTop w:val="0"/>
      <w:marBottom w:val="0"/>
      <w:divBdr>
        <w:top w:val="none" w:sz="0" w:space="0" w:color="auto"/>
        <w:left w:val="none" w:sz="0" w:space="0" w:color="auto"/>
        <w:bottom w:val="none" w:sz="0" w:space="0" w:color="auto"/>
        <w:right w:val="none" w:sz="0" w:space="0" w:color="auto"/>
      </w:divBdr>
    </w:div>
    <w:div w:id="2066906067">
      <w:bodyDiv w:val="1"/>
      <w:marLeft w:val="0"/>
      <w:marRight w:val="0"/>
      <w:marTop w:val="0"/>
      <w:marBottom w:val="0"/>
      <w:divBdr>
        <w:top w:val="none" w:sz="0" w:space="0" w:color="auto"/>
        <w:left w:val="none" w:sz="0" w:space="0" w:color="auto"/>
        <w:bottom w:val="none" w:sz="0" w:space="0" w:color="auto"/>
        <w:right w:val="none" w:sz="0" w:space="0" w:color="auto"/>
      </w:divBdr>
    </w:div>
    <w:div w:id="2068139310">
      <w:bodyDiv w:val="1"/>
      <w:marLeft w:val="0"/>
      <w:marRight w:val="0"/>
      <w:marTop w:val="0"/>
      <w:marBottom w:val="0"/>
      <w:divBdr>
        <w:top w:val="none" w:sz="0" w:space="0" w:color="auto"/>
        <w:left w:val="none" w:sz="0" w:space="0" w:color="auto"/>
        <w:bottom w:val="none" w:sz="0" w:space="0" w:color="auto"/>
        <w:right w:val="none" w:sz="0" w:space="0" w:color="auto"/>
      </w:divBdr>
    </w:div>
    <w:div w:id="2077967490">
      <w:bodyDiv w:val="1"/>
      <w:marLeft w:val="0"/>
      <w:marRight w:val="0"/>
      <w:marTop w:val="0"/>
      <w:marBottom w:val="0"/>
      <w:divBdr>
        <w:top w:val="none" w:sz="0" w:space="0" w:color="auto"/>
        <w:left w:val="none" w:sz="0" w:space="0" w:color="auto"/>
        <w:bottom w:val="none" w:sz="0" w:space="0" w:color="auto"/>
        <w:right w:val="none" w:sz="0" w:space="0" w:color="auto"/>
      </w:divBdr>
    </w:div>
    <w:div w:id="2084796098">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91534214">
      <w:bodyDiv w:val="1"/>
      <w:marLeft w:val="0"/>
      <w:marRight w:val="0"/>
      <w:marTop w:val="0"/>
      <w:marBottom w:val="0"/>
      <w:divBdr>
        <w:top w:val="none" w:sz="0" w:space="0" w:color="auto"/>
        <w:left w:val="none" w:sz="0" w:space="0" w:color="auto"/>
        <w:bottom w:val="none" w:sz="0" w:space="0" w:color="auto"/>
        <w:right w:val="none" w:sz="0" w:space="0" w:color="auto"/>
      </w:divBdr>
    </w:div>
    <w:div w:id="2101246325">
      <w:bodyDiv w:val="1"/>
      <w:marLeft w:val="0"/>
      <w:marRight w:val="0"/>
      <w:marTop w:val="0"/>
      <w:marBottom w:val="0"/>
      <w:divBdr>
        <w:top w:val="none" w:sz="0" w:space="0" w:color="auto"/>
        <w:left w:val="none" w:sz="0" w:space="0" w:color="auto"/>
        <w:bottom w:val="none" w:sz="0" w:space="0" w:color="auto"/>
        <w:right w:val="none" w:sz="0" w:space="0" w:color="auto"/>
      </w:divBdr>
    </w:div>
    <w:div w:id="2103531660">
      <w:bodyDiv w:val="1"/>
      <w:marLeft w:val="0"/>
      <w:marRight w:val="0"/>
      <w:marTop w:val="0"/>
      <w:marBottom w:val="0"/>
      <w:divBdr>
        <w:top w:val="none" w:sz="0" w:space="0" w:color="auto"/>
        <w:left w:val="none" w:sz="0" w:space="0" w:color="auto"/>
        <w:bottom w:val="none" w:sz="0" w:space="0" w:color="auto"/>
        <w:right w:val="none" w:sz="0" w:space="0" w:color="auto"/>
      </w:divBdr>
    </w:div>
    <w:div w:id="2103987492">
      <w:bodyDiv w:val="1"/>
      <w:marLeft w:val="0"/>
      <w:marRight w:val="0"/>
      <w:marTop w:val="0"/>
      <w:marBottom w:val="0"/>
      <w:divBdr>
        <w:top w:val="none" w:sz="0" w:space="0" w:color="auto"/>
        <w:left w:val="none" w:sz="0" w:space="0" w:color="auto"/>
        <w:bottom w:val="none" w:sz="0" w:space="0" w:color="auto"/>
        <w:right w:val="none" w:sz="0" w:space="0" w:color="auto"/>
      </w:divBdr>
    </w:div>
    <w:div w:id="2107919838">
      <w:bodyDiv w:val="1"/>
      <w:marLeft w:val="0"/>
      <w:marRight w:val="0"/>
      <w:marTop w:val="0"/>
      <w:marBottom w:val="0"/>
      <w:divBdr>
        <w:top w:val="none" w:sz="0" w:space="0" w:color="auto"/>
        <w:left w:val="none" w:sz="0" w:space="0" w:color="auto"/>
        <w:bottom w:val="none" w:sz="0" w:space="0" w:color="auto"/>
        <w:right w:val="none" w:sz="0" w:space="0" w:color="auto"/>
      </w:divBdr>
    </w:div>
    <w:div w:id="2111968620">
      <w:bodyDiv w:val="1"/>
      <w:marLeft w:val="0"/>
      <w:marRight w:val="0"/>
      <w:marTop w:val="0"/>
      <w:marBottom w:val="0"/>
      <w:divBdr>
        <w:top w:val="none" w:sz="0" w:space="0" w:color="auto"/>
        <w:left w:val="none" w:sz="0" w:space="0" w:color="auto"/>
        <w:bottom w:val="none" w:sz="0" w:space="0" w:color="auto"/>
        <w:right w:val="none" w:sz="0" w:space="0" w:color="auto"/>
      </w:divBdr>
    </w:div>
    <w:div w:id="2112042357">
      <w:bodyDiv w:val="1"/>
      <w:marLeft w:val="0"/>
      <w:marRight w:val="0"/>
      <w:marTop w:val="0"/>
      <w:marBottom w:val="0"/>
      <w:divBdr>
        <w:top w:val="none" w:sz="0" w:space="0" w:color="auto"/>
        <w:left w:val="none" w:sz="0" w:space="0" w:color="auto"/>
        <w:bottom w:val="none" w:sz="0" w:space="0" w:color="auto"/>
        <w:right w:val="none" w:sz="0" w:space="0" w:color="auto"/>
      </w:divBdr>
    </w:div>
    <w:div w:id="2117559238">
      <w:bodyDiv w:val="1"/>
      <w:marLeft w:val="0"/>
      <w:marRight w:val="0"/>
      <w:marTop w:val="0"/>
      <w:marBottom w:val="0"/>
      <w:divBdr>
        <w:top w:val="none" w:sz="0" w:space="0" w:color="auto"/>
        <w:left w:val="none" w:sz="0" w:space="0" w:color="auto"/>
        <w:bottom w:val="none" w:sz="0" w:space="0" w:color="auto"/>
        <w:right w:val="none" w:sz="0" w:space="0" w:color="auto"/>
      </w:divBdr>
    </w:div>
    <w:div w:id="2119252561">
      <w:bodyDiv w:val="1"/>
      <w:marLeft w:val="0"/>
      <w:marRight w:val="0"/>
      <w:marTop w:val="0"/>
      <w:marBottom w:val="0"/>
      <w:divBdr>
        <w:top w:val="none" w:sz="0" w:space="0" w:color="auto"/>
        <w:left w:val="none" w:sz="0" w:space="0" w:color="auto"/>
        <w:bottom w:val="none" w:sz="0" w:space="0" w:color="auto"/>
        <w:right w:val="none" w:sz="0" w:space="0" w:color="auto"/>
      </w:divBdr>
    </w:div>
    <w:div w:id="2120489314">
      <w:bodyDiv w:val="1"/>
      <w:marLeft w:val="0"/>
      <w:marRight w:val="0"/>
      <w:marTop w:val="0"/>
      <w:marBottom w:val="0"/>
      <w:divBdr>
        <w:top w:val="none" w:sz="0" w:space="0" w:color="auto"/>
        <w:left w:val="none" w:sz="0" w:space="0" w:color="auto"/>
        <w:bottom w:val="none" w:sz="0" w:space="0" w:color="auto"/>
        <w:right w:val="none" w:sz="0" w:space="0" w:color="auto"/>
      </w:divBdr>
    </w:div>
    <w:div w:id="2135824596">
      <w:bodyDiv w:val="1"/>
      <w:marLeft w:val="0"/>
      <w:marRight w:val="0"/>
      <w:marTop w:val="0"/>
      <w:marBottom w:val="0"/>
      <w:divBdr>
        <w:top w:val="none" w:sz="0" w:space="0" w:color="auto"/>
        <w:left w:val="none" w:sz="0" w:space="0" w:color="auto"/>
        <w:bottom w:val="none" w:sz="0" w:space="0" w:color="auto"/>
        <w:right w:val="none" w:sz="0" w:space="0" w:color="auto"/>
      </w:divBdr>
    </w:div>
    <w:div w:id="213864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ocs.google.com/document/d/1gM40AbnV1HOc9eypRqBLH9tUca937vAQ/edi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56" Type="http://schemas.microsoft.com/office/2011/relationships/people" Target="people.xml"/><Relationship Id="rId8" Type="http://schemas.openxmlformats.org/officeDocument/2006/relationships/image" Target="media/image1.jpeg"/><Relationship Id="rId51" Type="http://schemas.openxmlformats.org/officeDocument/2006/relationships/hyperlink" Target="https://docs.google.com/document/d/1gM40AbnV1HOc9eypRqBLH9tUca937vAQ/edi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google.com/document/d/1gM40AbnV1HOc9eypRqBLH9tUca937vAQ/edit" TargetMode="External"/><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Ser12</b:Tag>
    <b:SourceType>InternetSite</b:SourceType>
    <b:Guid>{10BAE8BE-B672-4E3E-B163-7A1C7EF0C456}</b:Guid>
    <b:Author>
      <b:Author>
        <b:NameList>
          <b:Person>
            <b:Last>Baez</b:Last>
            <b:First>Sergio</b:First>
          </b:Person>
        </b:NameList>
      </b:Author>
    </b:Author>
    <b:Title>knowdo</b:Title>
    <b:InternetSiteTitle>Sistemas Web</b:InternetSiteTitle>
    <b:Year>2012</b:Year>
    <b:Month>10</b:Month>
    <b:Day>20</b:Day>
    <b:URL>http://knowdo.org/knowledge/39-sistemas-web</b:URL>
    <b:RefOrder>7</b:RefOrder>
  </b:Source>
  <b:Source>
    <b:Tag>blo10</b:Tag>
    <b:SourceType>InternetSite</b:SourceType>
    <b:Guid>{E4A6059E-E716-45FF-8DBA-89CCC4B219C5}</b:Guid>
    <b:Title>.blogspot.com</b:Title>
    <b:Year>2010</b:Year>
    <b:URL>https://85517amdsi.blogspot.com/2010/</b:URL>
    <b:Author>
      <b:Author>
        <b:NameList>
          <b:Person>
            <b:Last>Barreto</b:Last>
            <b:First>Omar</b:First>
            <b:Middle>Leonardo</b:Middle>
          </b:Person>
        </b:NameList>
      </b:Author>
    </b:Author>
    <b:RefOrder>27</b:RefOrder>
  </b:Source>
  <b:Source>
    <b:Tag>Vic</b:Tag>
    <b:SourceType>DocumentFromInternetSite</b:SourceType>
    <b:Guid>{38C20645-441E-4C82-BBDA-41470425CAFF}</b:Guid>
    <b:Title>emprendedortecnologico</b:Title>
    <b:URL>http://www.emprendedortecnologico.com/blog/wp-content/uploads/2013/01/Clase-1-Analisis-y-Diseno-de-Sistemas.pdf</b:URL>
    <b:Author>
      <b:Author>
        <b:NameList>
          <b:Person>
            <b:Last>Eddie  Malca</b:Last>
            <b:First>Vicente</b:First>
          </b:Person>
        </b:NameList>
      </b:Author>
    </b:Author>
    <b:Year>2013</b:Year>
    <b:RefOrder>8</b:RefOrder>
  </b:Source>
  <b:Source>
    <b:Tag>Dam07</b:Tag>
    <b:SourceType>InternetSite</b:SourceType>
    <b:Guid>{F3A5E66F-F199-4BF7-934F-F5E06A65A392}</b:Guid>
    <b:Author>
      <b:Author>
        <b:NameList>
          <b:Person>
            <b:Last>Valdés</b:Last>
            <b:First>Damián</b:First>
            <b:Middle>Pérez</b:Middle>
          </b:Person>
        </b:NameList>
      </b:Author>
    </b:Author>
    <b:Title>maestrosdelweb</b:Title>
    <b:Year>2007</b:Year>
    <b:Month>10</b:Month>
    <b:Day>27</b:Day>
    <b:URL>http://www.maestrosdelweb.com/que-son-las-bases-de-datos/</b:URL>
    <b:RefOrder>28</b:RefOrder>
  </b:Source>
  <b:Source>
    <b:Tag>Jav03</b:Tag>
    <b:SourceType>Book</b:SourceType>
    <b:Guid>{3EEBC3E2-4ABF-4C12-8BA8-440330D5DFD1}</b:Guid>
    <b:Title>El modelo relacional de base de datos</b:Title>
    <b:Year>2003</b:Year>
    <b:Publisher>Boletín de Política Informática Núm. 6, 2003</b:Publisher>
    <b:Author>
      <b:Author>
        <b:NameList>
          <b:Person>
            <b:Last>Quiroz</b:Last>
            <b:First>Javier</b:First>
          </b:Person>
        </b:NameList>
      </b:Author>
    </b:Author>
    <b:RefOrder>17</b:RefOrder>
  </b:Source>
  <b:Source>
    <b:Tag>Pec14</b:Tag>
    <b:SourceType>BookSection</b:SourceType>
    <b:Guid>{2DA020B6-CB7F-42D6-BE1F-7AEF7F1AC87B}</b:Guid>
    <b:Author>
      <b:Author>
        <b:NameList>
          <b:Person>
            <b:Last>Pecho Orihuela</b:Last>
            <b:Middle>Fernando</b:Middle>
            <b:First>Raul</b:First>
          </b:Person>
        </b:NameList>
      </b:Author>
      <b:BookAuthor>
        <b:NameList>
          <b:Person>
            <b:Last>Pecho Orihuela</b:Last>
            <b:First>Raul</b:First>
            <b:Middle>Fernando</b:Middle>
          </b:Person>
        </b:NameList>
      </b:BookAuthor>
    </b:Author>
    <b:Title>scribd</b:Title>
    <b:Year>2014</b:Year>
    <b:BookTitle>DESARROLLO DE UN SISTEMA DE GESTION DE BIBLIOTECAPARA MEJORAR LA ATENCION EN EL COLEGIO MARISCALCASTILLA</b:BookTitle>
    <b:City>Peru</b:City>
    <b:RefOrder>1</b:RefOrder>
  </b:Source>
  <b:Source>
    <b:Tag>Sis11</b:Tag>
    <b:SourceType>BookSection</b:SourceType>
    <b:Guid>{A5E6068D-6EFE-479F-9EC0-B011FE3D862E}</b:Guid>
    <b:Author>
      <b:Author>
        <b:NameList>
          <b:Person>
            <b:Last>Sisalima Granda</b:Last>
            <b:First>Mauricio</b:First>
            <b:Middle>Xavier</b:Middle>
          </b:Person>
        </b:NameList>
      </b:Author>
      <b:BookAuthor>
        <b:NameList>
          <b:Person>
            <b:Last>Sisalima Granda</b:Last>
            <b:First>Mauricio</b:First>
            <b:Middle>Xavier</b:Middle>
          </b:Person>
        </b:NameList>
      </b:BookAuthor>
    </b:Author>
    <b:Title>Repositorio Institucional de la Universidad de las Fuerzas Armadas ESPE</b:Title>
    <b:Year>2011</b:Year>
    <b:BookTitle>Incidencia de la estructura y organización de la biblioteca como elementos de apoyo académico en la formación de cadetes de la ESMIL en los años 2010-2011</b:BookTitle>
    <b:Publisher>Universidad de las Fuerzas Armadas ESPE. ESMIL. Carrera de Licenciatura en Ciencias Militares.</b:Publisher>
    <b:RefOrder>29</b:RefOrder>
  </b:Source>
  <b:Source>
    <b:Tag>Esp12</b:Tag>
    <b:SourceType>Report</b:SourceType>
    <b:Guid>{C62491D3-12BE-4C31-9992-4E50CF053277}</b:Guid>
    <b:Title>Sistema electrónico para la inclusión de no videntes en la actividad laboral de manejo de estantería de biblioteca</b:Title>
    <b:Year>2012</b:Year>
    <b:Author>
      <b:Author>
        <b:NameList>
          <b:Person>
            <b:Last>Espinel Sigcha</b:Last>
            <b:First>Francisco</b:First>
            <b:Middle>Xavier</b:Middle>
          </b:Person>
        </b:NameList>
      </b:Author>
    </b:Author>
    <b:Publisher>SANGOLQUÍ / ESPE / 2012</b:Publisher>
    <b:City>Sangolquí</b:City>
    <b:RefOrder>30</b:RefOrder>
  </b:Source>
  <b:Source>
    <b:Tag>Mar20</b:Tag>
    <b:SourceType>InternetSite</b:SourceType>
    <b:Guid>{E10C7BCF-E28B-41BA-A564-2665D9F448A2}</b:Guid>
    <b:Author>
      <b:Author>
        <b:NameList>
          <b:Person>
            <b:Last>Raffino</b:Last>
            <b:First>María</b:First>
            <b:Middle>Estela</b:Middle>
          </b:Person>
        </b:NameList>
      </b:Author>
    </b:Author>
    <b:Title>Biblioteca</b:Title>
    <b:Year>2020</b:Year>
    <b:Month>6</b:Month>
    <b:Day>17</b:Day>
    <b:URL>https://concepto.de/biblioteca/.</b:URL>
    <b:RefOrder>3</b:RefOrder>
  </b:Source>
  <b:Source>
    <b:Tag>Red20</b:Tag>
    <b:SourceType>InternetSite</b:SourceType>
    <b:Guid>{5C691965-C748-4D0E-A6E5-A638AE5E0B6D}</b:Guid>
    <b:Author>
      <b:Author>
        <b:Corporate>Redator Rock Content</b:Corporate>
      </b:Author>
    </b:Author>
    <b:Title>¿Qué es un lenguaje de programación y qué tipos existen?</b:Title>
    <b:Year>2020</b:Year>
    <b:Month>Abril</b:Month>
    <b:Day>20 </b:Day>
    <b:URL>https://rockcontent.com/es/blog/que-es-un-lenguaje-de-programacion/</b:URL>
    <b:RefOrder>11</b:RefOrder>
  </b:Source>
  <b:Source>
    <b:Tag>neo</b:Tag>
    <b:SourceType>InternetSite</b:SourceType>
    <b:Guid>{4DD724A2-B21D-41D5-83A2-15475D650116}</b:Guid>
    <b:Author>
      <b:Author>
        <b:Corporate>neoattack</b:Corporate>
      </b:Author>
    </b:Author>
    <b:Title>Framework</b:Title>
    <b:URL>https://neoattack.com/neowiki/framework/</b:URL>
    <b:RefOrder>12</b:RefOrder>
  </b:Source>
  <b:Source>
    <b:Tag>Cer18</b:Tag>
    <b:SourceType>InternetSite</b:SourceType>
    <b:Guid>{4AB2A2D7-3BE7-4370-93D9-1500742BFD55}</b:Guid>
    <b:Title>DESARROLLO E IMPLEMENTACIÓN DEL SISTEMA BIBLIOTECARIO, QUE PERMITA LA GESTIÓN Y ADMINISTRACIÓN, APLICANDO NUEVAS TECNOLOGÍAS DE DESARROLLO PARA LA UNIVERSIDAD TECNICA DE ISRAEL</b:Title>
    <b:Year>2018</b:Year>
    <b:Author>
      <b:Author>
        <b:NameList>
          <b:Person>
            <b:Last>Cerda</b:Last>
            <b:First>Xavier</b:First>
          </b:Person>
          <b:Person>
            <b:Last>Gallegos</b:Last>
            <b:First>Cristóbal </b:First>
          </b:Person>
          <b:Person>
            <b:Last>Merino</b:Last>
            <b:First>Alex</b:First>
          </b:Person>
        </b:NameList>
      </b:Author>
    </b:Author>
    <b:RefOrder>2</b:RefOrder>
  </b:Source>
  <b:Source>
    <b:Tag>Góm15</b:Tag>
    <b:SourceType>InternetSite</b:SourceType>
    <b:Guid>{66397100-64BE-4C88-9DFB-F7606283F0A3}</b:Guid>
    <b:Title>Sistemas Integrales de Gestión para Bibliotecas</b:Title>
    <b:InternetSiteTitle>Una Aplicación en las Bibliotecas Académicas UNPA</b:InternetSiteTitle>
    <b:Year>2015</b:Year>
    <b:Month>Mayo</b:Month>
    <b:URL>http://eprints.rclis.org/30365/1/Sistemas%20Integrales%20de%20Gestion%20para%20Bibliotecas.%20una%20aplicacion%20en%20las%20bibliotecas%20academicas%20UNPA.pdf</b:URL>
    <b:Author>
      <b:Author>
        <b:NameList>
          <b:Person>
            <b:Last>Gómez Vega</b:Last>
            <b:First>Estefanía</b:First>
          </b:Person>
          <b:Person>
            <b:Last>Martín</b:Last>
            <b:First>Adriana</b:First>
          </b:Person>
        </b:NameList>
      </b:Author>
    </b:Author>
    <b:RefOrder>5</b:RefOrder>
  </b:Source>
  <b:Source>
    <b:Tag>DNS20</b:Tag>
    <b:SourceType>InternetSite</b:SourceType>
    <b:Guid>{CCDE865D-D18C-4972-896F-4092844B347C}</b:Guid>
    <b:Author>
      <b:Author>
        <b:Corporate>DNS Web Docs</b:Corporate>
      </b:Author>
    </b:Author>
    <b:Title>Introducción a Express/Node</b:Title>
    <b:Year>2020</b:Year>
    <b:Month>Julio</b:Month>
    <b:Day>16</b:Day>
    <b:URL>https://developer.mozilla.org/es/docs/Learn/Server-side/Express_Nodejs/Introduction</b:URL>
    <b:RefOrder>16</b:RefOrder>
  </b:Source>
  <b:Source>
    <b:Tag>Abr14</b:Tag>
    <b:SourceType>DocumentFromInternetSite</b:SourceType>
    <b:Guid>{D46B37EA-25AB-4FA4-B00C-04C99E17EE44}</b:Guid>
    <b:Title>El Método de la Investigación Research Method</b:Title>
    <b:InternetSiteTitle>Daena: International Journal of Good Conscience</b:InternetSiteTitle>
    <b:Year>2014</b:Year>
    <b:URL>http://www.spentamexico.org/v9-n3/A17.9(3)195-204.pdf</b:URL>
    <b:Author>
      <b:Author>
        <b:NameList>
          <b:Person>
            <b:Last>Abreu</b:Last>
            <b:Middle> Luis</b:Middle>
            <b:First>José</b:First>
          </b:Person>
        </b:NameList>
      </b:Author>
    </b:Author>
    <b:RefOrder>20</b:RefOrder>
  </b:Source>
  <b:Source>
    <b:Tag>wor11</b:Tag>
    <b:SourceType>InternetSite</b:SourceType>
    <b:Guid>{1A3754FD-6C48-4154-A09E-F49E9BCA9C9A}</b:Guid>
    <b:Title>Diferencias entre Metodologías Tradicionales y Ágiles</b:Title>
    <b:Year>2011</b:Year>
    <b:Month>11</b:Month>
    <b:Day>15</b:Day>
    <b:URL>https://arevalomaria.wordpress.com/2011/11/15/diferencias-entre-metodologias-tradicionales-y-agiles-metodologiasagiles/</b:URL>
    <b:Author>
      <b:Author>
        <b:NameList>
          <b:Person>
            <b:Last>Lizardo</b:Last>
            <b:First>Maria</b:First>
            <b:Middle>Eugenia Arevalo</b:Middle>
          </b:Person>
        </b:NameList>
      </b:Author>
    </b:Author>
    <b:RefOrder>31</b:RefOrder>
  </b:Source>
  <b:Source>
    <b:Tag>Del08</b:Tag>
    <b:SourceType>InternetSite</b:SourceType>
    <b:Guid>{2417BC10-57BC-4754-B9C5-73DD26A498EF}</b:Guid>
    <b:Title>Metodologías de desarrollo de software.¿ Cuál es el camino?</b:Title>
    <b:InternetSiteTitle>Revista de arquitectura e ingeniería,</b:InternetSiteTitle>
    <b:Year>2008</b:Year>
    <b:URL>https://www.redalyc.org/pdf/1939/193915935003.pdf</b:URL>
    <b:Author>
      <b:Author>
        <b:NameList>
          <b:Person>
            <b:Last>Delgado</b:Last>
            <b:First>Erly</b:First>
          </b:Person>
        </b:NameList>
      </b:Author>
    </b:Author>
    <b:RefOrder>23</b:RefOrder>
  </b:Source>
  <b:Source>
    <b:Tag>Pér11</b:Tag>
    <b:SourceType>JournalArticle</b:SourceType>
    <b:Guid>{BBAE24F1-41FB-4042-AB3D-7B8F5F9EE85A}</b:Guid>
    <b:Title>uatro enfoques metodológicos para el desarrollo de Software RUP–MSF–XP-SCRUM.</b:Title>
    <b:Year>2011</b:Year>
    <b:JournalName>Inventum</b:JournalName>
    <b:Pages>64-78</b:Pages>
    <b:Author>
      <b:Author>
        <b:NameList>
          <b:Person>
            <b:Last>Pérez</b:Last>
            <b:Middle>Andrés</b:Middle>
            <b:First>Oiver </b:First>
          </b:Person>
        </b:NameList>
      </b:Author>
    </b:Author>
    <b:RefOrder>24</b:RefOrder>
  </b:Source>
  <b:Source>
    <b:Tag>TRI12</b:Tag>
    <b:SourceType>InternetSite</b:SourceType>
    <b:Guid>{F39F7E1A-7705-486F-BEA3-10CFB5100B00}</b:Guid>
    <b:Title>Metodologia scrum</b:Title>
    <b:Year>2012</b:Year>
    <b:Author>
      <b:Author>
        <b:NameList>
          <b:Person>
            <b:Last>TRIGÁS GALLEGO</b:Last>
            <b:First>Manuel</b:First>
          </b:Person>
        </b:NameList>
      </b:Author>
    </b:Author>
    <b:URL>http://openaccess.uoc.edu/webapps/o2/bitstream/10609/17885/1/mtrigasTFC0612memoria.pdf</b:URL>
    <b:RefOrder>25</b:RefOrder>
  </b:Source>
  <b:Source>
    <b:Tag>ric16</b:Tag>
    <b:SourceType>InternetSite</b:SourceType>
    <b:Guid>{48FF3A1E-E049-4FC2-A0FF-1E93D4729C9D}</b:Guid>
    <b:Title>HERRAMIENTAS VISUALES(GUI) PARA DISEÑO DE BD EN LINUX</b:Title>
    <b:Year>2016</b:Year>
    <b:Month>Abril</b:Month>
    <b:Day>11</b:Day>
    <b:URL>https://ricondelzorro.wordpress.com/2016/04/11/herramientas-visualesgui-para-diseno-de-bd-en-linux/</b:URL>
    <b:Author>
      <b:Author>
        <b:Corporate>Ricon del Zorro</b:Corporate>
      </b:Author>
    </b:Author>
    <b:InternetSiteTitle>GESTOR DE BASE DE DATOS, PROGRAMACION, TECNOLOGÍAS,CURSOS,INFORMACION</b:InternetSiteTitle>
    <b:RefOrder>26</b:RefOrder>
  </b:Source>
  <b:Source>
    <b:Tag>Ari20</b:Tag>
    <b:SourceType>BookSection</b:SourceType>
    <b:Guid>{D34A027D-6A02-4D96-B13A-D75984FE5E95}</b:Guid>
    <b:Title>Métodos de investigación online</b:Title>
    <b:Year>2020</b:Year>
    <b:BookTitle>Herramientas digitales para recolectar datos</b:BookTitle>
    <b:City>Arequipa-Perú</b:City>
    <b:Publisher>© Jose Luis Arias Gonzales</b:Publisher>
    <b:Author>
      <b:Author>
        <b:NameList>
          <b:Person>
            <b:Last>Arias Gonzales</b:Last>
            <b:Middle>Luis</b:Middle>
            <b:First>Jose</b:First>
          </b:Person>
        </b:NameList>
      </b:Author>
    </b:Author>
    <b:RefOrder>22</b:RefOrder>
  </b:Source>
  <b:Source>
    <b:Tag>Raf20</b:Tag>
    <b:SourceType>InternetSite</b:SourceType>
    <b:Guid>{FD19F862-72EA-4990-984C-087EE14D40DE}</b:Guid>
    <b:Title>Entrevista</b:Title>
    <b:Year>2020</b:Year>
    <b:Month>Septiembre</b:Month>
    <b:Day>25</b:Day>
    <b:URL>https://concepto.de/entrevista/</b:URL>
    <b:Author>
      <b:Author>
        <b:NameList>
          <b:Person>
            <b:Last>Raffino</b:Last>
            <b:Middle> Estela </b:Middle>
            <b:First>María</b:First>
          </b:Person>
        </b:NameList>
      </b:Author>
    </b:Author>
    <b:RefOrder>21</b:RefOrder>
  </b:Source>
  <b:Source>
    <b:Tag>Láz08</b:Tag>
    <b:SourceType>InternetSite</b:SourceType>
    <b:Guid>{112B5C4B-B723-46A8-B04D-D3AD5B26AABA}</b:Guid>
    <b:Title>Sistema informático</b:Title>
    <b:Year>2008</b:Year>
    <b:Author>
      <b:Author>
        <b:Corporate>EcuRed</b:Corporate>
      </b:Author>
    </b:Author>
    <b:URL>https://www.ecured.cu/Sistema_inform%C3%A1tico</b:URL>
    <b:RefOrder>6</b:RefOrder>
  </b:Source>
  <b:Source>
    <b:Tag>con</b:Tag>
    <b:SourceType>InternetSite</b:SourceType>
    <b:Guid>{0CDD32EE-57AF-41EB-9CAA-A5D215BEDB5E}</b:Guid>
    <b:Title>Diagrama de flujo</b:Title>
    <b:URL>https://concepto.de/diagrama-de-flujo/</b:URL>
    <b:Author>
      <b:Author>
        <b:NameList>
          <b:Person>
            <b:Last>Raffino</b:Last>
            <b:Middle>Estela </b:Middle>
            <b:First>María </b:First>
          </b:Person>
        </b:NameList>
      </b:Author>
    </b:Author>
    <b:Year>2020</b:Year>
    <b:Month>Junio</b:Month>
    <b:Day>19</b:Day>
    <b:RefOrder>9</b:RefOrder>
  </b:Source>
  <b:Source>
    <b:Tag>Mig20</b:Tag>
    <b:SourceType>InternetSite</b:SourceType>
    <b:Guid>{260194D8-6969-4D6E-9E5F-0CE020F5DD6E}</b:Guid>
    <b:Author>
      <b:Author>
        <b:NameList>
          <b:Person>
            <b:Last>Florido</b:Last>
            <b:First>Miguel</b:First>
          </b:Person>
        </b:NameList>
      </b:Author>
    </b:Author>
    <b:Title>20 Lenguajes de Programación más usados en 2021</b:Title>
    <b:Year>2020</b:Year>
    <b:Month>Enero</b:Month>
    <b:Day>1</b:Day>
    <b:URL>https://www.marketingandweb.es/marketing/lenguajes-de-programacion-mas-usados/</b:URL>
    <b:RefOrder>10</b:RefOrder>
  </b:Source>
  <b:Source>
    <b:Tag>des09</b:Tag>
    <b:SourceType>InternetSite</b:SourceType>
    <b:Guid>{5E5BD1A7-FB2C-4895-946D-288A92A8B470}</b:Guid>
    <b:Author>
      <b:Author>
        <b:Corporate>desarrolloweb.com</b:Corporate>
      </b:Author>
    </b:Author>
    <b:Title>CodeIgniter</b:Title>
    <b:Year>2009</b:Year>
    <b:Month>Noviembre</b:Month>
    <b:Day>23</b:Day>
    <b:URL>https://desarrolloweb.com/articulos/codeigniter.html</b:URL>
    <b:RefOrder>13</b:RefOrder>
  </b:Source>
  <b:Source>
    <b:Tag>des</b:Tag>
    <b:SourceType>InternetSite</b:SourceType>
    <b:Guid>{C145C2EB-0985-47AB-99FF-7FCFE504BCCB}</b:Guid>
    <b:Author>
      <b:Author>
        <b:Corporate>desarrolloweb.com</b:Corporate>
      </b:Author>
    </b:Author>
    <b:Title>Angular</b:Title>
    <b:URL>https://desarrolloweb.com/home/angular</b:URL>
    <b:RefOrder>14</b:RefOrder>
  </b:Source>
  <b:Source>
    <b:Tag>Equ20</b:Tag>
    <b:SourceType>InternetSite</b:SourceType>
    <b:Guid>{45D3238B-30AD-4EB1-A7DA-BB3F6DF97A8F}</b:Guid>
    <b:Author>
      <b:Author>
        <b:Corporate>Equipo Geek</b:Corporate>
      </b:Author>
    </b:Author>
    <b:Year>2020</b:Year>
    <b:Month>Marzo</b:Month>
    <b:Day>26</b:Day>
    <b:URL>https://ifgeekthen.everis.com/es/que-es-reactjs-conceptos-basicos</b:URL>
    <b:Title>¿Qué es ReactJS? Conceptos básicos</b:Title>
    <b:RefOrder>15</b:RefOrder>
  </b:Source>
  <b:Source>
    <b:Tag>uni20</b:Tag>
    <b:SourceType>InternetSite</b:SourceType>
    <b:Guid>{6F507E65-A7F4-48D3-ACDB-B3BB5FFE9402}</b:Guid>
    <b:Author>
      <b:Author>
        <b:Corporate>universia</b:Corporate>
      </b:Author>
    </b:Author>
    <b:Title>Los conceptos fundamentales de la metodología de investigación</b:Title>
    <b:Year>2020</b:Year>
    <b:Month>Marzo</b:Month>
    <b:Day>23</b:Day>
    <b:URL>https://www.universia.net/mx/actualidad/habilidades/conceptos-fundamentales-metodologia-investigacion-1167677.html</b:URL>
    <b:RefOrder>18</b:RefOrder>
  </b:Source>
  <b:Source>
    <b:Tag>Ram18</b:Tag>
    <b:SourceType>InternetSite</b:SourceType>
    <b:Guid>{FE2BD93B-FD22-4B51-950B-0CA4AF33153F}</b:Guid>
    <b:Title>Métodos y técnicas de investigación</b:Title>
    <b:Year>2008</b:Year>
    <b:Month>julio</b:Month>
    <b:Day>1</b:Day>
    <b:URL>https://www.gestiopolis.com/metodos-y-tecnicas-de-investigacion/</b:URL>
    <b:Author>
      <b:Author>
        <b:NameList>
          <b:Person>
            <b:Last>Ramos Chagoya</b:Last>
            <b:First>Ena</b:First>
          </b:Person>
        </b:NameList>
      </b:Author>
    </b:Author>
    <b:RefOrder>19</b:RefOrder>
  </b:Source>
  <b:Source>
    <b:Tag>AGU07</b:Tag>
    <b:SourceType>InternetSite</b:SourceType>
    <b:Guid>{03A31EB6-C322-4DAB-AE0B-1ECC3B3D8647}</b:Guid>
    <b:Title>Gestión de la calidad en las bibliotecas: norma ISO 9001.</b:Title>
    <b:InternetSiteTitle>Absysnet. com.</b:InternetSiteTitle>
    <b:Year>2007</b:Year>
    <b:URL>http://eprints.rclis.org/24256/1/Gesti%C3%B3n%20Calidad%20Bibliotecas.pdf</b:URL>
    <b:Author>
      <b:Author>
        <b:NameList>
          <b:Person>
            <b:Last>Fernández-Roca</b:Last>
            <b:First>P</b:First>
          </b:Person>
          <b:Person>
            <b:Last>Aguilar</b:Last>
            <b:First>A</b:First>
          </b:Person>
          <b:Person>
            <b:Last>Puyuelo-Ramiz</b:Last>
            <b:First>P</b:First>
          </b:Person>
        </b:NameList>
      </b:Author>
    </b:Author>
    <b:RefOrder>4</b:RefOrder>
  </b:Source>
</b:Sources>
</file>

<file path=customXml/itemProps1.xml><?xml version="1.0" encoding="utf-8"?>
<ds:datastoreItem xmlns:ds="http://schemas.openxmlformats.org/officeDocument/2006/customXml" ds:itemID="{931EE841-45EF-42F3-B093-F0C916254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100</Pages>
  <Words>13273</Words>
  <Characters>75659</Characters>
  <Application>Microsoft Office Word</Application>
  <DocSecurity>0</DocSecurity>
  <Lines>630</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Klever O.</cp:lastModifiedBy>
  <cp:revision>4</cp:revision>
  <cp:lastPrinted>2021-02-01T00:10:00Z</cp:lastPrinted>
  <dcterms:created xsi:type="dcterms:W3CDTF">2021-03-17T01:11:00Z</dcterms:created>
  <dcterms:modified xsi:type="dcterms:W3CDTF">2021-03-18T19:28:00Z</dcterms:modified>
</cp:coreProperties>
</file>